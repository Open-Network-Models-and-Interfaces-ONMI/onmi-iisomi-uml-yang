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38B0C" w14:textId="745AD574" w:rsidR="00B077CD" w:rsidRDefault="00A726C4" w:rsidP="00B077CD">
      <w:r>
        <w:rPr>
          <w:noProof/>
        </w:rPr>
        <w:pict w14:anchorId="09657C64">
          <v:shapetype id="_x0000_t202" coordsize="21600,21600" o:spt="202" path="m,l,21600r21600,l21600,xe">
            <v:stroke joinstyle="miter"/>
            <v:path gradientshapeok="t" o:connecttype="rect"/>
          </v:shapetype>
          <v:shape id="Text Box 6" o:spid="_x0000_s1042" type="#_x0000_t202" style="position:absolute;margin-left:172.6pt;margin-top:-8.65pt;width:187.05pt;height:105.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" filled="f" stroked="f">
            <v:textbox>
              <w:txbxContent>
                <w:p w14:paraId="5F5DB74D" w14:textId="77777777" w:rsidR="009C7BB9" w:rsidRDefault="009C7BB9" w:rsidP="00B077CD">
                  <w:r>
                    <w:rPr>
                      <w:noProof/>
                      <w:lang w:eastAsia="en-US"/>
                    </w:rPr>
                    <w:drawing>
                      <wp:inline distT="0" distB="0" distL="0" distR="0" wp14:anchorId="2FBF3151" wp14:editId="54D3B7FB">
                        <wp:extent cx="1812290" cy="1245870"/>
                        <wp:effectExtent l="0" t="0" r="0" b="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F_WITH-GRADIENT.png"/>
                                <pic:cNvPicPr/>
                              </pic:nvPicPr>
                              <pic:blipFill>
                                <a:blip r:embed="rId8">
                                  <a:extLst>
                                    <a:ext uri="{28A0092B-C50C-407E-A947-70E740481C1C}">
                                      <a14:useLocalDpi xmlns:a14="http://schemas.microsoft.com/office/drawing/2010/main" val="0"/>
                                    </a:ext>
                                  </a:extLst>
                                </a:blip>
                                <a:stretch>
                                  <a:fillRect/>
                                </a:stretch>
                              </pic:blipFill>
                              <pic:spPr>
                                <a:xfrm>
                                  <a:off x="0" y="0"/>
                                  <a:ext cx="1812290" cy="1245870"/>
                                </a:xfrm>
                                <a:prstGeom prst="rect">
                                  <a:avLst/>
                                </a:prstGeom>
                              </pic:spPr>
                            </pic:pic>
                          </a:graphicData>
                        </a:graphic>
                      </wp:inline>
                    </w:drawing>
                  </w:r>
                </w:p>
              </w:txbxContent>
            </v:textbox>
            <w10:wrap type="square"/>
          </v:shape>
        </w:pict>
      </w:r>
    </w:p>
    <w:p w14:paraId="46AA12EA" w14:textId="77777777" w:rsidR="00B077CD" w:rsidRDefault="00B077CD" w:rsidP="00B077CD"/>
    <w:p w14:paraId="05A486C2" w14:textId="77777777" w:rsidR="00B077CD" w:rsidRDefault="00B077CD" w:rsidP="00B077CD"/>
    <w:p w14:paraId="13D27B99" w14:textId="77777777" w:rsidR="00B077CD" w:rsidRDefault="00B077CD" w:rsidP="00B077CD"/>
    <w:p w14:paraId="0CDC5C20" w14:textId="77777777" w:rsidR="00B077CD" w:rsidRDefault="00B077CD" w:rsidP="00B077CD"/>
    <w:p w14:paraId="7CC6EC4C" w14:textId="77777777" w:rsidR="00B077CD" w:rsidRDefault="00B077CD" w:rsidP="00B077CD"/>
    <w:p w14:paraId="7664140C" w14:textId="77777777" w:rsidR="00B077CD" w:rsidRDefault="00A726C4" w:rsidP="00B077CD">
      <w:r>
        <w:rPr>
          <w:noProof/>
        </w:rPr>
        <w:pict w14:anchorId="1561AE05">
          <v:shape id="Text Box 3" o:spid="_x0000_s1041" type="#_x0000_t202" style="position:absolute;margin-left:175.05pt;margin-top:19.2pt;width:333pt;height:165.2pt;z-index:251662336;visibility:visible;mso-wrap-distance-left:9pt;mso-wrap-distance-top:0;mso-wrap-distance-right:9pt;mso-wrap-distance-bottom:0;mso-position-horizontal:absolute;mso-position-horizontal-relative:text;mso-position-vertical:absolut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" filled="f" stroked="f">
            <v:textbox>
              <w:txbxContent>
                <w:p w14:paraId="594603EE" w14:textId="13AC0D69" w:rsidR="009C7BB9" w:rsidRPr="00B50117" w:rsidRDefault="009C7BB9" w:rsidP="00B077CD">
                  <w:pPr>
                    <w:pStyle w:val="Titel"/>
                  </w:pPr>
                  <w:r w:rsidRPr="00B077CD">
                    <w:t>UML to YANG Mapping Guidelines</w:t>
                  </w:r>
                </w:p>
                <w:p w14:paraId="35A4DD74" w14:textId="77777777" w:rsidR="009C7BB9" w:rsidRDefault="009C7BB9" w:rsidP="00B077CD">
                  <w:pPr>
                    <w:spacing w:after="0" w:line="260" w:lineRule="exact"/>
                    <w:rPr>
                      <w:rFonts w:asciiTheme="minorHAnsi" w:hAnsiTheme="minorHAnsi"/>
                    </w:rPr>
                  </w:pPr>
                </w:p>
                <w:p w14:paraId="0C942E97" w14:textId="221FF8BA" w:rsidR="009C7BB9" w:rsidRPr="0086637E" w:rsidRDefault="009C7BB9" w:rsidP="00B077CD">
                  <w:pPr>
                    <w:spacing w:after="0" w:line="260" w:lineRule="exact"/>
                    <w:rPr>
                      <w:rFonts w:asciiTheme="minorHAnsi" w:hAnsiTheme="minorHAnsi"/>
                    </w:rPr>
                  </w:pPr>
                  <w:r>
                    <w:rPr>
                      <w:rFonts w:asciiTheme="minorHAnsi" w:hAnsiTheme="minorHAnsi"/>
                    </w:rPr>
                    <w:t>Draft TR-531 v1.1.0</w:t>
                  </w:r>
                  <w:del w:id="0" w:author="Zeuner, Bernd" w:date="2021-10-22T10:10:00Z">
                    <w:r w:rsidR="0075583A" w:rsidDel="0075583A">
                      <w:rPr>
                        <w:rFonts w:asciiTheme="minorHAnsi" w:hAnsiTheme="minorHAnsi"/>
                      </w:rPr>
                      <w:delText>2</w:delText>
                    </w:r>
                  </w:del>
                  <w:ins w:id="1" w:author="Zeuner, Bernd" w:date="2021-10-22T10:10:00Z">
                    <w:r w:rsidR="0075583A">
                      <w:rPr>
                        <w:rFonts w:asciiTheme="minorHAnsi" w:hAnsiTheme="minorHAnsi"/>
                      </w:rPr>
                      <w:t>3</w:t>
                    </w:r>
                  </w:ins>
                </w:p>
                <w:p w14:paraId="2BCC211C" w14:textId="27CD7AE8" w:rsidR="009C7BB9" w:rsidRPr="0086637E" w:rsidRDefault="002D78D1" w:rsidP="00B077CD">
                  <w:pPr>
                    <w:spacing w:after="0" w:line="260" w:lineRule="exact"/>
                    <w:rPr>
                      <w:rFonts w:asciiTheme="minorHAnsi" w:hAnsiTheme="minorHAnsi"/>
                    </w:rPr>
                  </w:pPr>
                  <w:ins w:id="2" w:author="Bernd Zeuner" w:date="2023-08-24T15:44:00Z">
                    <w:r>
                      <w:rPr>
                        <w:rFonts w:asciiTheme="minorHAnsi" w:hAnsiTheme="minorHAnsi"/>
                      </w:rPr>
                      <w:t>August</w:t>
                    </w:r>
                  </w:ins>
                  <w:ins w:id="3" w:author="Bernd Zeuner" w:date="2022-11-25T09:12:00Z">
                    <w:r w:rsidR="00065BF2">
                      <w:rPr>
                        <w:rFonts w:asciiTheme="minorHAnsi" w:hAnsiTheme="minorHAnsi"/>
                      </w:rPr>
                      <w:t xml:space="preserve"> </w:t>
                    </w:r>
                  </w:ins>
                  <w:ins w:id="4" w:author="Bernd Zeuner" w:date="2023-08-24T15:44:00Z">
                    <w:r>
                      <w:rPr>
                        <w:rFonts w:asciiTheme="minorHAnsi" w:hAnsiTheme="minorHAnsi"/>
                      </w:rPr>
                      <w:t>2</w:t>
                    </w:r>
                  </w:ins>
                  <w:ins w:id="5" w:author="Bernd Zeuner" w:date="2023-08-29T09:38:00Z">
                    <w:r w:rsidR="0064428F">
                      <w:rPr>
                        <w:rFonts w:asciiTheme="minorHAnsi" w:hAnsiTheme="minorHAnsi"/>
                      </w:rPr>
                      <w:t>9</w:t>
                    </w:r>
                  </w:ins>
                  <w:ins w:id="6" w:author="Zeuner, Bernd" w:date="2021-10-22T10:10:00Z">
                    <w:del w:id="7" w:author="Bernd Zeuner" w:date="2022-08-12T14:52:00Z">
                      <w:r w:rsidR="0075583A" w:rsidDel="005123F4">
                        <w:rPr>
                          <w:rFonts w:asciiTheme="minorHAnsi" w:hAnsiTheme="minorHAnsi"/>
                        </w:rPr>
                        <w:delText>October 22</w:delText>
                      </w:r>
                    </w:del>
                  </w:ins>
                  <w:del w:id="8" w:author="Zeuner, Bernd" w:date="2021-10-22T10:10:00Z">
                    <w:r w:rsidR="0075583A" w:rsidDel="0075583A">
                      <w:rPr>
                        <w:rFonts w:asciiTheme="minorHAnsi" w:hAnsiTheme="minorHAnsi"/>
                      </w:rPr>
                      <w:delText>December</w:delText>
                    </w:r>
                    <w:r w:rsidR="009C7BB9" w:rsidDel="0075583A">
                      <w:rPr>
                        <w:rFonts w:asciiTheme="minorHAnsi" w:hAnsiTheme="minorHAnsi"/>
                      </w:rPr>
                      <w:delText xml:space="preserve"> </w:delText>
                    </w:r>
                    <w:r w:rsidR="0075583A" w:rsidDel="0075583A">
                      <w:rPr>
                        <w:rFonts w:asciiTheme="minorHAnsi" w:hAnsiTheme="minorHAnsi"/>
                      </w:rPr>
                      <w:delText>12</w:delText>
                    </w:r>
                  </w:del>
                  <w:ins w:id="9" w:author="Zeuner, Bernd" w:date="2021-10-22T10:10:00Z">
                    <w:r w:rsidR="0075583A">
                      <w:rPr>
                        <w:rFonts w:asciiTheme="minorHAnsi" w:hAnsiTheme="minorHAnsi"/>
                      </w:rPr>
                      <w:t>, 202</w:t>
                    </w:r>
                  </w:ins>
                  <w:ins w:id="10" w:author="Bernd Zeuner" w:date="2023-01-20T09:58:00Z">
                    <w:r w:rsidR="00155376">
                      <w:rPr>
                        <w:rFonts w:asciiTheme="minorHAnsi" w:hAnsiTheme="minorHAnsi"/>
                      </w:rPr>
                      <w:t>3</w:t>
                    </w:r>
                  </w:ins>
                  <w:ins w:id="11" w:author="Zeuner, Bernd" w:date="2021-10-22T10:10:00Z">
                    <w:del w:id="12" w:author="Bernd Zeuner" w:date="2022-08-12T14:52:00Z">
                      <w:r w:rsidR="0075583A" w:rsidDel="005123F4">
                        <w:rPr>
                          <w:rFonts w:asciiTheme="minorHAnsi" w:hAnsiTheme="minorHAnsi"/>
                        </w:rPr>
                        <w:delText>1</w:delText>
                      </w:r>
                    </w:del>
                  </w:ins>
                  <w:del w:id="13" w:author="Zeuner, Bernd" w:date="2021-10-22T10:11:00Z">
                    <w:r w:rsidR="009C7BB9" w:rsidDel="0075583A">
                      <w:rPr>
                        <w:rFonts w:asciiTheme="minorHAnsi" w:hAnsiTheme="minorHAnsi"/>
                      </w:rPr>
                      <w:delText>, 2018</w:delText>
                    </w:r>
                  </w:del>
                </w:p>
                <w:p w14:paraId="511F093C" w14:textId="77777777" w:rsidR="009C7BB9" w:rsidRDefault="009C7BB9" w:rsidP="00B077CD"/>
                <w:p w14:paraId="2EB22960" w14:textId="77777777" w:rsidR="009C7BB9" w:rsidRPr="0048577E" w:rsidRDefault="009C7BB9" w:rsidP="00B077CD">
                  <w:pPr>
                    <w:rPr>
                      <w:rFonts w:asciiTheme="minorHAnsi" w:hAnsiTheme="minorHAnsi" w:cstheme="minorHAnsi"/>
                      <w:color w:val="FF0000"/>
                      <w:sz w:val="40"/>
                      <w:szCs w:val="40"/>
                    </w:rPr>
                  </w:pPr>
                  <w:r w:rsidRPr="0048577E">
                    <w:rPr>
                      <w:rFonts w:asciiTheme="minorHAnsi" w:hAnsiTheme="minorHAnsi" w:cstheme="minorHAnsi"/>
                      <w:color w:val="FF0000"/>
                      <w:sz w:val="40"/>
                      <w:szCs w:val="40"/>
                    </w:rPr>
                    <w:t>Work in progress!</w:t>
                  </w:r>
                </w:p>
                <w:p w14:paraId="5F9C15C2" w14:textId="77777777" w:rsidR="009C7BB9" w:rsidRDefault="009C7BB9"/>
              </w:txbxContent>
            </v:textbox>
          </v:shape>
        </w:pict>
      </w:r>
    </w:p>
    <w:p w14:paraId="7861F4AF" w14:textId="77777777" w:rsidR="00B077CD" w:rsidRDefault="00B077CD" w:rsidP="00B077CD"/>
    <w:p w14:paraId="60F4E62B" w14:textId="77777777" w:rsidR="00B077CD" w:rsidRDefault="00B077CD" w:rsidP="00B077CD"/>
    <w:p w14:paraId="2E2EDE8F" w14:textId="77777777" w:rsidR="00B077CD" w:rsidRDefault="00B077CD" w:rsidP="00B077CD"/>
    <w:p w14:paraId="571CCCBE" w14:textId="77777777" w:rsidR="00B077CD" w:rsidRDefault="00B077CD" w:rsidP="00B077CD"/>
    <w:p w14:paraId="06E78917" w14:textId="77777777" w:rsidR="00B077CD" w:rsidRDefault="00B077CD" w:rsidP="00B077CD"/>
    <w:p w14:paraId="7B82F8B1" w14:textId="77777777" w:rsidR="00B077CD" w:rsidRDefault="00B077CD" w:rsidP="00B077CD"/>
    <w:p w14:paraId="6A8B8720" w14:textId="77777777" w:rsidR="00B077CD" w:rsidRDefault="00B077CD" w:rsidP="00B077CD"/>
    <w:p w14:paraId="05CBB4F7" w14:textId="3B088195" w:rsidR="00B077CD" w:rsidRDefault="00B077CD" w:rsidP="00B077CD"/>
    <w:p w14:paraId="72EA0F24" w14:textId="77777777" w:rsidR="00B077CD" w:rsidRPr="007C662B" w:rsidRDefault="00B077CD" w:rsidP="00B077CD">
      <w:pPr>
        <w:spacing w:after="40"/>
        <w:rPr>
          <w:rFonts w:asciiTheme="minorHAnsi" w:hAnsiTheme="minorHAnsi"/>
          <w:sz w:val="16"/>
        </w:rPr>
      </w:pPr>
      <w:r>
        <w:br w:type="page"/>
      </w:r>
    </w:p>
    <w:p w14:paraId="09078686" w14:textId="77777777" w:rsidR="005752F2" w:rsidRPr="00567E3D" w:rsidRDefault="005752F2">
      <w:pPr>
        <w:spacing w:after="0"/>
      </w:pPr>
    </w:p>
    <w:p w14:paraId="00C0709D" w14:textId="77777777" w:rsidR="001B11D9" w:rsidRPr="00893099" w:rsidRDefault="001B11D9" w:rsidP="001B11D9">
      <w:pPr>
        <w:rPr>
          <w:rFonts w:asciiTheme="majorHAnsi" w:hAnsiTheme="majorHAnsi"/>
          <w:b/>
          <w:szCs w:val="24"/>
        </w:rPr>
      </w:pPr>
      <w:r w:rsidRPr="00893099">
        <w:rPr>
          <w:rFonts w:asciiTheme="majorHAnsi" w:hAnsiTheme="majorHAnsi"/>
          <w:b/>
          <w:szCs w:val="24"/>
        </w:rPr>
        <w:t>Disclaimer</w:t>
      </w:r>
    </w:p>
    <w:p w14:paraId="1BA74184" w14:textId="77777777" w:rsidR="006E2454" w:rsidRDefault="006E2454" w:rsidP="006E2454">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7A8925FD" w14:textId="77777777" w:rsidR="006E2454" w:rsidRDefault="006E2454" w:rsidP="006E2454">
      <w:pPr>
        <w:spacing w:after="0"/>
      </w:pPr>
      <w:r>
        <w:t>Any marks and brands contained herein are the property of their respective owners.</w:t>
      </w:r>
    </w:p>
    <w:p w14:paraId="7A834E39" w14:textId="77777777" w:rsidR="006E2454" w:rsidRDefault="006E2454" w:rsidP="006E2454">
      <w:pPr>
        <w:spacing w:after="0"/>
      </w:pPr>
    </w:p>
    <w:p w14:paraId="1A5CCF87" w14:textId="77777777" w:rsidR="006E2454" w:rsidRDefault="006E2454" w:rsidP="006E2454">
      <w:pPr>
        <w:spacing w:after="0"/>
      </w:pPr>
      <w:r>
        <w:t>Open Networking Foundation</w:t>
      </w:r>
    </w:p>
    <w:p w14:paraId="75923A64" w14:textId="77777777" w:rsidR="006E2454" w:rsidRDefault="006E2454" w:rsidP="006E2454">
      <w:pPr>
        <w:spacing w:after="0"/>
      </w:pPr>
      <w:r>
        <w:t>1000 El Camino Real, Suite 100, Menlo Park, CA 94025</w:t>
      </w:r>
    </w:p>
    <w:p w14:paraId="05D7120E" w14:textId="69834604" w:rsidR="006E2454" w:rsidRPr="00EC648D" w:rsidRDefault="00A726C4" w:rsidP="006E2454">
      <w:pPr>
        <w:pStyle w:val="Hyperlink1"/>
      </w:pPr>
      <w:hyperlink r:id="rId9" w:history="1">
        <w:r w:rsidR="006E2454" w:rsidRPr="00EC648D">
          <w:rPr>
            <w:rStyle w:val="Hyperlink"/>
            <w:color w:val="00A0B6" w:themeColor="accent1"/>
          </w:rPr>
          <w:t>www.opennetworking.org</w:t>
        </w:r>
      </w:hyperlink>
    </w:p>
    <w:p w14:paraId="26DC6327" w14:textId="77777777" w:rsidR="006E2454" w:rsidRDefault="006E2454" w:rsidP="006E2454">
      <w:pPr>
        <w:spacing w:after="0"/>
      </w:pPr>
    </w:p>
    <w:p w14:paraId="6FD48E41" w14:textId="7C698F44" w:rsidR="006E2454" w:rsidRDefault="006E2454" w:rsidP="006E2454">
      <w:pPr>
        <w:spacing w:after="0"/>
      </w:pPr>
      <w:r>
        <w:t>©2018 Open Networking Foundation. All rights reserved.</w:t>
      </w:r>
    </w:p>
    <w:p w14:paraId="48625191" w14:textId="77777777" w:rsidR="006E2454" w:rsidRDefault="006E2454" w:rsidP="006E2454">
      <w:pPr>
        <w:spacing w:after="0"/>
      </w:pPr>
    </w:p>
    <w:p w14:paraId="7EE00E8C" w14:textId="77777777" w:rsidR="006E2454" w:rsidRDefault="006E2454" w:rsidP="006E2454">
      <w:r>
        <w:t>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w:t>
      </w:r>
    </w:p>
    <w:p w14:paraId="749B201F" w14:textId="77777777" w:rsidR="006E2454" w:rsidRPr="00702542" w:rsidRDefault="006E2454" w:rsidP="006E2454">
      <w:pPr>
        <w:rPr>
          <w:rFonts w:asciiTheme="majorHAnsi" w:hAnsiTheme="majorHAnsi"/>
          <w:b/>
          <w:szCs w:val="24"/>
        </w:rPr>
      </w:pPr>
      <w:r w:rsidRPr="00702542">
        <w:rPr>
          <w:rFonts w:asciiTheme="majorHAnsi" w:hAnsiTheme="majorHAnsi"/>
          <w:b/>
          <w:szCs w:val="24"/>
        </w:rPr>
        <w:t>Important note</w:t>
      </w:r>
    </w:p>
    <w:p w14:paraId="7E2C2A7D" w14:textId="77777777" w:rsidR="006E2454" w:rsidRDefault="006E2454" w:rsidP="006E2454">
      <w:r>
        <w:t>This Technical Recommendations has been approved by the OIMT Project TST but has not been approved by the ONF board. This Technical Recommendation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2407006E" w14:textId="6EDA8710" w:rsidR="005752F2" w:rsidRDefault="00EC648D" w:rsidP="00EC648D">
      <w:pPr>
        <w:spacing w:after="0"/>
      </w:pPr>
      <w:r>
        <w:br w:type="page"/>
      </w:r>
    </w:p>
    <w:p w14:paraId="75DF3FA4" w14:textId="77777777" w:rsidR="006E2454" w:rsidRDefault="006E2454" w:rsidP="006E2454">
      <w:pPr>
        <w:spacing w:after="0"/>
      </w:pPr>
    </w:p>
    <w:p w14:paraId="6FF1FF26" w14:textId="7193D8F0" w:rsidR="006E2454" w:rsidRDefault="006E2454" w:rsidP="006E2454">
      <w:pPr>
        <w:pStyle w:val="Inhaltsverzeichnisberschrift"/>
        <w:outlineLvl w:val="0"/>
      </w:pPr>
      <w:r>
        <w:t>Table of Contents</w:t>
      </w:r>
    </w:p>
    <w:p w14:paraId="6BC86652" w14:textId="682828B2" w:rsidR="00B15909" w:rsidRPr="00B15909" w:rsidRDefault="006E2454">
      <w:pPr>
        <w:pStyle w:val="Verzeichnis1"/>
        <w:rPr>
          <w:rFonts w:cstheme="minorBidi"/>
          <w:b w:val="0"/>
          <w:noProof/>
          <w:color w:val="auto"/>
          <w:sz w:val="22"/>
          <w:szCs w:val="22"/>
          <w:lang w:eastAsia="de-DE"/>
        </w:rPr>
      </w:pPr>
      <w:r>
        <w:fldChar w:fldCharType="begin"/>
      </w:r>
      <w:r>
        <w:instrText xml:space="preserve"> TOC \o "1-3" </w:instrText>
      </w:r>
      <w:r>
        <w:fldChar w:fldCharType="separate"/>
      </w:r>
      <w:r w:rsidR="00B15909">
        <w:rPr>
          <w:noProof/>
        </w:rPr>
        <w:t>1</w:t>
      </w:r>
      <w:r w:rsidR="00B15909" w:rsidRPr="00B15909">
        <w:rPr>
          <w:rFonts w:cstheme="minorBidi"/>
          <w:b w:val="0"/>
          <w:noProof/>
          <w:color w:val="auto"/>
          <w:sz w:val="22"/>
          <w:szCs w:val="22"/>
          <w:lang w:eastAsia="de-DE"/>
        </w:rPr>
        <w:tab/>
      </w:r>
      <w:r w:rsidR="00B15909">
        <w:rPr>
          <w:noProof/>
        </w:rPr>
        <w:t>Introduction</w:t>
      </w:r>
      <w:r w:rsidR="00B15909">
        <w:rPr>
          <w:noProof/>
        </w:rPr>
        <w:tab/>
      </w:r>
      <w:r w:rsidR="00B15909">
        <w:rPr>
          <w:noProof/>
        </w:rPr>
        <w:fldChar w:fldCharType="begin"/>
      </w:r>
      <w:r w:rsidR="00B15909">
        <w:rPr>
          <w:noProof/>
        </w:rPr>
        <w:instrText xml:space="preserve"> PAGEREF _Toc531166578 \h </w:instrText>
      </w:r>
      <w:r w:rsidR="00B15909">
        <w:rPr>
          <w:noProof/>
        </w:rPr>
      </w:r>
      <w:r w:rsidR="00B15909">
        <w:rPr>
          <w:noProof/>
        </w:rPr>
        <w:fldChar w:fldCharType="separate"/>
      </w:r>
      <w:r w:rsidR="00B15909">
        <w:rPr>
          <w:noProof/>
        </w:rPr>
        <w:t>7</w:t>
      </w:r>
      <w:r w:rsidR="00B15909">
        <w:rPr>
          <w:noProof/>
        </w:rPr>
        <w:fldChar w:fldCharType="end"/>
      </w:r>
    </w:p>
    <w:p w14:paraId="020A5838" w14:textId="50539BAE" w:rsidR="00B15909" w:rsidRPr="00B15909" w:rsidRDefault="00B15909">
      <w:pPr>
        <w:pStyle w:val="Verzeichnis1"/>
        <w:rPr>
          <w:rFonts w:cstheme="minorBidi"/>
          <w:b w:val="0"/>
          <w:noProof/>
          <w:color w:val="auto"/>
          <w:sz w:val="22"/>
          <w:szCs w:val="22"/>
          <w:lang w:eastAsia="de-DE"/>
        </w:rPr>
      </w:pPr>
      <w:r>
        <w:rPr>
          <w:noProof/>
        </w:rPr>
        <w:t>2</w:t>
      </w:r>
      <w:r w:rsidRPr="00B15909">
        <w:rPr>
          <w:rFonts w:cstheme="minorBidi"/>
          <w:b w:val="0"/>
          <w:noProof/>
          <w:color w:val="auto"/>
          <w:sz w:val="22"/>
          <w:szCs w:val="22"/>
          <w:lang w:eastAsia="de-DE"/>
        </w:rPr>
        <w:tab/>
      </w:r>
      <w:r>
        <w:rPr>
          <w:noProof/>
        </w:rPr>
        <w:t>References</w:t>
      </w:r>
      <w:r>
        <w:rPr>
          <w:noProof/>
        </w:rPr>
        <w:tab/>
      </w:r>
      <w:r>
        <w:rPr>
          <w:noProof/>
        </w:rPr>
        <w:fldChar w:fldCharType="begin"/>
      </w:r>
      <w:r>
        <w:rPr>
          <w:noProof/>
        </w:rPr>
        <w:instrText xml:space="preserve"> PAGEREF _Toc531166579 \h </w:instrText>
      </w:r>
      <w:r>
        <w:rPr>
          <w:noProof/>
        </w:rPr>
      </w:r>
      <w:r>
        <w:rPr>
          <w:noProof/>
        </w:rPr>
        <w:fldChar w:fldCharType="separate"/>
      </w:r>
      <w:r>
        <w:rPr>
          <w:noProof/>
        </w:rPr>
        <w:t>7</w:t>
      </w:r>
      <w:r>
        <w:rPr>
          <w:noProof/>
        </w:rPr>
        <w:fldChar w:fldCharType="end"/>
      </w:r>
    </w:p>
    <w:p w14:paraId="61E71CB5" w14:textId="7AC58F9A" w:rsidR="00B15909" w:rsidRPr="00B15909" w:rsidRDefault="00B15909">
      <w:pPr>
        <w:pStyle w:val="Verzeichnis1"/>
        <w:rPr>
          <w:rFonts w:cstheme="minorBidi"/>
          <w:b w:val="0"/>
          <w:noProof/>
          <w:color w:val="auto"/>
          <w:sz w:val="22"/>
          <w:szCs w:val="22"/>
          <w:lang w:eastAsia="de-DE"/>
        </w:rPr>
      </w:pPr>
      <w:r>
        <w:rPr>
          <w:noProof/>
        </w:rPr>
        <w:t>3</w:t>
      </w:r>
      <w:r w:rsidRPr="00B15909">
        <w:rPr>
          <w:rFonts w:cstheme="minorBidi"/>
          <w:b w:val="0"/>
          <w:noProof/>
          <w:color w:val="auto"/>
          <w:sz w:val="22"/>
          <w:szCs w:val="22"/>
          <w:lang w:eastAsia="de-DE"/>
        </w:rPr>
        <w:tab/>
      </w:r>
      <w:r>
        <w:rPr>
          <w:noProof/>
        </w:rPr>
        <w:t>Abbreviations</w:t>
      </w:r>
      <w:r>
        <w:rPr>
          <w:noProof/>
        </w:rPr>
        <w:tab/>
      </w:r>
      <w:r>
        <w:rPr>
          <w:noProof/>
        </w:rPr>
        <w:fldChar w:fldCharType="begin"/>
      </w:r>
      <w:r>
        <w:rPr>
          <w:noProof/>
        </w:rPr>
        <w:instrText xml:space="preserve"> PAGEREF _Toc531166580 \h </w:instrText>
      </w:r>
      <w:r>
        <w:rPr>
          <w:noProof/>
        </w:rPr>
      </w:r>
      <w:r>
        <w:rPr>
          <w:noProof/>
        </w:rPr>
        <w:fldChar w:fldCharType="separate"/>
      </w:r>
      <w:r>
        <w:rPr>
          <w:noProof/>
        </w:rPr>
        <w:t>8</w:t>
      </w:r>
      <w:r>
        <w:rPr>
          <w:noProof/>
        </w:rPr>
        <w:fldChar w:fldCharType="end"/>
      </w:r>
    </w:p>
    <w:p w14:paraId="7A4526B7" w14:textId="26B7BC12" w:rsidR="00B15909" w:rsidRPr="00B15909" w:rsidRDefault="00B15909">
      <w:pPr>
        <w:pStyle w:val="Verzeichnis1"/>
        <w:rPr>
          <w:rFonts w:cstheme="minorBidi"/>
          <w:b w:val="0"/>
          <w:noProof/>
          <w:color w:val="auto"/>
          <w:sz w:val="22"/>
          <w:szCs w:val="22"/>
          <w:lang w:eastAsia="de-DE"/>
        </w:rPr>
      </w:pPr>
      <w:r>
        <w:rPr>
          <w:noProof/>
        </w:rPr>
        <w:t>4</w:t>
      </w:r>
      <w:r w:rsidRPr="00B15909">
        <w:rPr>
          <w:rFonts w:cstheme="minorBidi"/>
          <w:b w:val="0"/>
          <w:noProof/>
          <w:color w:val="auto"/>
          <w:sz w:val="22"/>
          <w:szCs w:val="22"/>
          <w:lang w:eastAsia="de-DE"/>
        </w:rPr>
        <w:tab/>
      </w:r>
      <w:r>
        <w:rPr>
          <w:noProof/>
        </w:rPr>
        <w:t>Overview</w:t>
      </w:r>
      <w:r>
        <w:rPr>
          <w:noProof/>
        </w:rPr>
        <w:tab/>
      </w:r>
      <w:r>
        <w:rPr>
          <w:noProof/>
        </w:rPr>
        <w:fldChar w:fldCharType="begin"/>
      </w:r>
      <w:r>
        <w:rPr>
          <w:noProof/>
        </w:rPr>
        <w:instrText xml:space="preserve"> PAGEREF _Toc531166581 \h </w:instrText>
      </w:r>
      <w:r>
        <w:rPr>
          <w:noProof/>
        </w:rPr>
      </w:r>
      <w:r>
        <w:rPr>
          <w:noProof/>
        </w:rPr>
        <w:fldChar w:fldCharType="separate"/>
      </w:r>
      <w:r>
        <w:rPr>
          <w:noProof/>
        </w:rPr>
        <w:t>9</w:t>
      </w:r>
      <w:r>
        <w:rPr>
          <w:noProof/>
        </w:rPr>
        <w:fldChar w:fldCharType="end"/>
      </w:r>
    </w:p>
    <w:p w14:paraId="49EB3EF4" w14:textId="25A2B80C" w:rsidR="00B15909" w:rsidRPr="00B15909" w:rsidRDefault="00B15909">
      <w:pPr>
        <w:pStyle w:val="Verzeichnis2"/>
        <w:rPr>
          <w:rFonts w:cstheme="minorBidi"/>
          <w:noProof/>
          <w:color w:val="auto"/>
          <w:sz w:val="22"/>
          <w:lang w:eastAsia="de-DE"/>
        </w:rPr>
      </w:pPr>
      <w:r>
        <w:rPr>
          <w:noProof/>
        </w:rPr>
        <w:t>4.1</w:t>
      </w:r>
      <w:r w:rsidRPr="00B15909">
        <w:rPr>
          <w:rFonts w:cstheme="minorBidi"/>
          <w:noProof/>
          <w:color w:val="auto"/>
          <w:sz w:val="22"/>
          <w:lang w:eastAsia="de-DE"/>
        </w:rPr>
        <w:tab/>
      </w:r>
      <w:r>
        <w:rPr>
          <w:noProof/>
        </w:rPr>
        <w:t>Documentation Overview</w:t>
      </w:r>
      <w:r>
        <w:rPr>
          <w:noProof/>
        </w:rPr>
        <w:tab/>
      </w:r>
      <w:r>
        <w:rPr>
          <w:noProof/>
        </w:rPr>
        <w:fldChar w:fldCharType="begin"/>
      </w:r>
      <w:r>
        <w:rPr>
          <w:noProof/>
        </w:rPr>
        <w:instrText xml:space="preserve"> PAGEREF _Toc531166582 \h </w:instrText>
      </w:r>
      <w:r>
        <w:rPr>
          <w:noProof/>
        </w:rPr>
      </w:r>
      <w:r>
        <w:rPr>
          <w:noProof/>
        </w:rPr>
        <w:fldChar w:fldCharType="separate"/>
      </w:r>
      <w:r>
        <w:rPr>
          <w:noProof/>
        </w:rPr>
        <w:t>9</w:t>
      </w:r>
      <w:r>
        <w:rPr>
          <w:noProof/>
        </w:rPr>
        <w:fldChar w:fldCharType="end"/>
      </w:r>
    </w:p>
    <w:p w14:paraId="60DAF5DF" w14:textId="68226719" w:rsidR="00B15909" w:rsidRPr="00B15909" w:rsidRDefault="00B15909">
      <w:pPr>
        <w:pStyle w:val="Verzeichnis1"/>
        <w:rPr>
          <w:rFonts w:cstheme="minorBidi"/>
          <w:b w:val="0"/>
          <w:noProof/>
          <w:color w:val="auto"/>
          <w:sz w:val="22"/>
          <w:szCs w:val="22"/>
          <w:lang w:eastAsia="de-DE"/>
        </w:rPr>
      </w:pPr>
      <w:r>
        <w:rPr>
          <w:noProof/>
        </w:rPr>
        <w:t>5</w:t>
      </w:r>
      <w:r w:rsidRPr="00B15909">
        <w:rPr>
          <w:rFonts w:cstheme="minorBidi"/>
          <w:b w:val="0"/>
          <w:noProof/>
          <w:color w:val="auto"/>
          <w:sz w:val="22"/>
          <w:szCs w:val="22"/>
          <w:lang w:eastAsia="de-DE"/>
        </w:rPr>
        <w:tab/>
      </w:r>
      <w:r>
        <w:rPr>
          <w:noProof/>
        </w:rPr>
        <w:t>Mapping Guidelines</w:t>
      </w:r>
      <w:r>
        <w:rPr>
          <w:noProof/>
        </w:rPr>
        <w:tab/>
      </w:r>
      <w:r>
        <w:rPr>
          <w:noProof/>
        </w:rPr>
        <w:fldChar w:fldCharType="begin"/>
      </w:r>
      <w:r>
        <w:rPr>
          <w:noProof/>
        </w:rPr>
        <w:instrText xml:space="preserve"> PAGEREF _Toc531166583 \h </w:instrText>
      </w:r>
      <w:r>
        <w:rPr>
          <w:noProof/>
        </w:rPr>
      </w:r>
      <w:r>
        <w:rPr>
          <w:noProof/>
        </w:rPr>
        <w:fldChar w:fldCharType="separate"/>
      </w:r>
      <w:r>
        <w:rPr>
          <w:noProof/>
        </w:rPr>
        <w:t>9</w:t>
      </w:r>
      <w:r>
        <w:rPr>
          <w:noProof/>
        </w:rPr>
        <w:fldChar w:fldCharType="end"/>
      </w:r>
    </w:p>
    <w:p w14:paraId="4B17670B" w14:textId="315C9181" w:rsidR="00B15909" w:rsidRPr="00B15909" w:rsidRDefault="00B15909">
      <w:pPr>
        <w:pStyle w:val="Verzeichnis2"/>
        <w:rPr>
          <w:rFonts w:cstheme="minorBidi"/>
          <w:noProof/>
          <w:color w:val="auto"/>
          <w:sz w:val="22"/>
          <w:lang w:eastAsia="de-DE"/>
        </w:rPr>
      </w:pPr>
      <w:r>
        <w:rPr>
          <w:noProof/>
        </w:rPr>
        <w:t>5.1</w:t>
      </w:r>
      <w:r w:rsidRPr="00B15909">
        <w:rPr>
          <w:rFonts w:cstheme="minorBidi"/>
          <w:noProof/>
          <w:color w:val="auto"/>
          <w:sz w:val="22"/>
          <w:lang w:eastAsia="de-DE"/>
        </w:rPr>
        <w:tab/>
      </w:r>
      <w:r>
        <w:rPr>
          <w:noProof/>
        </w:rPr>
        <w:t>Introduction</w:t>
      </w:r>
      <w:r>
        <w:rPr>
          <w:noProof/>
        </w:rPr>
        <w:tab/>
      </w:r>
      <w:r>
        <w:rPr>
          <w:noProof/>
        </w:rPr>
        <w:fldChar w:fldCharType="begin"/>
      </w:r>
      <w:r>
        <w:rPr>
          <w:noProof/>
        </w:rPr>
        <w:instrText xml:space="preserve"> PAGEREF _Toc531166584 \h </w:instrText>
      </w:r>
      <w:r>
        <w:rPr>
          <w:noProof/>
        </w:rPr>
      </w:r>
      <w:r>
        <w:rPr>
          <w:noProof/>
        </w:rPr>
        <w:fldChar w:fldCharType="separate"/>
      </w:r>
      <w:r>
        <w:rPr>
          <w:noProof/>
        </w:rPr>
        <w:t>9</w:t>
      </w:r>
      <w:r>
        <w:rPr>
          <w:noProof/>
        </w:rPr>
        <w:fldChar w:fldCharType="end"/>
      </w:r>
    </w:p>
    <w:p w14:paraId="5BD8F493" w14:textId="746991CB" w:rsidR="00B15909" w:rsidRPr="00B15909" w:rsidRDefault="00B15909">
      <w:pPr>
        <w:pStyle w:val="Verzeichnis2"/>
        <w:rPr>
          <w:rFonts w:cstheme="minorBidi"/>
          <w:noProof/>
          <w:color w:val="auto"/>
          <w:sz w:val="22"/>
          <w:lang w:eastAsia="de-DE"/>
        </w:rPr>
      </w:pPr>
      <w:r>
        <w:rPr>
          <w:noProof/>
        </w:rPr>
        <w:t>5.2</w:t>
      </w:r>
      <w:r w:rsidRPr="00B15909">
        <w:rPr>
          <w:rFonts w:cstheme="minorBidi"/>
          <w:noProof/>
          <w:color w:val="auto"/>
          <w:sz w:val="22"/>
          <w:lang w:eastAsia="de-DE"/>
        </w:rPr>
        <w:tab/>
      </w:r>
      <w:r>
        <w:rPr>
          <w:noProof/>
        </w:rPr>
        <w:t>Generic Mapping Guidelines</w:t>
      </w:r>
      <w:r>
        <w:rPr>
          <w:noProof/>
        </w:rPr>
        <w:tab/>
      </w:r>
      <w:r>
        <w:rPr>
          <w:noProof/>
        </w:rPr>
        <w:fldChar w:fldCharType="begin"/>
      </w:r>
      <w:r>
        <w:rPr>
          <w:noProof/>
        </w:rPr>
        <w:instrText xml:space="preserve"> PAGEREF _Toc531166585 \h </w:instrText>
      </w:r>
      <w:r>
        <w:rPr>
          <w:noProof/>
        </w:rPr>
      </w:r>
      <w:r>
        <w:rPr>
          <w:noProof/>
        </w:rPr>
        <w:fldChar w:fldCharType="separate"/>
      </w:r>
      <w:r>
        <w:rPr>
          <w:noProof/>
        </w:rPr>
        <w:t>10</w:t>
      </w:r>
      <w:r>
        <w:rPr>
          <w:noProof/>
        </w:rPr>
        <w:fldChar w:fldCharType="end"/>
      </w:r>
    </w:p>
    <w:p w14:paraId="2D2B949A" w14:textId="0AE45052" w:rsidR="00B15909" w:rsidRPr="00B15909" w:rsidRDefault="00B15909">
      <w:pPr>
        <w:pStyle w:val="Verzeichnis3"/>
        <w:rPr>
          <w:rFonts w:cstheme="minorBidi"/>
          <w:noProof/>
          <w:color w:val="auto"/>
          <w:sz w:val="22"/>
          <w:lang w:eastAsia="de-DE"/>
        </w:rPr>
      </w:pPr>
      <w:r>
        <w:rPr>
          <w:noProof/>
        </w:rPr>
        <w:t>5.2.1</w:t>
      </w:r>
      <w:r w:rsidRPr="00B15909">
        <w:rPr>
          <w:rFonts w:cstheme="minorBidi"/>
          <w:noProof/>
          <w:color w:val="auto"/>
          <w:sz w:val="22"/>
          <w:lang w:eastAsia="de-DE"/>
        </w:rPr>
        <w:tab/>
      </w:r>
      <w:r>
        <w:rPr>
          <w:noProof/>
        </w:rPr>
        <w:t>Naming Conventions Mapping</w:t>
      </w:r>
      <w:r>
        <w:rPr>
          <w:noProof/>
        </w:rPr>
        <w:tab/>
      </w:r>
      <w:r>
        <w:rPr>
          <w:noProof/>
        </w:rPr>
        <w:fldChar w:fldCharType="begin"/>
      </w:r>
      <w:r>
        <w:rPr>
          <w:noProof/>
        </w:rPr>
        <w:instrText xml:space="preserve"> PAGEREF _Toc531166586 \h </w:instrText>
      </w:r>
      <w:r>
        <w:rPr>
          <w:noProof/>
        </w:rPr>
      </w:r>
      <w:r>
        <w:rPr>
          <w:noProof/>
        </w:rPr>
        <w:fldChar w:fldCharType="separate"/>
      </w:r>
      <w:r>
        <w:rPr>
          <w:noProof/>
        </w:rPr>
        <w:t>10</w:t>
      </w:r>
      <w:r>
        <w:rPr>
          <w:noProof/>
        </w:rPr>
        <w:fldChar w:fldCharType="end"/>
      </w:r>
    </w:p>
    <w:p w14:paraId="7BF0B2AE" w14:textId="231F9FCA" w:rsidR="00B15909" w:rsidRPr="00B15909" w:rsidRDefault="00B15909">
      <w:pPr>
        <w:pStyle w:val="Verzeichnis3"/>
        <w:rPr>
          <w:rFonts w:cstheme="minorBidi"/>
          <w:noProof/>
          <w:color w:val="auto"/>
          <w:sz w:val="22"/>
          <w:lang w:eastAsia="de-DE"/>
        </w:rPr>
      </w:pPr>
      <w:r>
        <w:rPr>
          <w:noProof/>
        </w:rPr>
        <w:t>5.2.2</w:t>
      </w:r>
      <w:r w:rsidRPr="00B15909">
        <w:rPr>
          <w:rFonts w:cstheme="minorBidi"/>
          <w:noProof/>
          <w:color w:val="auto"/>
          <w:sz w:val="22"/>
          <w:lang w:eastAsia="de-DE"/>
        </w:rPr>
        <w:tab/>
      </w:r>
      <w:r>
        <w:rPr>
          <w:noProof/>
        </w:rPr>
        <w:t>Mapping Scope</w:t>
      </w:r>
      <w:r>
        <w:rPr>
          <w:noProof/>
        </w:rPr>
        <w:tab/>
      </w:r>
      <w:r>
        <w:rPr>
          <w:noProof/>
        </w:rPr>
        <w:fldChar w:fldCharType="begin"/>
      </w:r>
      <w:r>
        <w:rPr>
          <w:noProof/>
        </w:rPr>
        <w:instrText xml:space="preserve"> PAGEREF _Toc531166587 \h </w:instrText>
      </w:r>
      <w:r>
        <w:rPr>
          <w:noProof/>
        </w:rPr>
      </w:r>
      <w:r>
        <w:rPr>
          <w:noProof/>
        </w:rPr>
        <w:fldChar w:fldCharType="separate"/>
      </w:r>
      <w:r>
        <w:rPr>
          <w:noProof/>
        </w:rPr>
        <w:t>11</w:t>
      </w:r>
      <w:r>
        <w:rPr>
          <w:noProof/>
        </w:rPr>
        <w:fldChar w:fldCharType="end"/>
      </w:r>
    </w:p>
    <w:p w14:paraId="5C03BC23" w14:textId="7BE4C2FE" w:rsidR="00B15909" w:rsidRPr="00B15909" w:rsidRDefault="00B15909">
      <w:pPr>
        <w:pStyle w:val="Verzeichnis3"/>
        <w:rPr>
          <w:rFonts w:cstheme="minorBidi"/>
          <w:noProof/>
          <w:color w:val="auto"/>
          <w:sz w:val="22"/>
          <w:lang w:eastAsia="de-DE"/>
        </w:rPr>
      </w:pPr>
      <w:r>
        <w:rPr>
          <w:noProof/>
        </w:rPr>
        <w:t>5.2.3</w:t>
      </w:r>
      <w:r w:rsidRPr="00B15909">
        <w:rPr>
          <w:rFonts w:cstheme="minorBidi"/>
          <w:noProof/>
          <w:color w:val="auto"/>
          <w:sz w:val="22"/>
          <w:lang w:eastAsia="de-DE"/>
        </w:rPr>
        <w:tab/>
      </w:r>
      <w:r>
        <w:rPr>
          <w:noProof/>
        </w:rPr>
        <w:t>YANG Workarounds</w:t>
      </w:r>
      <w:r>
        <w:rPr>
          <w:noProof/>
        </w:rPr>
        <w:tab/>
      </w:r>
      <w:r>
        <w:rPr>
          <w:noProof/>
        </w:rPr>
        <w:fldChar w:fldCharType="begin"/>
      </w:r>
      <w:r>
        <w:rPr>
          <w:noProof/>
        </w:rPr>
        <w:instrText xml:space="preserve"> PAGEREF _Toc531166588 \h </w:instrText>
      </w:r>
      <w:r>
        <w:rPr>
          <w:noProof/>
        </w:rPr>
      </w:r>
      <w:r>
        <w:rPr>
          <w:noProof/>
        </w:rPr>
        <w:fldChar w:fldCharType="separate"/>
      </w:r>
      <w:r>
        <w:rPr>
          <w:noProof/>
        </w:rPr>
        <w:t>11</w:t>
      </w:r>
      <w:r>
        <w:rPr>
          <w:noProof/>
        </w:rPr>
        <w:fldChar w:fldCharType="end"/>
      </w:r>
    </w:p>
    <w:p w14:paraId="16557F88" w14:textId="0667A142" w:rsidR="00B15909" w:rsidRPr="00B15909" w:rsidRDefault="00B15909">
      <w:pPr>
        <w:pStyle w:val="Verzeichnis2"/>
        <w:rPr>
          <w:rFonts w:cstheme="minorBidi"/>
          <w:noProof/>
          <w:color w:val="auto"/>
          <w:sz w:val="22"/>
          <w:lang w:eastAsia="de-DE"/>
        </w:rPr>
      </w:pPr>
      <w:r>
        <w:rPr>
          <w:noProof/>
        </w:rPr>
        <w:t>5.3</w:t>
      </w:r>
      <w:r w:rsidRPr="00B15909">
        <w:rPr>
          <w:rFonts w:cstheme="minorBidi"/>
          <w:noProof/>
          <w:color w:val="auto"/>
          <w:sz w:val="22"/>
          <w:lang w:eastAsia="de-DE"/>
        </w:rPr>
        <w:tab/>
      </w:r>
      <w:r>
        <w:rPr>
          <w:noProof/>
        </w:rPr>
        <w:t>Mapping of Classes</w:t>
      </w:r>
      <w:r>
        <w:rPr>
          <w:noProof/>
        </w:rPr>
        <w:tab/>
      </w:r>
      <w:r>
        <w:rPr>
          <w:noProof/>
        </w:rPr>
        <w:fldChar w:fldCharType="begin"/>
      </w:r>
      <w:r>
        <w:rPr>
          <w:noProof/>
        </w:rPr>
        <w:instrText xml:space="preserve"> PAGEREF _Toc531166589 \h </w:instrText>
      </w:r>
      <w:r>
        <w:rPr>
          <w:noProof/>
        </w:rPr>
      </w:r>
      <w:r>
        <w:rPr>
          <w:noProof/>
        </w:rPr>
        <w:fldChar w:fldCharType="separate"/>
      </w:r>
      <w:r>
        <w:rPr>
          <w:noProof/>
        </w:rPr>
        <w:t>11</w:t>
      </w:r>
      <w:r>
        <w:rPr>
          <w:noProof/>
        </w:rPr>
        <w:fldChar w:fldCharType="end"/>
      </w:r>
    </w:p>
    <w:p w14:paraId="690A3EB3" w14:textId="7C3B6E82" w:rsidR="00B15909" w:rsidRPr="00B15909" w:rsidRDefault="00B15909">
      <w:pPr>
        <w:pStyle w:val="Verzeichnis2"/>
        <w:rPr>
          <w:rFonts w:cstheme="minorBidi"/>
          <w:noProof/>
          <w:color w:val="auto"/>
          <w:sz w:val="22"/>
          <w:lang w:eastAsia="de-DE"/>
        </w:rPr>
      </w:pPr>
      <w:r>
        <w:rPr>
          <w:noProof/>
        </w:rPr>
        <w:t>5.4</w:t>
      </w:r>
      <w:r w:rsidRPr="00B15909">
        <w:rPr>
          <w:rFonts w:cstheme="minorBidi"/>
          <w:noProof/>
          <w:color w:val="auto"/>
          <w:sz w:val="22"/>
          <w:lang w:eastAsia="de-DE"/>
        </w:rPr>
        <w:tab/>
      </w:r>
      <w:r>
        <w:rPr>
          <w:noProof/>
        </w:rPr>
        <w:t>Mapping of Attributes</w:t>
      </w:r>
      <w:r>
        <w:rPr>
          <w:noProof/>
        </w:rPr>
        <w:tab/>
      </w:r>
      <w:r>
        <w:rPr>
          <w:noProof/>
        </w:rPr>
        <w:fldChar w:fldCharType="begin"/>
      </w:r>
      <w:r>
        <w:rPr>
          <w:noProof/>
        </w:rPr>
        <w:instrText xml:space="preserve"> PAGEREF _Toc531166590 \h </w:instrText>
      </w:r>
      <w:r>
        <w:rPr>
          <w:noProof/>
        </w:rPr>
      </w:r>
      <w:r>
        <w:rPr>
          <w:noProof/>
        </w:rPr>
        <w:fldChar w:fldCharType="separate"/>
      </w:r>
      <w:r>
        <w:rPr>
          <w:noProof/>
        </w:rPr>
        <w:t>19</w:t>
      </w:r>
      <w:r>
        <w:rPr>
          <w:noProof/>
        </w:rPr>
        <w:fldChar w:fldCharType="end"/>
      </w:r>
    </w:p>
    <w:p w14:paraId="49143F01" w14:textId="5B97AFC5" w:rsidR="00B15909" w:rsidRPr="00B15909" w:rsidRDefault="00B15909">
      <w:pPr>
        <w:pStyle w:val="Verzeichnis2"/>
        <w:rPr>
          <w:rFonts w:cstheme="minorBidi"/>
          <w:noProof/>
          <w:color w:val="auto"/>
          <w:sz w:val="22"/>
          <w:lang w:eastAsia="de-DE"/>
        </w:rPr>
      </w:pPr>
      <w:r>
        <w:rPr>
          <w:noProof/>
        </w:rPr>
        <w:t>5.5</w:t>
      </w:r>
      <w:r w:rsidRPr="00B15909">
        <w:rPr>
          <w:rFonts w:cstheme="minorBidi"/>
          <w:noProof/>
          <w:color w:val="auto"/>
          <w:sz w:val="22"/>
          <w:lang w:eastAsia="de-DE"/>
        </w:rPr>
        <w:tab/>
      </w:r>
      <w:r>
        <w:rPr>
          <w:noProof/>
        </w:rPr>
        <w:t>Mapping of Data Types</w:t>
      </w:r>
      <w:r>
        <w:rPr>
          <w:noProof/>
        </w:rPr>
        <w:tab/>
      </w:r>
      <w:r>
        <w:rPr>
          <w:noProof/>
        </w:rPr>
        <w:fldChar w:fldCharType="begin"/>
      </w:r>
      <w:r>
        <w:rPr>
          <w:noProof/>
        </w:rPr>
        <w:instrText xml:space="preserve"> PAGEREF _Toc531166591 \h </w:instrText>
      </w:r>
      <w:r>
        <w:rPr>
          <w:noProof/>
        </w:rPr>
      </w:r>
      <w:r>
        <w:rPr>
          <w:noProof/>
        </w:rPr>
        <w:fldChar w:fldCharType="separate"/>
      </w:r>
      <w:r>
        <w:rPr>
          <w:noProof/>
        </w:rPr>
        <w:t>24</w:t>
      </w:r>
      <w:r>
        <w:rPr>
          <w:noProof/>
        </w:rPr>
        <w:fldChar w:fldCharType="end"/>
      </w:r>
    </w:p>
    <w:p w14:paraId="28C1EB5F" w14:textId="26D0BFC9" w:rsidR="00B15909" w:rsidRPr="00B15909" w:rsidRDefault="00B15909">
      <w:pPr>
        <w:pStyle w:val="Verzeichnis3"/>
        <w:rPr>
          <w:rFonts w:cstheme="minorBidi"/>
          <w:noProof/>
          <w:color w:val="auto"/>
          <w:sz w:val="22"/>
          <w:lang w:eastAsia="de-DE"/>
        </w:rPr>
      </w:pPr>
      <w:r>
        <w:rPr>
          <w:noProof/>
        </w:rPr>
        <w:t>5.5.1</w:t>
      </w:r>
      <w:r w:rsidRPr="00B15909">
        <w:rPr>
          <w:rFonts w:cstheme="minorBidi"/>
          <w:noProof/>
          <w:color w:val="auto"/>
          <w:sz w:val="22"/>
          <w:lang w:eastAsia="de-DE"/>
        </w:rPr>
        <w:tab/>
      </w:r>
      <w:r>
        <w:rPr>
          <w:noProof/>
        </w:rPr>
        <w:t>Generic Mapping of Primitive Data Types</w:t>
      </w:r>
      <w:r>
        <w:rPr>
          <w:noProof/>
        </w:rPr>
        <w:tab/>
      </w:r>
      <w:r>
        <w:rPr>
          <w:noProof/>
        </w:rPr>
        <w:fldChar w:fldCharType="begin"/>
      </w:r>
      <w:r>
        <w:rPr>
          <w:noProof/>
        </w:rPr>
        <w:instrText xml:space="preserve"> PAGEREF _Toc531166592 \h </w:instrText>
      </w:r>
      <w:r>
        <w:rPr>
          <w:noProof/>
        </w:rPr>
      </w:r>
      <w:r>
        <w:rPr>
          <w:noProof/>
        </w:rPr>
        <w:fldChar w:fldCharType="separate"/>
      </w:r>
      <w:r>
        <w:rPr>
          <w:noProof/>
        </w:rPr>
        <w:t>24</w:t>
      </w:r>
      <w:r>
        <w:rPr>
          <w:noProof/>
        </w:rPr>
        <w:fldChar w:fldCharType="end"/>
      </w:r>
    </w:p>
    <w:p w14:paraId="326F6578" w14:textId="1D4BA7CE" w:rsidR="00B15909" w:rsidRPr="00B15909" w:rsidRDefault="00B15909">
      <w:pPr>
        <w:pStyle w:val="Verzeichnis3"/>
        <w:rPr>
          <w:rFonts w:cstheme="minorBidi"/>
          <w:noProof/>
          <w:color w:val="auto"/>
          <w:sz w:val="22"/>
          <w:lang w:eastAsia="de-DE"/>
        </w:rPr>
      </w:pPr>
      <w:r>
        <w:rPr>
          <w:noProof/>
        </w:rPr>
        <w:t>5.5.2</w:t>
      </w:r>
      <w:r w:rsidRPr="00B15909">
        <w:rPr>
          <w:rFonts w:cstheme="minorBidi"/>
          <w:noProof/>
          <w:color w:val="auto"/>
          <w:sz w:val="22"/>
          <w:lang w:eastAsia="de-DE"/>
        </w:rPr>
        <w:tab/>
      </w:r>
      <w:r>
        <w:rPr>
          <w:noProof/>
        </w:rPr>
        <w:t>Generic Mapping of Complex Data Types</w:t>
      </w:r>
      <w:r>
        <w:rPr>
          <w:noProof/>
        </w:rPr>
        <w:tab/>
      </w:r>
      <w:r>
        <w:rPr>
          <w:noProof/>
        </w:rPr>
        <w:fldChar w:fldCharType="begin"/>
      </w:r>
      <w:r>
        <w:rPr>
          <w:noProof/>
        </w:rPr>
        <w:instrText xml:space="preserve"> PAGEREF _Toc531166593 \h </w:instrText>
      </w:r>
      <w:r>
        <w:rPr>
          <w:noProof/>
        </w:rPr>
      </w:r>
      <w:r>
        <w:rPr>
          <w:noProof/>
        </w:rPr>
        <w:fldChar w:fldCharType="separate"/>
      </w:r>
      <w:r>
        <w:rPr>
          <w:noProof/>
        </w:rPr>
        <w:t>25</w:t>
      </w:r>
      <w:r>
        <w:rPr>
          <w:noProof/>
        </w:rPr>
        <w:fldChar w:fldCharType="end"/>
      </w:r>
    </w:p>
    <w:p w14:paraId="76946AC8" w14:textId="0EE59B97" w:rsidR="00B15909" w:rsidRPr="00B15909" w:rsidRDefault="00B15909">
      <w:pPr>
        <w:pStyle w:val="Verzeichnis3"/>
        <w:rPr>
          <w:rFonts w:cstheme="minorBidi"/>
          <w:noProof/>
          <w:color w:val="auto"/>
          <w:sz w:val="22"/>
          <w:lang w:eastAsia="de-DE"/>
        </w:rPr>
      </w:pPr>
      <w:r>
        <w:rPr>
          <w:noProof/>
        </w:rPr>
        <w:t>5.5.3</w:t>
      </w:r>
      <w:r w:rsidRPr="00B15909">
        <w:rPr>
          <w:rFonts w:cstheme="minorBidi"/>
          <w:noProof/>
          <w:color w:val="auto"/>
          <w:sz w:val="22"/>
          <w:lang w:eastAsia="de-DE"/>
        </w:rPr>
        <w:tab/>
      </w:r>
      <w:r>
        <w:rPr>
          <w:noProof/>
        </w:rPr>
        <w:t>Mapping of Common Primitive and Complex Data Types</w:t>
      </w:r>
      <w:r>
        <w:rPr>
          <w:noProof/>
        </w:rPr>
        <w:tab/>
      </w:r>
      <w:r>
        <w:rPr>
          <w:noProof/>
        </w:rPr>
        <w:fldChar w:fldCharType="begin"/>
      </w:r>
      <w:r>
        <w:rPr>
          <w:noProof/>
        </w:rPr>
        <w:instrText xml:space="preserve"> PAGEREF _Toc531166594 \h </w:instrText>
      </w:r>
      <w:r>
        <w:rPr>
          <w:noProof/>
        </w:rPr>
      </w:r>
      <w:r>
        <w:rPr>
          <w:noProof/>
        </w:rPr>
        <w:fldChar w:fldCharType="separate"/>
      </w:r>
      <w:r>
        <w:rPr>
          <w:noProof/>
        </w:rPr>
        <w:t>26</w:t>
      </w:r>
      <w:r>
        <w:rPr>
          <w:noProof/>
        </w:rPr>
        <w:fldChar w:fldCharType="end"/>
      </w:r>
    </w:p>
    <w:p w14:paraId="36D171B8" w14:textId="775DA3FB" w:rsidR="00B15909" w:rsidRPr="00B15909" w:rsidRDefault="00B15909">
      <w:pPr>
        <w:pStyle w:val="Verzeichnis3"/>
        <w:rPr>
          <w:rFonts w:cstheme="minorBidi"/>
          <w:noProof/>
          <w:color w:val="auto"/>
          <w:sz w:val="22"/>
          <w:lang w:eastAsia="de-DE"/>
        </w:rPr>
      </w:pPr>
      <w:r>
        <w:rPr>
          <w:noProof/>
        </w:rPr>
        <w:t>5.5.4</w:t>
      </w:r>
      <w:r w:rsidRPr="00B15909">
        <w:rPr>
          <w:rFonts w:cstheme="minorBidi"/>
          <w:noProof/>
          <w:color w:val="auto"/>
          <w:sz w:val="22"/>
          <w:lang w:eastAsia="de-DE"/>
        </w:rPr>
        <w:tab/>
      </w:r>
      <w:r>
        <w:rPr>
          <w:noProof/>
        </w:rPr>
        <w:t>Mapping of Enumeration Types</w:t>
      </w:r>
      <w:r>
        <w:rPr>
          <w:noProof/>
        </w:rPr>
        <w:tab/>
      </w:r>
      <w:r>
        <w:rPr>
          <w:noProof/>
        </w:rPr>
        <w:fldChar w:fldCharType="begin"/>
      </w:r>
      <w:r>
        <w:rPr>
          <w:noProof/>
        </w:rPr>
        <w:instrText xml:space="preserve"> PAGEREF _Toc531166595 \h </w:instrText>
      </w:r>
      <w:r>
        <w:rPr>
          <w:noProof/>
        </w:rPr>
      </w:r>
      <w:r>
        <w:rPr>
          <w:noProof/>
        </w:rPr>
        <w:fldChar w:fldCharType="separate"/>
      </w:r>
      <w:r>
        <w:rPr>
          <w:noProof/>
        </w:rPr>
        <w:t>31</w:t>
      </w:r>
      <w:r>
        <w:rPr>
          <w:noProof/>
        </w:rPr>
        <w:fldChar w:fldCharType="end"/>
      </w:r>
    </w:p>
    <w:p w14:paraId="1C046B73" w14:textId="03654A37" w:rsidR="00B15909" w:rsidRPr="00B15909" w:rsidRDefault="00B15909">
      <w:pPr>
        <w:pStyle w:val="Verzeichnis3"/>
        <w:rPr>
          <w:rFonts w:cstheme="minorBidi"/>
          <w:noProof/>
          <w:color w:val="auto"/>
          <w:sz w:val="22"/>
          <w:lang w:eastAsia="de-DE"/>
        </w:rPr>
      </w:pPr>
      <w:r>
        <w:rPr>
          <w:noProof/>
        </w:rPr>
        <w:t>5.5.5</w:t>
      </w:r>
      <w:r w:rsidRPr="00B15909">
        <w:rPr>
          <w:rFonts w:cstheme="minorBidi"/>
          <w:noProof/>
          <w:color w:val="auto"/>
          <w:sz w:val="22"/>
          <w:lang w:eastAsia="de-DE"/>
        </w:rPr>
        <w:tab/>
      </w:r>
      <w:r>
        <w:rPr>
          <w:noProof/>
        </w:rPr>
        <w:t>Mapping of Bit Field Data Types</w:t>
      </w:r>
      <w:r>
        <w:rPr>
          <w:noProof/>
        </w:rPr>
        <w:tab/>
      </w:r>
      <w:r>
        <w:rPr>
          <w:noProof/>
        </w:rPr>
        <w:fldChar w:fldCharType="begin"/>
      </w:r>
      <w:r>
        <w:rPr>
          <w:noProof/>
        </w:rPr>
        <w:instrText xml:space="preserve"> PAGEREF _Toc531166596 \h </w:instrText>
      </w:r>
      <w:r>
        <w:rPr>
          <w:noProof/>
        </w:rPr>
      </w:r>
      <w:r>
        <w:rPr>
          <w:noProof/>
        </w:rPr>
        <w:fldChar w:fldCharType="separate"/>
      </w:r>
      <w:r>
        <w:rPr>
          <w:noProof/>
        </w:rPr>
        <w:t>34</w:t>
      </w:r>
      <w:r>
        <w:rPr>
          <w:noProof/>
        </w:rPr>
        <w:fldChar w:fldCharType="end"/>
      </w:r>
    </w:p>
    <w:p w14:paraId="709AD8D1" w14:textId="1BA1233F" w:rsidR="00B15909" w:rsidRPr="00B15909" w:rsidRDefault="00B15909">
      <w:pPr>
        <w:pStyle w:val="Verzeichnis2"/>
        <w:rPr>
          <w:rFonts w:cstheme="minorBidi"/>
          <w:noProof/>
          <w:color w:val="auto"/>
          <w:sz w:val="22"/>
          <w:lang w:eastAsia="de-DE"/>
        </w:rPr>
      </w:pPr>
      <w:r>
        <w:rPr>
          <w:noProof/>
        </w:rPr>
        <w:t>5.6</w:t>
      </w:r>
      <w:r w:rsidRPr="00B15909">
        <w:rPr>
          <w:rFonts w:cstheme="minorBidi"/>
          <w:noProof/>
          <w:color w:val="auto"/>
          <w:sz w:val="22"/>
          <w:lang w:eastAsia="de-DE"/>
        </w:rPr>
        <w:tab/>
      </w:r>
      <w:r>
        <w:rPr>
          <w:noProof/>
        </w:rPr>
        <w:t>Mapping of Relationships</w:t>
      </w:r>
      <w:r>
        <w:rPr>
          <w:noProof/>
        </w:rPr>
        <w:tab/>
      </w:r>
      <w:r>
        <w:rPr>
          <w:noProof/>
        </w:rPr>
        <w:fldChar w:fldCharType="begin"/>
      </w:r>
      <w:r>
        <w:rPr>
          <w:noProof/>
        </w:rPr>
        <w:instrText xml:space="preserve"> PAGEREF _Toc531166597 \h </w:instrText>
      </w:r>
      <w:r>
        <w:rPr>
          <w:noProof/>
        </w:rPr>
      </w:r>
      <w:r>
        <w:rPr>
          <w:noProof/>
        </w:rPr>
        <w:fldChar w:fldCharType="separate"/>
      </w:r>
      <w:r>
        <w:rPr>
          <w:noProof/>
        </w:rPr>
        <w:t>35</w:t>
      </w:r>
      <w:r>
        <w:rPr>
          <w:noProof/>
        </w:rPr>
        <w:fldChar w:fldCharType="end"/>
      </w:r>
    </w:p>
    <w:p w14:paraId="7F7CB30C" w14:textId="76857559" w:rsidR="00B15909" w:rsidRPr="00B15909" w:rsidRDefault="00B15909">
      <w:pPr>
        <w:pStyle w:val="Verzeichnis3"/>
        <w:rPr>
          <w:rFonts w:cstheme="minorBidi"/>
          <w:noProof/>
          <w:color w:val="auto"/>
          <w:sz w:val="22"/>
          <w:lang w:eastAsia="de-DE"/>
        </w:rPr>
      </w:pPr>
      <w:r>
        <w:rPr>
          <w:noProof/>
        </w:rPr>
        <w:t>5.6.1</w:t>
      </w:r>
      <w:r w:rsidRPr="00B15909">
        <w:rPr>
          <w:rFonts w:cstheme="minorBidi"/>
          <w:noProof/>
          <w:color w:val="auto"/>
          <w:sz w:val="22"/>
          <w:lang w:eastAsia="de-DE"/>
        </w:rPr>
        <w:tab/>
      </w:r>
      <w:r>
        <w:rPr>
          <w:noProof/>
        </w:rPr>
        <w:t>Mapping of Associations</w:t>
      </w:r>
      <w:r>
        <w:rPr>
          <w:noProof/>
        </w:rPr>
        <w:tab/>
      </w:r>
      <w:r>
        <w:rPr>
          <w:noProof/>
        </w:rPr>
        <w:fldChar w:fldCharType="begin"/>
      </w:r>
      <w:r>
        <w:rPr>
          <w:noProof/>
        </w:rPr>
        <w:instrText xml:space="preserve"> PAGEREF _Toc531166598 \h </w:instrText>
      </w:r>
      <w:r>
        <w:rPr>
          <w:noProof/>
        </w:rPr>
      </w:r>
      <w:r>
        <w:rPr>
          <w:noProof/>
        </w:rPr>
        <w:fldChar w:fldCharType="separate"/>
      </w:r>
      <w:r>
        <w:rPr>
          <w:noProof/>
        </w:rPr>
        <w:t>35</w:t>
      </w:r>
      <w:r>
        <w:rPr>
          <w:noProof/>
        </w:rPr>
        <w:fldChar w:fldCharType="end"/>
      </w:r>
    </w:p>
    <w:p w14:paraId="6DEDCD91" w14:textId="76859107" w:rsidR="00B15909" w:rsidRPr="00B15909" w:rsidRDefault="00B15909">
      <w:pPr>
        <w:pStyle w:val="Verzeichnis3"/>
        <w:rPr>
          <w:rFonts w:cstheme="minorBidi"/>
          <w:noProof/>
          <w:color w:val="auto"/>
          <w:sz w:val="22"/>
          <w:lang w:eastAsia="de-DE"/>
        </w:rPr>
      </w:pPr>
      <w:r>
        <w:rPr>
          <w:noProof/>
        </w:rPr>
        <w:t>5.6.2</w:t>
      </w:r>
      <w:r w:rsidRPr="00B15909">
        <w:rPr>
          <w:rFonts w:cstheme="minorBidi"/>
          <w:noProof/>
          <w:color w:val="auto"/>
          <w:sz w:val="22"/>
          <w:lang w:eastAsia="de-DE"/>
        </w:rPr>
        <w:tab/>
      </w:r>
      <w:r>
        <w:rPr>
          <w:noProof/>
        </w:rPr>
        <w:t>Mapping of Dependencies</w:t>
      </w:r>
      <w:r>
        <w:rPr>
          <w:noProof/>
        </w:rPr>
        <w:tab/>
      </w:r>
      <w:r>
        <w:rPr>
          <w:noProof/>
        </w:rPr>
        <w:fldChar w:fldCharType="begin"/>
      </w:r>
      <w:r>
        <w:rPr>
          <w:noProof/>
        </w:rPr>
        <w:instrText xml:space="preserve"> PAGEREF _Toc531166599 \h </w:instrText>
      </w:r>
      <w:r>
        <w:rPr>
          <w:noProof/>
        </w:rPr>
      </w:r>
      <w:r>
        <w:rPr>
          <w:noProof/>
        </w:rPr>
        <w:fldChar w:fldCharType="separate"/>
      </w:r>
      <w:r>
        <w:rPr>
          <w:noProof/>
        </w:rPr>
        <w:t>41</w:t>
      </w:r>
      <w:r>
        <w:rPr>
          <w:noProof/>
        </w:rPr>
        <w:fldChar w:fldCharType="end"/>
      </w:r>
    </w:p>
    <w:p w14:paraId="56F41767" w14:textId="16E8EB54" w:rsidR="00B15909" w:rsidRPr="00B15909" w:rsidRDefault="00B15909">
      <w:pPr>
        <w:pStyle w:val="Verzeichnis2"/>
        <w:rPr>
          <w:rFonts w:cstheme="minorBidi"/>
          <w:noProof/>
          <w:color w:val="auto"/>
          <w:sz w:val="22"/>
          <w:lang w:eastAsia="de-DE"/>
        </w:rPr>
      </w:pPr>
      <w:r>
        <w:rPr>
          <w:noProof/>
        </w:rPr>
        <w:t>5.7</w:t>
      </w:r>
      <w:r w:rsidRPr="00B15909">
        <w:rPr>
          <w:rFonts w:cstheme="minorBidi"/>
          <w:noProof/>
          <w:color w:val="auto"/>
          <w:sz w:val="22"/>
          <w:lang w:eastAsia="de-DE"/>
        </w:rPr>
        <w:tab/>
      </w:r>
      <w:r>
        <w:rPr>
          <w:noProof/>
        </w:rPr>
        <w:t>Mapping of Interfaces (grouping of operations)</w:t>
      </w:r>
      <w:r>
        <w:rPr>
          <w:noProof/>
        </w:rPr>
        <w:tab/>
      </w:r>
      <w:r>
        <w:rPr>
          <w:noProof/>
        </w:rPr>
        <w:fldChar w:fldCharType="begin"/>
      </w:r>
      <w:r>
        <w:rPr>
          <w:noProof/>
        </w:rPr>
        <w:instrText xml:space="preserve"> PAGEREF _Toc531166600 \h </w:instrText>
      </w:r>
      <w:r>
        <w:rPr>
          <w:noProof/>
        </w:rPr>
      </w:r>
      <w:r>
        <w:rPr>
          <w:noProof/>
        </w:rPr>
        <w:fldChar w:fldCharType="separate"/>
      </w:r>
      <w:r>
        <w:rPr>
          <w:noProof/>
        </w:rPr>
        <w:t>45</w:t>
      </w:r>
      <w:r>
        <w:rPr>
          <w:noProof/>
        </w:rPr>
        <w:fldChar w:fldCharType="end"/>
      </w:r>
    </w:p>
    <w:p w14:paraId="6D32C1A0" w14:textId="21973C7B" w:rsidR="00B15909" w:rsidRPr="00B15909" w:rsidRDefault="00B15909">
      <w:pPr>
        <w:pStyle w:val="Verzeichnis2"/>
        <w:rPr>
          <w:rFonts w:cstheme="minorBidi"/>
          <w:noProof/>
          <w:color w:val="auto"/>
          <w:sz w:val="22"/>
          <w:lang w:eastAsia="de-DE"/>
        </w:rPr>
      </w:pPr>
      <w:r>
        <w:rPr>
          <w:noProof/>
        </w:rPr>
        <w:t>5.8</w:t>
      </w:r>
      <w:r w:rsidRPr="00B15909">
        <w:rPr>
          <w:rFonts w:cstheme="minorBidi"/>
          <w:noProof/>
          <w:color w:val="auto"/>
          <w:sz w:val="22"/>
          <w:lang w:eastAsia="de-DE"/>
        </w:rPr>
        <w:tab/>
      </w:r>
      <w:r>
        <w:rPr>
          <w:noProof/>
        </w:rPr>
        <w:t>Mapping of Operations</w:t>
      </w:r>
      <w:r>
        <w:rPr>
          <w:noProof/>
        </w:rPr>
        <w:tab/>
      </w:r>
      <w:r>
        <w:rPr>
          <w:noProof/>
        </w:rPr>
        <w:fldChar w:fldCharType="begin"/>
      </w:r>
      <w:r>
        <w:rPr>
          <w:noProof/>
        </w:rPr>
        <w:instrText xml:space="preserve"> PAGEREF _Toc531166601 \h </w:instrText>
      </w:r>
      <w:r>
        <w:rPr>
          <w:noProof/>
        </w:rPr>
      </w:r>
      <w:r>
        <w:rPr>
          <w:noProof/>
        </w:rPr>
        <w:fldChar w:fldCharType="separate"/>
      </w:r>
      <w:r>
        <w:rPr>
          <w:noProof/>
        </w:rPr>
        <w:t>46</w:t>
      </w:r>
      <w:r>
        <w:rPr>
          <w:noProof/>
        </w:rPr>
        <w:fldChar w:fldCharType="end"/>
      </w:r>
    </w:p>
    <w:p w14:paraId="4F3B16F4" w14:textId="1DC5C90B" w:rsidR="00B15909" w:rsidRPr="00B15909" w:rsidRDefault="00B15909">
      <w:pPr>
        <w:pStyle w:val="Verzeichnis2"/>
        <w:rPr>
          <w:rFonts w:cstheme="minorBidi"/>
          <w:noProof/>
          <w:color w:val="auto"/>
          <w:sz w:val="22"/>
          <w:lang w:eastAsia="de-DE"/>
        </w:rPr>
      </w:pPr>
      <w:r>
        <w:rPr>
          <w:noProof/>
        </w:rPr>
        <w:t>5.9</w:t>
      </w:r>
      <w:r w:rsidRPr="00B15909">
        <w:rPr>
          <w:rFonts w:cstheme="minorBidi"/>
          <w:noProof/>
          <w:color w:val="auto"/>
          <w:sz w:val="22"/>
          <w:lang w:eastAsia="de-DE"/>
        </w:rPr>
        <w:tab/>
      </w:r>
      <w:r>
        <w:rPr>
          <w:noProof/>
        </w:rPr>
        <w:t>Mapping of Operation Parameters</w:t>
      </w:r>
      <w:r>
        <w:rPr>
          <w:noProof/>
        </w:rPr>
        <w:tab/>
      </w:r>
      <w:r>
        <w:rPr>
          <w:noProof/>
        </w:rPr>
        <w:fldChar w:fldCharType="begin"/>
      </w:r>
      <w:r>
        <w:rPr>
          <w:noProof/>
        </w:rPr>
        <w:instrText xml:space="preserve"> PAGEREF _Toc531166602 \h </w:instrText>
      </w:r>
      <w:r>
        <w:rPr>
          <w:noProof/>
        </w:rPr>
      </w:r>
      <w:r>
        <w:rPr>
          <w:noProof/>
        </w:rPr>
        <w:fldChar w:fldCharType="separate"/>
      </w:r>
      <w:r>
        <w:rPr>
          <w:noProof/>
        </w:rPr>
        <w:t>50</w:t>
      </w:r>
      <w:r>
        <w:rPr>
          <w:noProof/>
        </w:rPr>
        <w:fldChar w:fldCharType="end"/>
      </w:r>
    </w:p>
    <w:p w14:paraId="28EC63FC" w14:textId="012906B0" w:rsidR="00B15909" w:rsidRPr="00B15909" w:rsidRDefault="00B15909">
      <w:pPr>
        <w:pStyle w:val="Verzeichnis2"/>
        <w:rPr>
          <w:rFonts w:cstheme="minorBidi"/>
          <w:noProof/>
          <w:color w:val="auto"/>
          <w:sz w:val="22"/>
          <w:lang w:eastAsia="de-DE"/>
        </w:rPr>
      </w:pPr>
      <w:r>
        <w:rPr>
          <w:noProof/>
        </w:rPr>
        <w:t>5.10</w:t>
      </w:r>
      <w:r w:rsidRPr="00B15909">
        <w:rPr>
          <w:rFonts w:cstheme="minorBidi"/>
          <w:noProof/>
          <w:color w:val="auto"/>
          <w:sz w:val="22"/>
          <w:lang w:eastAsia="de-DE"/>
        </w:rPr>
        <w:tab/>
      </w:r>
      <w:r>
        <w:rPr>
          <w:noProof/>
        </w:rPr>
        <w:t>Mapping of Notifications</w:t>
      </w:r>
      <w:r>
        <w:rPr>
          <w:noProof/>
        </w:rPr>
        <w:tab/>
      </w:r>
      <w:r>
        <w:rPr>
          <w:noProof/>
        </w:rPr>
        <w:fldChar w:fldCharType="begin"/>
      </w:r>
      <w:r>
        <w:rPr>
          <w:noProof/>
        </w:rPr>
        <w:instrText xml:space="preserve"> PAGEREF _Toc531166603 \h </w:instrText>
      </w:r>
      <w:r>
        <w:rPr>
          <w:noProof/>
        </w:rPr>
      </w:r>
      <w:r>
        <w:rPr>
          <w:noProof/>
        </w:rPr>
        <w:fldChar w:fldCharType="separate"/>
      </w:r>
      <w:r>
        <w:rPr>
          <w:noProof/>
        </w:rPr>
        <w:t>52</w:t>
      </w:r>
      <w:r>
        <w:rPr>
          <w:noProof/>
        </w:rPr>
        <w:fldChar w:fldCharType="end"/>
      </w:r>
    </w:p>
    <w:p w14:paraId="0FC4901E" w14:textId="6E4F6088" w:rsidR="00B15909" w:rsidRPr="00B15909" w:rsidRDefault="00B15909">
      <w:pPr>
        <w:pStyle w:val="Verzeichnis2"/>
        <w:rPr>
          <w:rFonts w:cstheme="minorBidi"/>
          <w:noProof/>
          <w:color w:val="auto"/>
          <w:sz w:val="22"/>
          <w:lang w:eastAsia="de-DE"/>
        </w:rPr>
      </w:pPr>
      <w:r>
        <w:rPr>
          <w:noProof/>
        </w:rPr>
        <w:t>5.11</w:t>
      </w:r>
      <w:r w:rsidRPr="00B15909">
        <w:rPr>
          <w:rFonts w:cstheme="minorBidi"/>
          <w:noProof/>
          <w:color w:val="auto"/>
          <w:sz w:val="22"/>
          <w:lang w:eastAsia="de-DE"/>
        </w:rPr>
        <w:tab/>
      </w:r>
      <w:r>
        <w:rPr>
          <w:noProof/>
        </w:rPr>
        <w:t>Mapping of UML Packages</w:t>
      </w:r>
      <w:r>
        <w:rPr>
          <w:noProof/>
        </w:rPr>
        <w:tab/>
      </w:r>
      <w:r>
        <w:rPr>
          <w:noProof/>
        </w:rPr>
        <w:fldChar w:fldCharType="begin"/>
      </w:r>
      <w:r>
        <w:rPr>
          <w:noProof/>
        </w:rPr>
        <w:instrText xml:space="preserve"> PAGEREF _Toc531166604 \h </w:instrText>
      </w:r>
      <w:r>
        <w:rPr>
          <w:noProof/>
        </w:rPr>
      </w:r>
      <w:r>
        <w:rPr>
          <w:noProof/>
        </w:rPr>
        <w:fldChar w:fldCharType="separate"/>
      </w:r>
      <w:r>
        <w:rPr>
          <w:noProof/>
        </w:rPr>
        <w:t>55</w:t>
      </w:r>
      <w:r>
        <w:rPr>
          <w:noProof/>
        </w:rPr>
        <w:fldChar w:fldCharType="end"/>
      </w:r>
    </w:p>
    <w:p w14:paraId="02D99303" w14:textId="5CE41563" w:rsidR="00B15909" w:rsidRPr="00B15909" w:rsidRDefault="00B15909">
      <w:pPr>
        <w:pStyle w:val="Verzeichnis2"/>
        <w:rPr>
          <w:rFonts w:cstheme="minorBidi"/>
          <w:noProof/>
          <w:color w:val="auto"/>
          <w:sz w:val="22"/>
          <w:lang w:eastAsia="de-DE"/>
        </w:rPr>
      </w:pPr>
      <w:r>
        <w:rPr>
          <w:noProof/>
        </w:rPr>
        <w:t>5.12</w:t>
      </w:r>
      <w:r w:rsidRPr="00B15909">
        <w:rPr>
          <w:rFonts w:cstheme="minorBidi"/>
          <w:noProof/>
          <w:color w:val="auto"/>
          <w:sz w:val="22"/>
          <w:lang w:eastAsia="de-DE"/>
        </w:rPr>
        <w:tab/>
      </w:r>
      <w:r>
        <w:rPr>
          <w:noProof/>
        </w:rPr>
        <w:t>Mapping of Lifecycle</w:t>
      </w:r>
      <w:r>
        <w:rPr>
          <w:noProof/>
        </w:rPr>
        <w:tab/>
      </w:r>
      <w:r>
        <w:rPr>
          <w:noProof/>
        </w:rPr>
        <w:fldChar w:fldCharType="begin"/>
      </w:r>
      <w:r>
        <w:rPr>
          <w:noProof/>
        </w:rPr>
        <w:instrText xml:space="preserve"> PAGEREF _Toc531166605 \h </w:instrText>
      </w:r>
      <w:r>
        <w:rPr>
          <w:noProof/>
        </w:rPr>
      </w:r>
      <w:r>
        <w:rPr>
          <w:noProof/>
        </w:rPr>
        <w:fldChar w:fldCharType="separate"/>
      </w:r>
      <w:r>
        <w:rPr>
          <w:noProof/>
        </w:rPr>
        <w:t>55</w:t>
      </w:r>
      <w:r>
        <w:rPr>
          <w:noProof/>
        </w:rPr>
        <w:fldChar w:fldCharType="end"/>
      </w:r>
    </w:p>
    <w:p w14:paraId="6FE991D5" w14:textId="6665E4E2" w:rsidR="00B15909" w:rsidRPr="00B15909" w:rsidRDefault="00B15909">
      <w:pPr>
        <w:pStyle w:val="Verzeichnis2"/>
        <w:rPr>
          <w:rFonts w:cstheme="minorBidi"/>
          <w:noProof/>
          <w:color w:val="auto"/>
          <w:sz w:val="22"/>
          <w:lang w:eastAsia="de-DE"/>
        </w:rPr>
      </w:pPr>
      <w:r>
        <w:rPr>
          <w:noProof/>
        </w:rPr>
        <w:t>5.13</w:t>
      </w:r>
      <w:r w:rsidRPr="00B15909">
        <w:rPr>
          <w:rFonts w:cstheme="minorBidi"/>
          <w:noProof/>
          <w:color w:val="auto"/>
          <w:sz w:val="22"/>
          <w:lang w:eastAsia="de-DE"/>
        </w:rPr>
        <w:tab/>
      </w:r>
      <w:r>
        <w:rPr>
          <w:noProof/>
        </w:rPr>
        <w:t>Mapping Issues</w:t>
      </w:r>
      <w:r>
        <w:rPr>
          <w:noProof/>
        </w:rPr>
        <w:tab/>
      </w:r>
      <w:r>
        <w:rPr>
          <w:noProof/>
        </w:rPr>
        <w:fldChar w:fldCharType="begin"/>
      </w:r>
      <w:r>
        <w:rPr>
          <w:noProof/>
        </w:rPr>
        <w:instrText xml:space="preserve"> PAGEREF _Toc531166606 \h </w:instrText>
      </w:r>
      <w:r>
        <w:rPr>
          <w:noProof/>
        </w:rPr>
      </w:r>
      <w:r>
        <w:rPr>
          <w:noProof/>
        </w:rPr>
        <w:fldChar w:fldCharType="separate"/>
      </w:r>
      <w:r>
        <w:rPr>
          <w:noProof/>
        </w:rPr>
        <w:t>56</w:t>
      </w:r>
      <w:r>
        <w:rPr>
          <w:noProof/>
        </w:rPr>
        <w:fldChar w:fldCharType="end"/>
      </w:r>
    </w:p>
    <w:p w14:paraId="6E8C9DFA" w14:textId="0F004E64" w:rsidR="00B15909" w:rsidRPr="00B15909" w:rsidRDefault="00B15909">
      <w:pPr>
        <w:pStyle w:val="Verzeichnis3"/>
        <w:rPr>
          <w:rFonts w:cstheme="minorBidi"/>
          <w:noProof/>
          <w:color w:val="auto"/>
          <w:sz w:val="22"/>
          <w:lang w:eastAsia="de-DE"/>
        </w:rPr>
      </w:pPr>
      <w:r>
        <w:rPr>
          <w:noProof/>
        </w:rPr>
        <w:t>5.13.1</w:t>
      </w:r>
      <w:r w:rsidRPr="00B15909">
        <w:rPr>
          <w:rFonts w:cstheme="minorBidi"/>
          <w:noProof/>
          <w:color w:val="auto"/>
          <w:sz w:val="22"/>
          <w:lang w:eastAsia="de-DE"/>
        </w:rPr>
        <w:tab/>
      </w:r>
      <w:r>
        <w:rPr>
          <w:noProof/>
        </w:rPr>
        <w:t>YANG 1.0 or YANG 1.1?</w:t>
      </w:r>
      <w:r>
        <w:rPr>
          <w:noProof/>
        </w:rPr>
        <w:tab/>
      </w:r>
      <w:r>
        <w:rPr>
          <w:noProof/>
        </w:rPr>
        <w:fldChar w:fldCharType="begin"/>
      </w:r>
      <w:r>
        <w:rPr>
          <w:noProof/>
        </w:rPr>
        <w:instrText xml:space="preserve"> PAGEREF _Toc531166607 \h </w:instrText>
      </w:r>
      <w:r>
        <w:rPr>
          <w:noProof/>
        </w:rPr>
      </w:r>
      <w:r>
        <w:rPr>
          <w:noProof/>
        </w:rPr>
        <w:fldChar w:fldCharType="separate"/>
      </w:r>
      <w:r>
        <w:rPr>
          <w:noProof/>
        </w:rPr>
        <w:t>56</w:t>
      </w:r>
      <w:r>
        <w:rPr>
          <w:noProof/>
        </w:rPr>
        <w:fldChar w:fldCharType="end"/>
      </w:r>
    </w:p>
    <w:p w14:paraId="23956B7F" w14:textId="4E8A49FC" w:rsidR="00B15909" w:rsidRPr="00B15909" w:rsidRDefault="00B15909">
      <w:pPr>
        <w:pStyle w:val="Verzeichnis3"/>
        <w:rPr>
          <w:rFonts w:cstheme="minorBidi"/>
          <w:noProof/>
          <w:color w:val="auto"/>
          <w:sz w:val="22"/>
          <w:lang w:eastAsia="de-DE"/>
        </w:rPr>
      </w:pPr>
      <w:r>
        <w:rPr>
          <w:noProof/>
        </w:rPr>
        <w:t>5.13.2</w:t>
      </w:r>
      <w:r w:rsidRPr="00B15909">
        <w:rPr>
          <w:rFonts w:cstheme="minorBidi"/>
          <w:noProof/>
          <w:color w:val="auto"/>
          <w:sz w:val="22"/>
          <w:lang w:eastAsia="de-DE"/>
        </w:rPr>
        <w:tab/>
      </w:r>
      <w:r>
        <w:rPr>
          <w:noProof/>
        </w:rPr>
        <w:t>Combination of different Associations?</w:t>
      </w:r>
      <w:r>
        <w:rPr>
          <w:noProof/>
        </w:rPr>
        <w:tab/>
      </w:r>
      <w:r>
        <w:rPr>
          <w:noProof/>
        </w:rPr>
        <w:fldChar w:fldCharType="begin"/>
      </w:r>
      <w:r>
        <w:rPr>
          <w:noProof/>
        </w:rPr>
        <w:instrText xml:space="preserve"> PAGEREF _Toc531166608 \h </w:instrText>
      </w:r>
      <w:r>
        <w:rPr>
          <w:noProof/>
        </w:rPr>
      </w:r>
      <w:r>
        <w:rPr>
          <w:noProof/>
        </w:rPr>
        <w:fldChar w:fldCharType="separate"/>
      </w:r>
      <w:r>
        <w:rPr>
          <w:noProof/>
        </w:rPr>
        <w:t>56</w:t>
      </w:r>
      <w:r>
        <w:rPr>
          <w:noProof/>
        </w:rPr>
        <w:fldChar w:fldCharType="end"/>
      </w:r>
    </w:p>
    <w:p w14:paraId="36499B5D" w14:textId="77C5705C" w:rsidR="00B15909" w:rsidRPr="00B15909" w:rsidRDefault="00B15909">
      <w:pPr>
        <w:pStyle w:val="Verzeichnis1"/>
        <w:rPr>
          <w:rFonts w:cstheme="minorBidi"/>
          <w:b w:val="0"/>
          <w:noProof/>
          <w:color w:val="auto"/>
          <w:sz w:val="22"/>
          <w:szCs w:val="22"/>
          <w:lang w:eastAsia="de-DE"/>
        </w:rPr>
      </w:pPr>
      <w:r>
        <w:rPr>
          <w:noProof/>
        </w:rPr>
        <w:t>6</w:t>
      </w:r>
      <w:r w:rsidRPr="00B15909">
        <w:rPr>
          <w:rFonts w:cstheme="minorBidi"/>
          <w:b w:val="0"/>
          <w:noProof/>
          <w:color w:val="auto"/>
          <w:sz w:val="22"/>
          <w:szCs w:val="22"/>
          <w:lang w:eastAsia="de-DE"/>
        </w:rPr>
        <w:tab/>
      </w:r>
      <w:r>
        <w:rPr>
          <w:noProof/>
        </w:rPr>
        <w:t>Mapping Patterns</w:t>
      </w:r>
      <w:r>
        <w:rPr>
          <w:noProof/>
        </w:rPr>
        <w:tab/>
      </w:r>
      <w:r>
        <w:rPr>
          <w:noProof/>
        </w:rPr>
        <w:fldChar w:fldCharType="begin"/>
      </w:r>
      <w:r>
        <w:rPr>
          <w:noProof/>
        </w:rPr>
        <w:instrText xml:space="preserve"> PAGEREF _Toc531166609 \h </w:instrText>
      </w:r>
      <w:r>
        <w:rPr>
          <w:noProof/>
        </w:rPr>
      </w:r>
      <w:r>
        <w:rPr>
          <w:noProof/>
        </w:rPr>
        <w:fldChar w:fldCharType="separate"/>
      </w:r>
      <w:r>
        <w:rPr>
          <w:noProof/>
        </w:rPr>
        <w:t>57</w:t>
      </w:r>
      <w:r>
        <w:rPr>
          <w:noProof/>
        </w:rPr>
        <w:fldChar w:fldCharType="end"/>
      </w:r>
    </w:p>
    <w:p w14:paraId="40DA096A" w14:textId="0D357E45" w:rsidR="00B15909" w:rsidRPr="00B15909" w:rsidRDefault="00B15909">
      <w:pPr>
        <w:pStyle w:val="Verzeichnis2"/>
        <w:rPr>
          <w:rFonts w:cstheme="minorBidi"/>
          <w:noProof/>
          <w:color w:val="auto"/>
          <w:sz w:val="22"/>
          <w:lang w:eastAsia="de-DE"/>
        </w:rPr>
      </w:pPr>
      <w:r>
        <w:rPr>
          <w:noProof/>
        </w:rPr>
        <w:t>6.1</w:t>
      </w:r>
      <w:r w:rsidRPr="00B15909">
        <w:rPr>
          <w:rFonts w:cstheme="minorBidi"/>
          <w:noProof/>
          <w:color w:val="auto"/>
          <w:sz w:val="22"/>
          <w:lang w:eastAsia="de-DE"/>
        </w:rPr>
        <w:tab/>
      </w:r>
      <w:r>
        <w:rPr>
          <w:noProof/>
        </w:rPr>
        <w:t>UML Recursion</w:t>
      </w:r>
      <w:r>
        <w:rPr>
          <w:noProof/>
        </w:rPr>
        <w:tab/>
      </w:r>
      <w:r>
        <w:rPr>
          <w:noProof/>
        </w:rPr>
        <w:fldChar w:fldCharType="begin"/>
      </w:r>
      <w:r>
        <w:rPr>
          <w:noProof/>
        </w:rPr>
        <w:instrText xml:space="preserve"> PAGEREF _Toc531166610 \h </w:instrText>
      </w:r>
      <w:r>
        <w:rPr>
          <w:noProof/>
        </w:rPr>
      </w:r>
      <w:r>
        <w:rPr>
          <w:noProof/>
        </w:rPr>
        <w:fldChar w:fldCharType="separate"/>
      </w:r>
      <w:r>
        <w:rPr>
          <w:noProof/>
        </w:rPr>
        <w:t>57</w:t>
      </w:r>
      <w:r>
        <w:rPr>
          <w:noProof/>
        </w:rPr>
        <w:fldChar w:fldCharType="end"/>
      </w:r>
    </w:p>
    <w:p w14:paraId="07A7FE0E" w14:textId="0D1E394F" w:rsidR="00B15909" w:rsidRPr="00B15909" w:rsidRDefault="00B15909">
      <w:pPr>
        <w:pStyle w:val="Verzeichnis3"/>
        <w:rPr>
          <w:rFonts w:cstheme="minorBidi"/>
          <w:noProof/>
          <w:color w:val="auto"/>
          <w:sz w:val="22"/>
          <w:lang w:eastAsia="de-DE"/>
        </w:rPr>
      </w:pPr>
      <w:r>
        <w:rPr>
          <w:noProof/>
        </w:rPr>
        <w:t>6.1.1</w:t>
      </w:r>
      <w:r w:rsidRPr="00B15909">
        <w:rPr>
          <w:rFonts w:cstheme="minorBidi"/>
          <w:noProof/>
          <w:color w:val="auto"/>
          <w:sz w:val="22"/>
          <w:lang w:eastAsia="de-DE"/>
        </w:rPr>
        <w:tab/>
      </w:r>
      <w:r>
        <w:rPr>
          <w:noProof/>
        </w:rPr>
        <w:t>Reference Based Approach</w:t>
      </w:r>
      <w:r>
        <w:rPr>
          <w:noProof/>
        </w:rPr>
        <w:tab/>
      </w:r>
      <w:r>
        <w:rPr>
          <w:noProof/>
        </w:rPr>
        <w:fldChar w:fldCharType="begin"/>
      </w:r>
      <w:r>
        <w:rPr>
          <w:noProof/>
        </w:rPr>
        <w:instrText xml:space="preserve"> PAGEREF _Toc531166611 \h </w:instrText>
      </w:r>
      <w:r>
        <w:rPr>
          <w:noProof/>
        </w:rPr>
      </w:r>
      <w:r>
        <w:rPr>
          <w:noProof/>
        </w:rPr>
        <w:fldChar w:fldCharType="separate"/>
      </w:r>
      <w:r>
        <w:rPr>
          <w:noProof/>
        </w:rPr>
        <w:t>57</w:t>
      </w:r>
      <w:r>
        <w:rPr>
          <w:noProof/>
        </w:rPr>
        <w:fldChar w:fldCharType="end"/>
      </w:r>
    </w:p>
    <w:p w14:paraId="52CA0AB2" w14:textId="191E9CA8" w:rsidR="00B15909" w:rsidRPr="00B15909" w:rsidRDefault="00B15909">
      <w:pPr>
        <w:pStyle w:val="Verzeichnis2"/>
        <w:rPr>
          <w:rFonts w:cstheme="minorBidi"/>
          <w:noProof/>
          <w:color w:val="auto"/>
          <w:sz w:val="22"/>
          <w:lang w:eastAsia="de-DE"/>
        </w:rPr>
      </w:pPr>
      <w:r>
        <w:rPr>
          <w:noProof/>
        </w:rPr>
        <w:t>6.2</w:t>
      </w:r>
      <w:r w:rsidRPr="00B15909">
        <w:rPr>
          <w:rFonts w:cstheme="minorBidi"/>
          <w:noProof/>
          <w:color w:val="auto"/>
          <w:sz w:val="22"/>
          <w:lang w:eastAsia="de-DE"/>
        </w:rPr>
        <w:tab/>
      </w:r>
      <w:r>
        <w:rPr>
          <w:noProof/>
        </w:rPr>
        <w:t>UML Conditional Pacs</w:t>
      </w:r>
      <w:r>
        <w:rPr>
          <w:noProof/>
        </w:rPr>
        <w:tab/>
      </w:r>
      <w:r>
        <w:rPr>
          <w:noProof/>
        </w:rPr>
        <w:fldChar w:fldCharType="begin"/>
      </w:r>
      <w:r>
        <w:rPr>
          <w:noProof/>
        </w:rPr>
        <w:instrText xml:space="preserve"> PAGEREF _Toc531166612 \h </w:instrText>
      </w:r>
      <w:r>
        <w:rPr>
          <w:noProof/>
        </w:rPr>
      </w:r>
      <w:r>
        <w:rPr>
          <w:noProof/>
        </w:rPr>
        <w:fldChar w:fldCharType="separate"/>
      </w:r>
      <w:r>
        <w:rPr>
          <w:noProof/>
        </w:rPr>
        <w:t>59</w:t>
      </w:r>
      <w:r>
        <w:rPr>
          <w:noProof/>
        </w:rPr>
        <w:fldChar w:fldCharType="end"/>
      </w:r>
    </w:p>
    <w:p w14:paraId="2C091D91" w14:textId="08105A17" w:rsidR="00B15909" w:rsidRPr="00B15909" w:rsidRDefault="00B15909">
      <w:pPr>
        <w:pStyle w:val="Verzeichnis2"/>
        <w:rPr>
          <w:rFonts w:cstheme="minorBidi"/>
          <w:noProof/>
          <w:color w:val="auto"/>
          <w:sz w:val="22"/>
          <w:lang w:eastAsia="de-DE"/>
        </w:rPr>
      </w:pPr>
      <w:r>
        <w:rPr>
          <w:noProof/>
        </w:rPr>
        <w:t>6.3</w:t>
      </w:r>
      <w:r w:rsidRPr="00B15909">
        <w:rPr>
          <w:rFonts w:cstheme="minorBidi"/>
          <w:noProof/>
          <w:color w:val="auto"/>
          <w:sz w:val="22"/>
          <w:lang w:eastAsia="de-DE"/>
        </w:rPr>
        <w:tab/>
      </w:r>
      <w:r>
        <w:rPr>
          <w:noProof/>
        </w:rPr>
        <w:t>{xor} Constraint</w:t>
      </w:r>
      <w:r>
        <w:rPr>
          <w:noProof/>
        </w:rPr>
        <w:tab/>
      </w:r>
      <w:r>
        <w:rPr>
          <w:noProof/>
        </w:rPr>
        <w:fldChar w:fldCharType="begin"/>
      </w:r>
      <w:r>
        <w:rPr>
          <w:noProof/>
        </w:rPr>
        <w:instrText xml:space="preserve"> PAGEREF _Toc531166613 \h </w:instrText>
      </w:r>
      <w:r>
        <w:rPr>
          <w:noProof/>
        </w:rPr>
      </w:r>
      <w:r>
        <w:rPr>
          <w:noProof/>
        </w:rPr>
        <w:fldChar w:fldCharType="separate"/>
      </w:r>
      <w:r>
        <w:rPr>
          <w:noProof/>
        </w:rPr>
        <w:t>60</w:t>
      </w:r>
      <w:r>
        <w:rPr>
          <w:noProof/>
        </w:rPr>
        <w:fldChar w:fldCharType="end"/>
      </w:r>
    </w:p>
    <w:p w14:paraId="74C0016A" w14:textId="31C0ACC7" w:rsidR="00B15909" w:rsidRPr="00B15909" w:rsidRDefault="00B15909">
      <w:pPr>
        <w:pStyle w:val="Verzeichnis2"/>
        <w:rPr>
          <w:rFonts w:cstheme="minorBidi"/>
          <w:noProof/>
          <w:color w:val="auto"/>
          <w:sz w:val="22"/>
          <w:lang w:eastAsia="de-DE"/>
        </w:rPr>
      </w:pPr>
      <w:r w:rsidRPr="00164F77">
        <w:rPr>
          <w:noProof/>
          <w:color w:val="BFBFBF" w:themeColor="background1" w:themeShade="BF"/>
        </w:rPr>
        <w:t>6.4</w:t>
      </w:r>
      <w:r w:rsidRPr="00B15909">
        <w:rPr>
          <w:rFonts w:cstheme="minorBidi"/>
          <w:noProof/>
          <w:color w:val="auto"/>
          <w:sz w:val="22"/>
          <w:lang w:eastAsia="de-DE"/>
        </w:rPr>
        <w:tab/>
      </w:r>
      <w:r w:rsidRPr="00164F77">
        <w:rPr>
          <w:noProof/>
          <w:color w:val="BFBFBF" w:themeColor="background1" w:themeShade="BF"/>
        </w:rPr>
        <w:t>«Choice» Stereotype</w:t>
      </w:r>
      <w:r>
        <w:rPr>
          <w:noProof/>
        </w:rPr>
        <w:t xml:space="preserve"> </w:t>
      </w:r>
      <w:r w:rsidRPr="00164F77">
        <w:rPr>
          <w:noProof/>
          <w:color w:val="FF0000"/>
        </w:rPr>
        <w:t>(obsolete)</w:t>
      </w:r>
      <w:r>
        <w:rPr>
          <w:noProof/>
        </w:rPr>
        <w:tab/>
      </w:r>
      <w:r>
        <w:rPr>
          <w:noProof/>
        </w:rPr>
        <w:fldChar w:fldCharType="begin"/>
      </w:r>
      <w:r>
        <w:rPr>
          <w:noProof/>
        </w:rPr>
        <w:instrText xml:space="preserve"> PAGEREF _Toc531166614 \h </w:instrText>
      </w:r>
      <w:r>
        <w:rPr>
          <w:noProof/>
        </w:rPr>
      </w:r>
      <w:r>
        <w:rPr>
          <w:noProof/>
        </w:rPr>
        <w:fldChar w:fldCharType="separate"/>
      </w:r>
      <w:r>
        <w:rPr>
          <w:noProof/>
        </w:rPr>
        <w:t>63</w:t>
      </w:r>
      <w:r>
        <w:rPr>
          <w:noProof/>
        </w:rPr>
        <w:fldChar w:fldCharType="end"/>
      </w:r>
    </w:p>
    <w:p w14:paraId="05033320" w14:textId="1B7387CF" w:rsidR="00B15909" w:rsidRPr="00B15909" w:rsidRDefault="00B15909">
      <w:pPr>
        <w:pStyle w:val="Verzeichnis2"/>
        <w:rPr>
          <w:rFonts w:cstheme="minorBidi"/>
          <w:noProof/>
          <w:color w:val="auto"/>
          <w:sz w:val="22"/>
          <w:lang w:eastAsia="de-DE"/>
        </w:rPr>
      </w:pPr>
      <w:r>
        <w:rPr>
          <w:noProof/>
        </w:rPr>
        <w:lastRenderedPageBreak/>
        <w:t>6.5</w:t>
      </w:r>
      <w:r w:rsidRPr="00B15909">
        <w:rPr>
          <w:rFonts w:cstheme="minorBidi"/>
          <w:noProof/>
          <w:color w:val="auto"/>
          <w:sz w:val="22"/>
          <w:lang w:eastAsia="de-DE"/>
        </w:rPr>
        <w:tab/>
      </w:r>
      <w:r>
        <w:rPr>
          <w:noProof/>
        </w:rPr>
        <w:t>Mapping of UML Support and Condition Properties</w:t>
      </w:r>
      <w:r>
        <w:rPr>
          <w:noProof/>
        </w:rPr>
        <w:tab/>
      </w:r>
      <w:r>
        <w:rPr>
          <w:noProof/>
        </w:rPr>
        <w:fldChar w:fldCharType="begin"/>
      </w:r>
      <w:r>
        <w:rPr>
          <w:noProof/>
        </w:rPr>
        <w:instrText xml:space="preserve"> PAGEREF _Toc531166615 \h </w:instrText>
      </w:r>
      <w:r>
        <w:rPr>
          <w:noProof/>
        </w:rPr>
      </w:r>
      <w:r>
        <w:rPr>
          <w:noProof/>
        </w:rPr>
        <w:fldChar w:fldCharType="separate"/>
      </w:r>
      <w:r>
        <w:rPr>
          <w:noProof/>
        </w:rPr>
        <w:t>65</w:t>
      </w:r>
      <w:r>
        <w:rPr>
          <w:noProof/>
        </w:rPr>
        <w:fldChar w:fldCharType="end"/>
      </w:r>
    </w:p>
    <w:p w14:paraId="66CD1097" w14:textId="534FA2D6" w:rsidR="00B15909" w:rsidRPr="00B15909" w:rsidRDefault="00B15909">
      <w:pPr>
        <w:pStyle w:val="Verzeichnis2"/>
        <w:rPr>
          <w:rFonts w:cstheme="minorBidi"/>
          <w:noProof/>
          <w:color w:val="auto"/>
          <w:sz w:val="22"/>
          <w:lang w:eastAsia="de-DE"/>
        </w:rPr>
      </w:pPr>
      <w:r>
        <w:rPr>
          <w:noProof/>
        </w:rPr>
        <w:t>6.6</w:t>
      </w:r>
      <w:r w:rsidRPr="00B15909">
        <w:rPr>
          <w:rFonts w:cstheme="minorBidi"/>
          <w:noProof/>
          <w:color w:val="auto"/>
          <w:sz w:val="22"/>
          <w:lang w:eastAsia="de-DE"/>
        </w:rPr>
        <w:tab/>
      </w:r>
      <w:r>
        <w:rPr>
          <w:noProof/>
        </w:rPr>
        <w:t>Proxy Class Association Mapping</w:t>
      </w:r>
      <w:r>
        <w:rPr>
          <w:noProof/>
        </w:rPr>
        <w:tab/>
      </w:r>
      <w:r>
        <w:rPr>
          <w:noProof/>
        </w:rPr>
        <w:fldChar w:fldCharType="begin"/>
      </w:r>
      <w:r>
        <w:rPr>
          <w:noProof/>
        </w:rPr>
        <w:instrText xml:space="preserve"> PAGEREF _Toc531166616 \h </w:instrText>
      </w:r>
      <w:r>
        <w:rPr>
          <w:noProof/>
        </w:rPr>
      </w:r>
      <w:r>
        <w:rPr>
          <w:noProof/>
        </w:rPr>
        <w:fldChar w:fldCharType="separate"/>
      </w:r>
      <w:r>
        <w:rPr>
          <w:noProof/>
        </w:rPr>
        <w:t>67</w:t>
      </w:r>
      <w:r>
        <w:rPr>
          <w:noProof/>
        </w:rPr>
        <w:fldChar w:fldCharType="end"/>
      </w:r>
    </w:p>
    <w:p w14:paraId="64025302" w14:textId="51E76D74" w:rsidR="00B15909" w:rsidRPr="00B15909" w:rsidRDefault="00B15909">
      <w:pPr>
        <w:pStyle w:val="Verzeichnis2"/>
        <w:rPr>
          <w:rFonts w:cstheme="minorBidi"/>
          <w:noProof/>
          <w:color w:val="auto"/>
          <w:sz w:val="22"/>
          <w:lang w:eastAsia="de-DE"/>
        </w:rPr>
      </w:pPr>
      <w:r>
        <w:rPr>
          <w:noProof/>
        </w:rPr>
        <w:t>6.7</w:t>
      </w:r>
      <w:r w:rsidRPr="00B15909">
        <w:rPr>
          <w:rFonts w:cstheme="minorBidi"/>
          <w:noProof/>
          <w:color w:val="auto"/>
          <w:sz w:val="22"/>
          <w:lang w:eastAsia="de-DE"/>
        </w:rPr>
        <w:tab/>
      </w:r>
      <w:r>
        <w:rPr>
          <w:noProof/>
        </w:rPr>
        <w:t>Building YANG Tree</w:t>
      </w:r>
      <w:r>
        <w:rPr>
          <w:noProof/>
        </w:rPr>
        <w:tab/>
      </w:r>
      <w:r>
        <w:rPr>
          <w:noProof/>
        </w:rPr>
        <w:fldChar w:fldCharType="begin"/>
      </w:r>
      <w:r>
        <w:rPr>
          <w:noProof/>
        </w:rPr>
        <w:instrText xml:space="preserve"> PAGEREF _Toc531166617 \h </w:instrText>
      </w:r>
      <w:r>
        <w:rPr>
          <w:noProof/>
        </w:rPr>
      </w:r>
      <w:r>
        <w:rPr>
          <w:noProof/>
        </w:rPr>
        <w:fldChar w:fldCharType="separate"/>
      </w:r>
      <w:r>
        <w:rPr>
          <w:noProof/>
        </w:rPr>
        <w:t>67</w:t>
      </w:r>
      <w:r>
        <w:rPr>
          <w:noProof/>
        </w:rPr>
        <w:fldChar w:fldCharType="end"/>
      </w:r>
    </w:p>
    <w:p w14:paraId="483771FB" w14:textId="24A553CB" w:rsidR="00B15909" w:rsidRPr="00B15909" w:rsidRDefault="00B15909">
      <w:pPr>
        <w:pStyle w:val="Verzeichnis1"/>
        <w:rPr>
          <w:rFonts w:cstheme="minorBidi"/>
          <w:b w:val="0"/>
          <w:noProof/>
          <w:color w:val="auto"/>
          <w:sz w:val="22"/>
          <w:szCs w:val="22"/>
          <w:lang w:eastAsia="de-DE"/>
        </w:rPr>
      </w:pPr>
      <w:r>
        <w:rPr>
          <w:noProof/>
        </w:rPr>
        <w:t>7</w:t>
      </w:r>
      <w:r w:rsidRPr="00B15909">
        <w:rPr>
          <w:rFonts w:cstheme="minorBidi"/>
          <w:b w:val="0"/>
          <w:noProof/>
          <w:color w:val="auto"/>
          <w:sz w:val="22"/>
          <w:szCs w:val="22"/>
          <w:lang w:eastAsia="de-DE"/>
        </w:rPr>
        <w:tab/>
      </w:r>
      <w:r>
        <w:rPr>
          <w:noProof/>
        </w:rPr>
        <w:t>Generic UML Model and specific YANG Configuration Information</w:t>
      </w:r>
      <w:r>
        <w:rPr>
          <w:noProof/>
        </w:rPr>
        <w:tab/>
      </w:r>
      <w:r>
        <w:rPr>
          <w:noProof/>
        </w:rPr>
        <w:fldChar w:fldCharType="begin"/>
      </w:r>
      <w:r>
        <w:rPr>
          <w:noProof/>
        </w:rPr>
        <w:instrText xml:space="preserve"> PAGEREF _Toc531166618 \h </w:instrText>
      </w:r>
      <w:r>
        <w:rPr>
          <w:noProof/>
        </w:rPr>
      </w:r>
      <w:r>
        <w:rPr>
          <w:noProof/>
        </w:rPr>
        <w:fldChar w:fldCharType="separate"/>
      </w:r>
      <w:r>
        <w:rPr>
          <w:noProof/>
        </w:rPr>
        <w:t>69</w:t>
      </w:r>
      <w:r>
        <w:rPr>
          <w:noProof/>
        </w:rPr>
        <w:fldChar w:fldCharType="end"/>
      </w:r>
    </w:p>
    <w:p w14:paraId="121C8680" w14:textId="690D13D9" w:rsidR="00B15909" w:rsidRPr="00B15909" w:rsidRDefault="00B15909">
      <w:pPr>
        <w:pStyle w:val="Verzeichnis2"/>
        <w:rPr>
          <w:rFonts w:cstheme="minorBidi"/>
          <w:noProof/>
          <w:color w:val="auto"/>
          <w:sz w:val="22"/>
          <w:lang w:eastAsia="de-DE"/>
        </w:rPr>
      </w:pPr>
      <w:r>
        <w:rPr>
          <w:noProof/>
        </w:rPr>
        <w:t>7.1</w:t>
      </w:r>
      <w:r w:rsidRPr="00B15909">
        <w:rPr>
          <w:rFonts w:cstheme="minorBidi"/>
          <w:noProof/>
          <w:color w:val="auto"/>
          <w:sz w:val="22"/>
          <w:lang w:eastAsia="de-DE"/>
        </w:rPr>
        <w:tab/>
      </w:r>
      <w:r>
        <w:rPr>
          <w:noProof/>
        </w:rPr>
        <w:t>YANG Module Header</w:t>
      </w:r>
      <w:r>
        <w:rPr>
          <w:noProof/>
        </w:rPr>
        <w:tab/>
      </w:r>
      <w:r>
        <w:rPr>
          <w:noProof/>
        </w:rPr>
        <w:fldChar w:fldCharType="begin"/>
      </w:r>
      <w:r>
        <w:rPr>
          <w:noProof/>
        </w:rPr>
        <w:instrText xml:space="preserve"> PAGEREF _Toc531166619 \h </w:instrText>
      </w:r>
      <w:r>
        <w:rPr>
          <w:noProof/>
        </w:rPr>
      </w:r>
      <w:r>
        <w:rPr>
          <w:noProof/>
        </w:rPr>
        <w:fldChar w:fldCharType="separate"/>
      </w:r>
      <w:r>
        <w:rPr>
          <w:noProof/>
        </w:rPr>
        <w:t>69</w:t>
      </w:r>
      <w:r>
        <w:rPr>
          <w:noProof/>
        </w:rPr>
        <w:fldChar w:fldCharType="end"/>
      </w:r>
    </w:p>
    <w:p w14:paraId="6B608795" w14:textId="69350AD9" w:rsidR="00B15909" w:rsidRPr="00B15909" w:rsidRDefault="00B15909">
      <w:pPr>
        <w:pStyle w:val="Verzeichnis2"/>
        <w:rPr>
          <w:rFonts w:cstheme="minorBidi"/>
          <w:noProof/>
          <w:color w:val="auto"/>
          <w:sz w:val="22"/>
          <w:lang w:eastAsia="de-DE"/>
        </w:rPr>
      </w:pPr>
      <w:r>
        <w:rPr>
          <w:noProof/>
        </w:rPr>
        <w:t>7.2</w:t>
      </w:r>
      <w:r w:rsidRPr="00B15909">
        <w:rPr>
          <w:rFonts w:cstheme="minorBidi"/>
          <w:noProof/>
          <w:color w:val="auto"/>
          <w:sz w:val="22"/>
          <w:lang w:eastAsia="de-DE"/>
        </w:rPr>
        <w:tab/>
      </w:r>
      <w:r>
        <w:rPr>
          <w:noProof/>
        </w:rPr>
        <w:t>Lifecycle State Treatment</w:t>
      </w:r>
      <w:r>
        <w:rPr>
          <w:noProof/>
        </w:rPr>
        <w:tab/>
      </w:r>
      <w:r>
        <w:rPr>
          <w:noProof/>
        </w:rPr>
        <w:fldChar w:fldCharType="begin"/>
      </w:r>
      <w:r>
        <w:rPr>
          <w:noProof/>
        </w:rPr>
        <w:instrText xml:space="preserve"> PAGEREF _Toc531166620 \h </w:instrText>
      </w:r>
      <w:r>
        <w:rPr>
          <w:noProof/>
        </w:rPr>
      </w:r>
      <w:r>
        <w:rPr>
          <w:noProof/>
        </w:rPr>
        <w:fldChar w:fldCharType="separate"/>
      </w:r>
      <w:r>
        <w:rPr>
          <w:noProof/>
        </w:rPr>
        <w:t>71</w:t>
      </w:r>
      <w:r>
        <w:rPr>
          <w:noProof/>
        </w:rPr>
        <w:fldChar w:fldCharType="end"/>
      </w:r>
    </w:p>
    <w:p w14:paraId="713E49F9" w14:textId="303A307D" w:rsidR="00B15909" w:rsidRPr="00B15909" w:rsidRDefault="00B15909">
      <w:pPr>
        <w:pStyle w:val="Verzeichnis1"/>
        <w:rPr>
          <w:rFonts w:cstheme="minorBidi"/>
          <w:b w:val="0"/>
          <w:noProof/>
          <w:color w:val="auto"/>
          <w:sz w:val="22"/>
          <w:szCs w:val="22"/>
          <w:lang w:eastAsia="de-DE"/>
        </w:rPr>
      </w:pPr>
      <w:r>
        <w:rPr>
          <w:noProof/>
        </w:rPr>
        <w:t>8</w:t>
      </w:r>
      <w:r w:rsidRPr="00B15909">
        <w:rPr>
          <w:rFonts w:cstheme="minorBidi"/>
          <w:b w:val="0"/>
          <w:noProof/>
          <w:color w:val="auto"/>
          <w:sz w:val="22"/>
          <w:szCs w:val="22"/>
          <w:lang w:eastAsia="de-DE"/>
        </w:rPr>
        <w:tab/>
      </w:r>
      <w:r>
        <w:rPr>
          <w:noProof/>
        </w:rPr>
        <w:t>Mapping Basics</w:t>
      </w:r>
      <w:r>
        <w:rPr>
          <w:noProof/>
        </w:rPr>
        <w:tab/>
      </w:r>
      <w:r>
        <w:rPr>
          <w:noProof/>
        </w:rPr>
        <w:fldChar w:fldCharType="begin"/>
      </w:r>
      <w:r>
        <w:rPr>
          <w:noProof/>
        </w:rPr>
        <w:instrText xml:space="preserve"> PAGEREF _Toc531166621 \h </w:instrText>
      </w:r>
      <w:r>
        <w:rPr>
          <w:noProof/>
        </w:rPr>
      </w:r>
      <w:r>
        <w:rPr>
          <w:noProof/>
        </w:rPr>
        <w:fldChar w:fldCharType="separate"/>
      </w:r>
      <w:r>
        <w:rPr>
          <w:noProof/>
        </w:rPr>
        <w:t>73</w:t>
      </w:r>
      <w:r>
        <w:rPr>
          <w:noProof/>
        </w:rPr>
        <w:fldChar w:fldCharType="end"/>
      </w:r>
    </w:p>
    <w:p w14:paraId="7DA8D68E" w14:textId="168913C5" w:rsidR="00B15909" w:rsidRPr="00B15909" w:rsidRDefault="00B15909">
      <w:pPr>
        <w:pStyle w:val="Verzeichnis2"/>
        <w:rPr>
          <w:rFonts w:cstheme="minorBidi"/>
          <w:noProof/>
          <w:color w:val="auto"/>
          <w:sz w:val="22"/>
          <w:lang w:eastAsia="de-DE"/>
        </w:rPr>
      </w:pPr>
      <w:r>
        <w:rPr>
          <w:noProof/>
        </w:rPr>
        <w:t>8.1</w:t>
      </w:r>
      <w:r w:rsidRPr="00B15909">
        <w:rPr>
          <w:rFonts w:cstheme="minorBidi"/>
          <w:noProof/>
          <w:color w:val="auto"/>
          <w:sz w:val="22"/>
          <w:lang w:eastAsia="de-DE"/>
        </w:rPr>
        <w:tab/>
      </w:r>
      <w:r>
        <w:rPr>
          <w:noProof/>
        </w:rPr>
        <w:t xml:space="preserve">UML </w:t>
      </w:r>
      <w:r>
        <w:rPr>
          <w:noProof/>
        </w:rPr>
        <w:sym w:font="Wingdings" w:char="F0E0"/>
      </w:r>
      <w:r>
        <w:rPr>
          <w:noProof/>
        </w:rPr>
        <w:t xml:space="preserve"> YANG or XMI </w:t>
      </w:r>
      <w:r>
        <w:rPr>
          <w:noProof/>
        </w:rPr>
        <w:sym w:font="Wingdings" w:char="F0E0"/>
      </w:r>
      <w:r>
        <w:rPr>
          <w:noProof/>
        </w:rPr>
        <w:t xml:space="preserve"> YANG</w:t>
      </w:r>
      <w:r>
        <w:rPr>
          <w:noProof/>
        </w:rPr>
        <w:tab/>
      </w:r>
      <w:r>
        <w:rPr>
          <w:noProof/>
        </w:rPr>
        <w:fldChar w:fldCharType="begin"/>
      </w:r>
      <w:r>
        <w:rPr>
          <w:noProof/>
        </w:rPr>
        <w:instrText xml:space="preserve"> PAGEREF _Toc531166622 \h </w:instrText>
      </w:r>
      <w:r>
        <w:rPr>
          <w:noProof/>
        </w:rPr>
      </w:r>
      <w:r>
        <w:rPr>
          <w:noProof/>
        </w:rPr>
        <w:fldChar w:fldCharType="separate"/>
      </w:r>
      <w:r>
        <w:rPr>
          <w:noProof/>
        </w:rPr>
        <w:t>73</w:t>
      </w:r>
      <w:r>
        <w:rPr>
          <w:noProof/>
        </w:rPr>
        <w:fldChar w:fldCharType="end"/>
      </w:r>
    </w:p>
    <w:p w14:paraId="513C0497" w14:textId="17299DC2" w:rsidR="00B15909" w:rsidRPr="00B15909" w:rsidRDefault="00B15909">
      <w:pPr>
        <w:pStyle w:val="Verzeichnis2"/>
        <w:rPr>
          <w:rFonts w:cstheme="minorBidi"/>
          <w:noProof/>
          <w:color w:val="auto"/>
          <w:sz w:val="22"/>
          <w:lang w:eastAsia="de-DE"/>
        </w:rPr>
      </w:pPr>
      <w:r>
        <w:rPr>
          <w:noProof/>
        </w:rPr>
        <w:t>8.2</w:t>
      </w:r>
      <w:r w:rsidRPr="00B15909">
        <w:rPr>
          <w:rFonts w:cstheme="minorBidi"/>
          <w:noProof/>
          <w:color w:val="auto"/>
          <w:sz w:val="22"/>
          <w:lang w:eastAsia="de-DE"/>
        </w:rPr>
        <w:tab/>
      </w:r>
      <w:r>
        <w:rPr>
          <w:noProof/>
        </w:rPr>
        <w:t>Open Model Profile YANG Extensions</w:t>
      </w:r>
      <w:r>
        <w:rPr>
          <w:noProof/>
        </w:rPr>
        <w:tab/>
      </w:r>
      <w:r>
        <w:rPr>
          <w:noProof/>
        </w:rPr>
        <w:fldChar w:fldCharType="begin"/>
      </w:r>
      <w:r>
        <w:rPr>
          <w:noProof/>
        </w:rPr>
        <w:instrText xml:space="preserve"> PAGEREF _Toc531166623 \h </w:instrText>
      </w:r>
      <w:r>
        <w:rPr>
          <w:noProof/>
        </w:rPr>
      </w:r>
      <w:r>
        <w:rPr>
          <w:noProof/>
        </w:rPr>
        <w:fldChar w:fldCharType="separate"/>
      </w:r>
      <w:r>
        <w:rPr>
          <w:noProof/>
        </w:rPr>
        <w:t>74</w:t>
      </w:r>
      <w:r>
        <w:rPr>
          <w:noProof/>
        </w:rPr>
        <w:fldChar w:fldCharType="end"/>
      </w:r>
    </w:p>
    <w:p w14:paraId="0688EA34" w14:textId="68B26F94" w:rsidR="00B15909" w:rsidRPr="00B15909" w:rsidRDefault="00B15909">
      <w:pPr>
        <w:pStyle w:val="Verzeichnis1"/>
        <w:rPr>
          <w:rFonts w:cstheme="minorBidi"/>
          <w:b w:val="0"/>
          <w:noProof/>
          <w:color w:val="auto"/>
          <w:sz w:val="22"/>
          <w:szCs w:val="22"/>
          <w:lang w:eastAsia="de-DE"/>
        </w:rPr>
      </w:pPr>
      <w:r>
        <w:rPr>
          <w:noProof/>
        </w:rPr>
        <w:t>9</w:t>
      </w:r>
      <w:r w:rsidRPr="00B15909">
        <w:rPr>
          <w:rFonts w:cstheme="minorBidi"/>
          <w:b w:val="0"/>
          <w:noProof/>
          <w:color w:val="auto"/>
          <w:sz w:val="22"/>
          <w:szCs w:val="22"/>
          <w:lang w:eastAsia="de-DE"/>
        </w:rPr>
        <w:tab/>
      </w:r>
      <w:r>
        <w:rPr>
          <w:noProof/>
        </w:rPr>
        <w:t>Reverse Mapping From YANG to UML</w:t>
      </w:r>
      <w:r>
        <w:rPr>
          <w:noProof/>
        </w:rPr>
        <w:tab/>
      </w:r>
      <w:r>
        <w:rPr>
          <w:noProof/>
        </w:rPr>
        <w:fldChar w:fldCharType="begin"/>
      </w:r>
      <w:r>
        <w:rPr>
          <w:noProof/>
        </w:rPr>
        <w:instrText xml:space="preserve"> PAGEREF _Toc531166624 \h </w:instrText>
      </w:r>
      <w:r>
        <w:rPr>
          <w:noProof/>
        </w:rPr>
      </w:r>
      <w:r>
        <w:rPr>
          <w:noProof/>
        </w:rPr>
        <w:fldChar w:fldCharType="separate"/>
      </w:r>
      <w:r>
        <w:rPr>
          <w:noProof/>
        </w:rPr>
        <w:t>76</w:t>
      </w:r>
      <w:r>
        <w:rPr>
          <w:noProof/>
        </w:rPr>
        <w:fldChar w:fldCharType="end"/>
      </w:r>
    </w:p>
    <w:p w14:paraId="4D8D7C18" w14:textId="4A33482C" w:rsidR="00B15909" w:rsidRPr="00B15909" w:rsidRDefault="00B15909">
      <w:pPr>
        <w:pStyle w:val="Verzeichnis1"/>
        <w:rPr>
          <w:rFonts w:cstheme="minorBidi"/>
          <w:b w:val="0"/>
          <w:noProof/>
          <w:color w:val="auto"/>
          <w:sz w:val="22"/>
          <w:szCs w:val="22"/>
          <w:lang w:eastAsia="de-DE"/>
        </w:rPr>
      </w:pPr>
      <w:r>
        <w:rPr>
          <w:noProof/>
        </w:rPr>
        <w:t>10</w:t>
      </w:r>
      <w:r w:rsidRPr="00B15909">
        <w:rPr>
          <w:rFonts w:cstheme="minorBidi"/>
          <w:b w:val="0"/>
          <w:noProof/>
          <w:color w:val="auto"/>
          <w:sz w:val="22"/>
          <w:szCs w:val="22"/>
          <w:lang w:eastAsia="de-DE"/>
        </w:rPr>
        <w:tab/>
      </w:r>
      <w:r>
        <w:rPr>
          <w:noProof/>
        </w:rPr>
        <w:t>Requirements for the YANG Module Structure</w:t>
      </w:r>
      <w:r>
        <w:rPr>
          <w:noProof/>
        </w:rPr>
        <w:tab/>
      </w:r>
      <w:r>
        <w:rPr>
          <w:noProof/>
        </w:rPr>
        <w:fldChar w:fldCharType="begin"/>
      </w:r>
      <w:r>
        <w:rPr>
          <w:noProof/>
        </w:rPr>
        <w:instrText xml:space="preserve"> PAGEREF _Toc531166625 \h </w:instrText>
      </w:r>
      <w:r>
        <w:rPr>
          <w:noProof/>
        </w:rPr>
      </w:r>
      <w:r>
        <w:rPr>
          <w:noProof/>
        </w:rPr>
        <w:fldChar w:fldCharType="separate"/>
      </w:r>
      <w:r>
        <w:rPr>
          <w:noProof/>
        </w:rPr>
        <w:t>76</w:t>
      </w:r>
      <w:r>
        <w:rPr>
          <w:noProof/>
        </w:rPr>
        <w:fldChar w:fldCharType="end"/>
      </w:r>
    </w:p>
    <w:p w14:paraId="47DE8F31" w14:textId="719AB429" w:rsidR="00B15909" w:rsidRPr="00B15909" w:rsidRDefault="00B15909">
      <w:pPr>
        <w:pStyle w:val="Verzeichnis1"/>
        <w:rPr>
          <w:rFonts w:cstheme="minorBidi"/>
          <w:b w:val="0"/>
          <w:noProof/>
          <w:color w:val="auto"/>
          <w:sz w:val="22"/>
          <w:szCs w:val="22"/>
          <w:lang w:eastAsia="de-DE"/>
        </w:rPr>
      </w:pPr>
      <w:r>
        <w:rPr>
          <w:noProof/>
        </w:rPr>
        <w:t>11</w:t>
      </w:r>
      <w:r w:rsidRPr="00B15909">
        <w:rPr>
          <w:rFonts w:cstheme="minorBidi"/>
          <w:b w:val="0"/>
          <w:noProof/>
          <w:color w:val="auto"/>
          <w:sz w:val="22"/>
          <w:szCs w:val="22"/>
          <w:lang w:eastAsia="de-DE"/>
        </w:rPr>
        <w:tab/>
      </w:r>
      <w:r>
        <w:rPr>
          <w:noProof/>
        </w:rPr>
        <w:t>Main Changes between Releases</w:t>
      </w:r>
      <w:r>
        <w:rPr>
          <w:noProof/>
        </w:rPr>
        <w:tab/>
      </w:r>
      <w:r>
        <w:rPr>
          <w:noProof/>
        </w:rPr>
        <w:fldChar w:fldCharType="begin"/>
      </w:r>
      <w:r>
        <w:rPr>
          <w:noProof/>
        </w:rPr>
        <w:instrText xml:space="preserve"> PAGEREF _Toc531166626 \h </w:instrText>
      </w:r>
      <w:r>
        <w:rPr>
          <w:noProof/>
        </w:rPr>
      </w:r>
      <w:r>
        <w:rPr>
          <w:noProof/>
        </w:rPr>
        <w:fldChar w:fldCharType="separate"/>
      </w:r>
      <w:r>
        <w:rPr>
          <w:noProof/>
        </w:rPr>
        <w:t>78</w:t>
      </w:r>
      <w:r>
        <w:rPr>
          <w:noProof/>
        </w:rPr>
        <w:fldChar w:fldCharType="end"/>
      </w:r>
    </w:p>
    <w:p w14:paraId="402828E9" w14:textId="14B85195" w:rsidR="00B15909" w:rsidRPr="00B15909" w:rsidRDefault="00B15909">
      <w:pPr>
        <w:pStyle w:val="Verzeichnis2"/>
        <w:rPr>
          <w:rFonts w:cstheme="minorBidi"/>
          <w:noProof/>
          <w:color w:val="auto"/>
          <w:sz w:val="22"/>
          <w:lang w:eastAsia="de-DE"/>
        </w:rPr>
      </w:pPr>
      <w:r>
        <w:rPr>
          <w:noProof/>
        </w:rPr>
        <w:t>11.1</w:t>
      </w:r>
      <w:r w:rsidRPr="00B15909">
        <w:rPr>
          <w:rFonts w:cstheme="minorBidi"/>
          <w:noProof/>
          <w:color w:val="auto"/>
          <w:sz w:val="22"/>
          <w:lang w:eastAsia="de-DE"/>
        </w:rPr>
        <w:tab/>
      </w:r>
      <w:r>
        <w:rPr>
          <w:noProof/>
        </w:rPr>
        <w:t>Summary of main changes between version 1.0 and 1.1</w:t>
      </w:r>
      <w:r>
        <w:rPr>
          <w:noProof/>
        </w:rPr>
        <w:tab/>
      </w:r>
      <w:r>
        <w:rPr>
          <w:noProof/>
        </w:rPr>
        <w:fldChar w:fldCharType="begin"/>
      </w:r>
      <w:r>
        <w:rPr>
          <w:noProof/>
        </w:rPr>
        <w:instrText xml:space="preserve"> PAGEREF _Toc531166627 \h </w:instrText>
      </w:r>
      <w:r>
        <w:rPr>
          <w:noProof/>
        </w:rPr>
      </w:r>
      <w:r>
        <w:rPr>
          <w:noProof/>
        </w:rPr>
        <w:fldChar w:fldCharType="separate"/>
      </w:r>
      <w:r>
        <w:rPr>
          <w:noProof/>
        </w:rPr>
        <w:t>78</w:t>
      </w:r>
      <w:r>
        <w:rPr>
          <w:noProof/>
        </w:rPr>
        <w:fldChar w:fldCharType="end"/>
      </w:r>
    </w:p>
    <w:p w14:paraId="5FB651E0" w14:textId="3F125FD9" w:rsidR="00B15909" w:rsidRPr="00A225EA" w:rsidRDefault="00B15909">
      <w:pPr>
        <w:pStyle w:val="Verzeichnis1"/>
        <w:rPr>
          <w:rFonts w:cstheme="minorBidi"/>
          <w:b w:val="0"/>
          <w:noProof/>
          <w:color w:val="auto"/>
          <w:sz w:val="22"/>
          <w:szCs w:val="22"/>
          <w:lang w:eastAsia="de-DE"/>
        </w:rPr>
      </w:pPr>
      <w:r>
        <w:rPr>
          <w:noProof/>
        </w:rPr>
        <w:t>12</w:t>
      </w:r>
      <w:r w:rsidRPr="00A225EA">
        <w:rPr>
          <w:rFonts w:cstheme="minorBidi"/>
          <w:b w:val="0"/>
          <w:noProof/>
          <w:color w:val="auto"/>
          <w:sz w:val="22"/>
          <w:szCs w:val="22"/>
          <w:lang w:eastAsia="de-DE"/>
        </w:rPr>
        <w:tab/>
      </w:r>
      <w:r>
        <w:rPr>
          <w:noProof/>
        </w:rPr>
        <w:t>Proposed Addendum 2</w:t>
      </w:r>
      <w:r>
        <w:rPr>
          <w:noProof/>
        </w:rPr>
        <w:tab/>
      </w:r>
      <w:r>
        <w:rPr>
          <w:noProof/>
        </w:rPr>
        <w:fldChar w:fldCharType="begin"/>
      </w:r>
      <w:r>
        <w:rPr>
          <w:noProof/>
        </w:rPr>
        <w:instrText xml:space="preserve"> PAGEREF _Toc531166628 \h </w:instrText>
      </w:r>
      <w:r>
        <w:rPr>
          <w:noProof/>
        </w:rPr>
      </w:r>
      <w:r>
        <w:rPr>
          <w:noProof/>
        </w:rPr>
        <w:fldChar w:fldCharType="separate"/>
      </w:r>
      <w:r>
        <w:rPr>
          <w:noProof/>
        </w:rPr>
        <w:t>79</w:t>
      </w:r>
      <w:r>
        <w:rPr>
          <w:noProof/>
        </w:rPr>
        <w:fldChar w:fldCharType="end"/>
      </w:r>
    </w:p>
    <w:p w14:paraId="373F5565" w14:textId="3B19E73A" w:rsidR="006E2454" w:rsidRDefault="006E2454" w:rsidP="006E2454">
      <w:pPr>
        <w:pStyle w:val="Inhaltsverzeichnisberschrift"/>
      </w:pPr>
      <w:r>
        <w:fldChar w:fldCharType="end"/>
      </w:r>
    </w:p>
    <w:p w14:paraId="13BBD3F1" w14:textId="77777777" w:rsidR="006E2454" w:rsidRDefault="006E2454" w:rsidP="006E2454">
      <w:pPr>
        <w:pStyle w:val="Inhaltsverzeichnisberschrift"/>
      </w:pPr>
      <w:r>
        <w:t>List of Figures</w:t>
      </w:r>
    </w:p>
    <w:p w14:paraId="295C28D5" w14:textId="6ED2A448" w:rsidR="00B15909" w:rsidRPr="00B15909" w:rsidRDefault="006E2454">
      <w:pPr>
        <w:pStyle w:val="Abbildungsverzeichnis"/>
        <w:tabs>
          <w:tab w:val="right" w:leader="dot" w:pos="9350"/>
        </w:tabs>
        <w:rPr>
          <w:noProof/>
          <w:color w:val="auto"/>
          <w:sz w:val="22"/>
          <w:szCs w:val="22"/>
          <w:lang w:eastAsia="de-DE"/>
        </w:rPr>
      </w:pPr>
      <w:r>
        <w:fldChar w:fldCharType="begin"/>
      </w:r>
      <w:r>
        <w:instrText xml:space="preserve"> TOC \c "Figure" </w:instrText>
      </w:r>
      <w:r>
        <w:fldChar w:fldCharType="separate"/>
      </w:r>
      <w:r w:rsidR="00B15909">
        <w:rPr>
          <w:noProof/>
        </w:rPr>
        <w:t>Figure 4.1: Specification Architecture</w:t>
      </w:r>
      <w:r w:rsidR="00B15909">
        <w:rPr>
          <w:noProof/>
        </w:rPr>
        <w:tab/>
      </w:r>
      <w:r w:rsidR="00B15909">
        <w:rPr>
          <w:noProof/>
        </w:rPr>
        <w:fldChar w:fldCharType="begin"/>
      </w:r>
      <w:r w:rsidR="00B15909">
        <w:rPr>
          <w:noProof/>
        </w:rPr>
        <w:instrText xml:space="preserve"> PAGEREF _Toc531166636 \h </w:instrText>
      </w:r>
      <w:r w:rsidR="00B15909">
        <w:rPr>
          <w:noProof/>
        </w:rPr>
      </w:r>
      <w:r w:rsidR="00B15909">
        <w:rPr>
          <w:noProof/>
        </w:rPr>
        <w:fldChar w:fldCharType="separate"/>
      </w:r>
      <w:r w:rsidR="00B15909">
        <w:rPr>
          <w:noProof/>
        </w:rPr>
        <w:t>9</w:t>
      </w:r>
      <w:r w:rsidR="00B15909">
        <w:rPr>
          <w:noProof/>
        </w:rPr>
        <w:fldChar w:fldCharType="end"/>
      </w:r>
    </w:p>
    <w:p w14:paraId="4F972ECC" w14:textId="22545A20" w:rsidR="00B15909" w:rsidRPr="00B15909" w:rsidRDefault="00B15909">
      <w:pPr>
        <w:pStyle w:val="Abbildungsverzeichnis"/>
        <w:tabs>
          <w:tab w:val="right" w:leader="dot" w:pos="9350"/>
        </w:tabs>
        <w:rPr>
          <w:noProof/>
          <w:color w:val="auto"/>
          <w:sz w:val="22"/>
          <w:szCs w:val="22"/>
          <w:lang w:eastAsia="de-DE"/>
        </w:rPr>
      </w:pPr>
      <w:r>
        <w:rPr>
          <w:noProof/>
        </w:rPr>
        <w:t>Figure 5.1: Pre-defined Packages in a UML Module</w:t>
      </w:r>
      <w:r>
        <w:rPr>
          <w:noProof/>
        </w:rPr>
        <w:tab/>
      </w:r>
      <w:r>
        <w:rPr>
          <w:noProof/>
        </w:rPr>
        <w:fldChar w:fldCharType="begin"/>
      </w:r>
      <w:r>
        <w:rPr>
          <w:noProof/>
        </w:rPr>
        <w:instrText xml:space="preserve"> PAGEREF _Toc531166637 \h </w:instrText>
      </w:r>
      <w:r>
        <w:rPr>
          <w:noProof/>
        </w:rPr>
      </w:r>
      <w:r>
        <w:rPr>
          <w:noProof/>
        </w:rPr>
        <w:fldChar w:fldCharType="separate"/>
      </w:r>
      <w:r>
        <w:rPr>
          <w:noProof/>
        </w:rPr>
        <w:t>55</w:t>
      </w:r>
      <w:r>
        <w:rPr>
          <w:noProof/>
        </w:rPr>
        <w:fldChar w:fldCharType="end"/>
      </w:r>
    </w:p>
    <w:p w14:paraId="75EB2385" w14:textId="44F7270A" w:rsidR="00B15909" w:rsidRPr="00B15909" w:rsidRDefault="00B15909">
      <w:pPr>
        <w:pStyle w:val="Abbildungsverzeichnis"/>
        <w:tabs>
          <w:tab w:val="right" w:leader="dot" w:pos="9350"/>
        </w:tabs>
        <w:rPr>
          <w:noProof/>
          <w:color w:val="auto"/>
          <w:sz w:val="22"/>
          <w:szCs w:val="22"/>
          <w:lang w:eastAsia="de-DE"/>
        </w:rPr>
      </w:pPr>
      <w:r>
        <w:rPr>
          <w:noProof/>
        </w:rPr>
        <w:t>Figure 6.1: Example: Proxy Class Mapping</w:t>
      </w:r>
      <w:r>
        <w:rPr>
          <w:noProof/>
        </w:rPr>
        <w:tab/>
      </w:r>
      <w:r>
        <w:rPr>
          <w:noProof/>
        </w:rPr>
        <w:fldChar w:fldCharType="begin"/>
      </w:r>
      <w:r>
        <w:rPr>
          <w:noProof/>
        </w:rPr>
        <w:instrText xml:space="preserve"> PAGEREF _Toc531166638 \h </w:instrText>
      </w:r>
      <w:r>
        <w:rPr>
          <w:noProof/>
        </w:rPr>
      </w:r>
      <w:r>
        <w:rPr>
          <w:noProof/>
        </w:rPr>
        <w:fldChar w:fldCharType="separate"/>
      </w:r>
      <w:r>
        <w:rPr>
          <w:noProof/>
        </w:rPr>
        <w:t>67</w:t>
      </w:r>
      <w:r>
        <w:rPr>
          <w:noProof/>
        </w:rPr>
        <w:fldChar w:fldCharType="end"/>
      </w:r>
    </w:p>
    <w:p w14:paraId="58BE963B" w14:textId="7C1B0D95" w:rsidR="00B15909" w:rsidRPr="00B15909" w:rsidRDefault="00B15909">
      <w:pPr>
        <w:pStyle w:val="Abbildungsverzeichnis"/>
        <w:tabs>
          <w:tab w:val="right" w:leader="dot" w:pos="9350"/>
        </w:tabs>
        <w:rPr>
          <w:noProof/>
          <w:color w:val="auto"/>
          <w:sz w:val="22"/>
          <w:szCs w:val="22"/>
          <w:lang w:eastAsia="de-DE"/>
        </w:rPr>
      </w:pPr>
      <w:r>
        <w:rPr>
          <w:noProof/>
        </w:rPr>
        <w:t>Figure 8.1: Example UML to YANG Mapping</w:t>
      </w:r>
      <w:r>
        <w:rPr>
          <w:noProof/>
        </w:rPr>
        <w:tab/>
      </w:r>
      <w:r>
        <w:rPr>
          <w:noProof/>
        </w:rPr>
        <w:fldChar w:fldCharType="begin"/>
      </w:r>
      <w:r>
        <w:rPr>
          <w:noProof/>
        </w:rPr>
        <w:instrText xml:space="preserve"> PAGEREF _Toc531166639 \h </w:instrText>
      </w:r>
      <w:r>
        <w:rPr>
          <w:noProof/>
        </w:rPr>
      </w:r>
      <w:r>
        <w:rPr>
          <w:noProof/>
        </w:rPr>
        <w:fldChar w:fldCharType="separate"/>
      </w:r>
      <w:r>
        <w:rPr>
          <w:noProof/>
        </w:rPr>
        <w:t>73</w:t>
      </w:r>
      <w:r>
        <w:rPr>
          <w:noProof/>
        </w:rPr>
        <w:fldChar w:fldCharType="end"/>
      </w:r>
    </w:p>
    <w:p w14:paraId="22964B73" w14:textId="55618BF1" w:rsidR="00B15909" w:rsidRPr="00B15909" w:rsidRDefault="00B15909">
      <w:pPr>
        <w:pStyle w:val="Abbildungsverzeichnis"/>
        <w:tabs>
          <w:tab w:val="right" w:leader="dot" w:pos="9350"/>
        </w:tabs>
        <w:rPr>
          <w:noProof/>
          <w:color w:val="auto"/>
          <w:sz w:val="22"/>
          <w:szCs w:val="22"/>
          <w:lang w:eastAsia="de-DE"/>
        </w:rPr>
      </w:pPr>
      <w:r>
        <w:rPr>
          <w:noProof/>
        </w:rPr>
        <w:t>Figure 8.2: Example XMI (Papyrus) to YANG Mapping</w:t>
      </w:r>
      <w:r>
        <w:rPr>
          <w:noProof/>
        </w:rPr>
        <w:tab/>
      </w:r>
      <w:r>
        <w:rPr>
          <w:noProof/>
        </w:rPr>
        <w:fldChar w:fldCharType="begin"/>
      </w:r>
      <w:r>
        <w:rPr>
          <w:noProof/>
        </w:rPr>
        <w:instrText xml:space="preserve"> PAGEREF _Toc531166640 \h </w:instrText>
      </w:r>
      <w:r>
        <w:rPr>
          <w:noProof/>
        </w:rPr>
      </w:r>
      <w:r>
        <w:rPr>
          <w:noProof/>
        </w:rPr>
        <w:fldChar w:fldCharType="separate"/>
      </w:r>
      <w:r>
        <w:rPr>
          <w:noProof/>
        </w:rPr>
        <w:t>74</w:t>
      </w:r>
      <w:r>
        <w:rPr>
          <w:noProof/>
        </w:rPr>
        <w:fldChar w:fldCharType="end"/>
      </w:r>
    </w:p>
    <w:p w14:paraId="5425F2A6" w14:textId="24AD59D6" w:rsidR="006E2454" w:rsidRDefault="006E2454" w:rsidP="006E2454">
      <w:r>
        <w:fldChar w:fldCharType="end"/>
      </w:r>
    </w:p>
    <w:p w14:paraId="4EDAB54D" w14:textId="77777777" w:rsidR="006E2454" w:rsidRDefault="006E2454" w:rsidP="006E2454">
      <w:pPr>
        <w:pStyle w:val="Inhaltsverzeichnisberschrift"/>
      </w:pPr>
      <w:r>
        <w:t>List of Tables</w:t>
      </w:r>
    </w:p>
    <w:p w14:paraId="3E402120" w14:textId="502BE43B" w:rsidR="00B15909" w:rsidRPr="00B15909" w:rsidRDefault="006E2454">
      <w:pPr>
        <w:pStyle w:val="Abbildungsverzeichnis"/>
        <w:tabs>
          <w:tab w:val="right" w:leader="dot" w:pos="9350"/>
        </w:tabs>
        <w:rPr>
          <w:noProof/>
          <w:color w:val="auto"/>
          <w:sz w:val="22"/>
          <w:szCs w:val="22"/>
          <w:lang w:eastAsia="de-DE"/>
        </w:rPr>
      </w:pPr>
      <w:r>
        <w:fldChar w:fldCharType="begin"/>
      </w:r>
      <w:r>
        <w:instrText xml:space="preserve"> TOC \c "Table" </w:instrText>
      </w:r>
      <w:r>
        <w:fldChar w:fldCharType="separate"/>
      </w:r>
      <w:r w:rsidR="00B15909">
        <w:rPr>
          <w:noProof/>
        </w:rPr>
        <w:t>Table 5.1: Naming Conventions Mapping</w:t>
      </w:r>
      <w:r w:rsidR="00B15909">
        <w:rPr>
          <w:noProof/>
        </w:rPr>
        <w:tab/>
      </w:r>
      <w:r w:rsidR="00B15909">
        <w:rPr>
          <w:noProof/>
        </w:rPr>
        <w:fldChar w:fldCharType="begin"/>
      </w:r>
      <w:r w:rsidR="00B15909">
        <w:rPr>
          <w:noProof/>
        </w:rPr>
        <w:instrText xml:space="preserve"> PAGEREF _Toc531166643 \h </w:instrText>
      </w:r>
      <w:r w:rsidR="00B15909">
        <w:rPr>
          <w:noProof/>
        </w:rPr>
      </w:r>
      <w:r w:rsidR="00B15909">
        <w:rPr>
          <w:noProof/>
        </w:rPr>
        <w:fldChar w:fldCharType="separate"/>
      </w:r>
      <w:r w:rsidR="00B15909">
        <w:rPr>
          <w:noProof/>
        </w:rPr>
        <w:t>10</w:t>
      </w:r>
      <w:r w:rsidR="00B15909">
        <w:rPr>
          <w:noProof/>
        </w:rPr>
        <w:fldChar w:fldCharType="end"/>
      </w:r>
    </w:p>
    <w:p w14:paraId="3D438DB6" w14:textId="1DBE7875" w:rsidR="00B15909" w:rsidRPr="00B15909" w:rsidRDefault="00B15909">
      <w:pPr>
        <w:pStyle w:val="Abbildungsverzeichnis"/>
        <w:tabs>
          <w:tab w:val="right" w:leader="dot" w:pos="9350"/>
        </w:tabs>
        <w:rPr>
          <w:noProof/>
          <w:color w:val="auto"/>
          <w:sz w:val="22"/>
          <w:szCs w:val="22"/>
          <w:lang w:eastAsia="de-DE"/>
        </w:rPr>
      </w:pPr>
      <w:r>
        <w:rPr>
          <w:noProof/>
        </w:rPr>
        <w:t>Table 5.2: Class Mapping (Mappings required by currently used UML artifacts)</w:t>
      </w:r>
      <w:r>
        <w:rPr>
          <w:noProof/>
        </w:rPr>
        <w:tab/>
      </w:r>
      <w:r>
        <w:rPr>
          <w:noProof/>
        </w:rPr>
        <w:fldChar w:fldCharType="begin"/>
      </w:r>
      <w:r>
        <w:rPr>
          <w:noProof/>
        </w:rPr>
        <w:instrText xml:space="preserve"> PAGEREF _Toc531166644 \h </w:instrText>
      </w:r>
      <w:r>
        <w:rPr>
          <w:noProof/>
        </w:rPr>
      </w:r>
      <w:r>
        <w:rPr>
          <w:noProof/>
        </w:rPr>
        <w:fldChar w:fldCharType="separate"/>
      </w:r>
      <w:r>
        <w:rPr>
          <w:noProof/>
        </w:rPr>
        <w:t>12</w:t>
      </w:r>
      <w:r>
        <w:rPr>
          <w:noProof/>
        </w:rPr>
        <w:fldChar w:fldCharType="end"/>
      </w:r>
    </w:p>
    <w:p w14:paraId="63A044B9" w14:textId="3096BF0B" w:rsidR="00B15909" w:rsidRPr="00B15909" w:rsidRDefault="00B15909">
      <w:pPr>
        <w:pStyle w:val="Abbildungsverzeichnis"/>
        <w:tabs>
          <w:tab w:val="right" w:leader="dot" w:pos="9350"/>
        </w:tabs>
        <w:rPr>
          <w:noProof/>
          <w:color w:val="auto"/>
          <w:sz w:val="22"/>
          <w:szCs w:val="22"/>
          <w:lang w:eastAsia="de-DE"/>
        </w:rPr>
      </w:pPr>
      <w:r>
        <w:rPr>
          <w:noProof/>
        </w:rPr>
        <w:t>Table 5.3: Class Mapping (Mappings for remaining YANG substatements)</w:t>
      </w:r>
      <w:r>
        <w:rPr>
          <w:noProof/>
        </w:rPr>
        <w:tab/>
      </w:r>
      <w:r>
        <w:rPr>
          <w:noProof/>
        </w:rPr>
        <w:fldChar w:fldCharType="begin"/>
      </w:r>
      <w:r>
        <w:rPr>
          <w:noProof/>
        </w:rPr>
        <w:instrText xml:space="preserve"> PAGEREF _Toc531166645 \h </w:instrText>
      </w:r>
      <w:r>
        <w:rPr>
          <w:noProof/>
        </w:rPr>
      </w:r>
      <w:r>
        <w:rPr>
          <w:noProof/>
        </w:rPr>
        <w:fldChar w:fldCharType="separate"/>
      </w:r>
      <w:r>
        <w:rPr>
          <w:noProof/>
        </w:rPr>
        <w:t>14</w:t>
      </w:r>
      <w:r>
        <w:rPr>
          <w:noProof/>
        </w:rPr>
        <w:fldChar w:fldCharType="end"/>
      </w:r>
    </w:p>
    <w:p w14:paraId="16796399" w14:textId="5D047B05" w:rsidR="00B15909" w:rsidRPr="00B15909" w:rsidRDefault="00B15909">
      <w:pPr>
        <w:pStyle w:val="Abbildungsverzeichnis"/>
        <w:tabs>
          <w:tab w:val="right" w:leader="dot" w:pos="9350"/>
        </w:tabs>
        <w:rPr>
          <w:noProof/>
          <w:color w:val="auto"/>
          <w:sz w:val="22"/>
          <w:szCs w:val="22"/>
          <w:lang w:eastAsia="de-DE"/>
        </w:rPr>
      </w:pPr>
      <w:r>
        <w:rPr>
          <w:noProof/>
        </w:rPr>
        <w:t>Table 5.4: Class Mapping Examples</w:t>
      </w:r>
      <w:r>
        <w:rPr>
          <w:noProof/>
        </w:rPr>
        <w:tab/>
      </w:r>
      <w:r>
        <w:rPr>
          <w:noProof/>
        </w:rPr>
        <w:fldChar w:fldCharType="begin"/>
      </w:r>
      <w:r>
        <w:rPr>
          <w:noProof/>
        </w:rPr>
        <w:instrText xml:space="preserve"> PAGEREF _Toc531166646 \h </w:instrText>
      </w:r>
      <w:r>
        <w:rPr>
          <w:noProof/>
        </w:rPr>
      </w:r>
      <w:r>
        <w:rPr>
          <w:noProof/>
        </w:rPr>
        <w:fldChar w:fldCharType="separate"/>
      </w:r>
      <w:r>
        <w:rPr>
          <w:noProof/>
        </w:rPr>
        <w:t>15</w:t>
      </w:r>
      <w:r>
        <w:rPr>
          <w:noProof/>
        </w:rPr>
        <w:fldChar w:fldCharType="end"/>
      </w:r>
    </w:p>
    <w:p w14:paraId="49EE97C2" w14:textId="67A77A5C" w:rsidR="00B15909" w:rsidRPr="00B15909" w:rsidRDefault="00B15909">
      <w:pPr>
        <w:pStyle w:val="Abbildungsverzeichnis"/>
        <w:tabs>
          <w:tab w:val="right" w:leader="dot" w:pos="9350"/>
        </w:tabs>
        <w:rPr>
          <w:noProof/>
          <w:color w:val="auto"/>
          <w:sz w:val="22"/>
          <w:szCs w:val="22"/>
          <w:lang w:eastAsia="de-DE"/>
        </w:rPr>
      </w:pPr>
      <w:r>
        <w:rPr>
          <w:noProof/>
        </w:rPr>
        <w:t>Table 5.5: Attribute Mapping (Mappings required by currently used UML artifacts)</w:t>
      </w:r>
      <w:r>
        <w:rPr>
          <w:noProof/>
        </w:rPr>
        <w:tab/>
      </w:r>
      <w:r>
        <w:rPr>
          <w:noProof/>
        </w:rPr>
        <w:fldChar w:fldCharType="begin"/>
      </w:r>
      <w:r>
        <w:rPr>
          <w:noProof/>
        </w:rPr>
        <w:instrText xml:space="preserve"> PAGEREF _Toc531166647 \h </w:instrText>
      </w:r>
      <w:r>
        <w:rPr>
          <w:noProof/>
        </w:rPr>
      </w:r>
      <w:r>
        <w:rPr>
          <w:noProof/>
        </w:rPr>
        <w:fldChar w:fldCharType="separate"/>
      </w:r>
      <w:r>
        <w:rPr>
          <w:noProof/>
        </w:rPr>
        <w:t>19</w:t>
      </w:r>
      <w:r>
        <w:rPr>
          <w:noProof/>
        </w:rPr>
        <w:fldChar w:fldCharType="end"/>
      </w:r>
    </w:p>
    <w:p w14:paraId="6140C9A3" w14:textId="651CB854" w:rsidR="00B15909" w:rsidRPr="00B15909" w:rsidRDefault="00B15909">
      <w:pPr>
        <w:pStyle w:val="Abbildungsverzeichnis"/>
        <w:tabs>
          <w:tab w:val="right" w:leader="dot" w:pos="9350"/>
        </w:tabs>
        <w:rPr>
          <w:noProof/>
          <w:color w:val="auto"/>
          <w:sz w:val="22"/>
          <w:szCs w:val="22"/>
          <w:lang w:eastAsia="de-DE"/>
        </w:rPr>
      </w:pPr>
      <w:r>
        <w:rPr>
          <w:noProof/>
        </w:rPr>
        <w:t>Table 5.6: Attribute Mapping (Mappings for remaining YANG substatements)</w:t>
      </w:r>
      <w:r>
        <w:rPr>
          <w:noProof/>
        </w:rPr>
        <w:tab/>
      </w:r>
      <w:r>
        <w:rPr>
          <w:noProof/>
        </w:rPr>
        <w:fldChar w:fldCharType="begin"/>
      </w:r>
      <w:r>
        <w:rPr>
          <w:noProof/>
        </w:rPr>
        <w:instrText xml:space="preserve"> PAGEREF _Toc531166648 \h </w:instrText>
      </w:r>
      <w:r>
        <w:rPr>
          <w:noProof/>
        </w:rPr>
      </w:r>
      <w:r>
        <w:rPr>
          <w:noProof/>
        </w:rPr>
        <w:fldChar w:fldCharType="separate"/>
      </w:r>
      <w:r>
        <w:rPr>
          <w:noProof/>
        </w:rPr>
        <w:t>21</w:t>
      </w:r>
      <w:r>
        <w:rPr>
          <w:noProof/>
        </w:rPr>
        <w:fldChar w:fldCharType="end"/>
      </w:r>
    </w:p>
    <w:p w14:paraId="0D845C18" w14:textId="0E15BE68" w:rsidR="00B15909" w:rsidRPr="00B15909" w:rsidRDefault="00B15909">
      <w:pPr>
        <w:pStyle w:val="Abbildungsverzeichnis"/>
        <w:tabs>
          <w:tab w:val="right" w:leader="dot" w:pos="9350"/>
        </w:tabs>
        <w:rPr>
          <w:noProof/>
          <w:color w:val="auto"/>
          <w:sz w:val="22"/>
          <w:szCs w:val="22"/>
          <w:lang w:eastAsia="de-DE"/>
        </w:rPr>
      </w:pPr>
      <w:r>
        <w:rPr>
          <w:noProof/>
        </w:rPr>
        <w:t>Table 5.7: Attribute Type Mapping Example</w:t>
      </w:r>
      <w:r>
        <w:rPr>
          <w:noProof/>
        </w:rPr>
        <w:tab/>
      </w:r>
      <w:r>
        <w:rPr>
          <w:noProof/>
        </w:rPr>
        <w:fldChar w:fldCharType="begin"/>
      </w:r>
      <w:r>
        <w:rPr>
          <w:noProof/>
        </w:rPr>
        <w:instrText xml:space="preserve"> PAGEREF _Toc531166649 \h </w:instrText>
      </w:r>
      <w:r>
        <w:rPr>
          <w:noProof/>
        </w:rPr>
      </w:r>
      <w:r>
        <w:rPr>
          <w:noProof/>
        </w:rPr>
        <w:fldChar w:fldCharType="separate"/>
      </w:r>
      <w:r>
        <w:rPr>
          <w:noProof/>
        </w:rPr>
        <w:t>22</w:t>
      </w:r>
      <w:r>
        <w:rPr>
          <w:noProof/>
        </w:rPr>
        <w:fldChar w:fldCharType="end"/>
      </w:r>
    </w:p>
    <w:p w14:paraId="29CDAB15" w14:textId="49EA440B" w:rsidR="00B15909" w:rsidRPr="00B15909" w:rsidRDefault="00B15909">
      <w:pPr>
        <w:pStyle w:val="Abbildungsverzeichnis"/>
        <w:tabs>
          <w:tab w:val="right" w:leader="dot" w:pos="9350"/>
        </w:tabs>
        <w:rPr>
          <w:noProof/>
          <w:color w:val="auto"/>
          <w:sz w:val="22"/>
          <w:szCs w:val="22"/>
          <w:lang w:eastAsia="de-DE"/>
        </w:rPr>
      </w:pPr>
      <w:r>
        <w:rPr>
          <w:noProof/>
        </w:rPr>
        <w:t>Table 5.8: Primitive Data Type Mapping</w:t>
      </w:r>
      <w:r>
        <w:rPr>
          <w:noProof/>
        </w:rPr>
        <w:tab/>
      </w:r>
      <w:r>
        <w:rPr>
          <w:noProof/>
        </w:rPr>
        <w:fldChar w:fldCharType="begin"/>
      </w:r>
      <w:r>
        <w:rPr>
          <w:noProof/>
        </w:rPr>
        <w:instrText xml:space="preserve"> PAGEREF _Toc531166650 \h </w:instrText>
      </w:r>
      <w:r>
        <w:rPr>
          <w:noProof/>
        </w:rPr>
      </w:r>
      <w:r>
        <w:rPr>
          <w:noProof/>
        </w:rPr>
        <w:fldChar w:fldCharType="separate"/>
      </w:r>
      <w:r>
        <w:rPr>
          <w:noProof/>
        </w:rPr>
        <w:t>24</w:t>
      </w:r>
      <w:r>
        <w:rPr>
          <w:noProof/>
        </w:rPr>
        <w:fldChar w:fldCharType="end"/>
      </w:r>
    </w:p>
    <w:p w14:paraId="52291E78" w14:textId="6BAED401" w:rsidR="00B15909" w:rsidRPr="00B15909" w:rsidRDefault="00B15909">
      <w:pPr>
        <w:pStyle w:val="Abbildungsverzeichnis"/>
        <w:tabs>
          <w:tab w:val="right" w:leader="dot" w:pos="9350"/>
        </w:tabs>
        <w:rPr>
          <w:noProof/>
          <w:color w:val="auto"/>
          <w:sz w:val="22"/>
          <w:szCs w:val="22"/>
          <w:lang w:eastAsia="de-DE"/>
        </w:rPr>
      </w:pPr>
      <w:r>
        <w:rPr>
          <w:noProof/>
        </w:rPr>
        <w:t>Table 5.9: Complex Data Type Mapping</w:t>
      </w:r>
      <w:r>
        <w:rPr>
          <w:noProof/>
        </w:rPr>
        <w:tab/>
      </w:r>
      <w:r>
        <w:rPr>
          <w:noProof/>
        </w:rPr>
        <w:fldChar w:fldCharType="begin"/>
      </w:r>
      <w:r>
        <w:rPr>
          <w:noProof/>
        </w:rPr>
        <w:instrText xml:space="preserve"> PAGEREF _Toc531166651 \h </w:instrText>
      </w:r>
      <w:r>
        <w:rPr>
          <w:noProof/>
        </w:rPr>
      </w:r>
      <w:r>
        <w:rPr>
          <w:noProof/>
        </w:rPr>
        <w:fldChar w:fldCharType="separate"/>
      </w:r>
      <w:r>
        <w:rPr>
          <w:noProof/>
        </w:rPr>
        <w:t>25</w:t>
      </w:r>
      <w:r>
        <w:rPr>
          <w:noProof/>
        </w:rPr>
        <w:fldChar w:fldCharType="end"/>
      </w:r>
    </w:p>
    <w:p w14:paraId="0E82B345" w14:textId="63DAB716" w:rsidR="00B15909" w:rsidRPr="00B15909" w:rsidRDefault="00B15909">
      <w:pPr>
        <w:pStyle w:val="Abbildungsverzeichnis"/>
        <w:tabs>
          <w:tab w:val="right" w:leader="dot" w:pos="9350"/>
        </w:tabs>
        <w:rPr>
          <w:noProof/>
          <w:color w:val="auto"/>
          <w:sz w:val="22"/>
          <w:szCs w:val="22"/>
          <w:lang w:eastAsia="de-DE"/>
        </w:rPr>
      </w:pPr>
      <w:r>
        <w:rPr>
          <w:noProof/>
        </w:rPr>
        <w:lastRenderedPageBreak/>
        <w:t>Table 5.10: Complex Data Type Mapping Example</w:t>
      </w:r>
      <w:r>
        <w:rPr>
          <w:noProof/>
        </w:rPr>
        <w:tab/>
      </w:r>
      <w:r>
        <w:rPr>
          <w:noProof/>
        </w:rPr>
        <w:fldChar w:fldCharType="begin"/>
      </w:r>
      <w:r>
        <w:rPr>
          <w:noProof/>
        </w:rPr>
        <w:instrText xml:space="preserve"> PAGEREF _Toc531166652 \h </w:instrText>
      </w:r>
      <w:r>
        <w:rPr>
          <w:noProof/>
        </w:rPr>
      </w:r>
      <w:r>
        <w:rPr>
          <w:noProof/>
        </w:rPr>
        <w:fldChar w:fldCharType="separate"/>
      </w:r>
      <w:r>
        <w:rPr>
          <w:noProof/>
        </w:rPr>
        <w:t>26</w:t>
      </w:r>
      <w:r>
        <w:rPr>
          <w:noProof/>
        </w:rPr>
        <w:fldChar w:fldCharType="end"/>
      </w:r>
    </w:p>
    <w:p w14:paraId="47241118" w14:textId="1372DF96" w:rsidR="00B15909" w:rsidRPr="00B15909" w:rsidRDefault="00B15909">
      <w:pPr>
        <w:pStyle w:val="Abbildungsverzeichnis"/>
        <w:tabs>
          <w:tab w:val="right" w:leader="dot" w:pos="9350"/>
        </w:tabs>
        <w:rPr>
          <w:noProof/>
          <w:color w:val="auto"/>
          <w:sz w:val="22"/>
          <w:szCs w:val="22"/>
          <w:lang w:eastAsia="de-DE"/>
        </w:rPr>
      </w:pPr>
      <w:r>
        <w:rPr>
          <w:noProof/>
        </w:rPr>
        <w:t>Table 5.11: Common Primitive and Complex Data Type Mapping</w:t>
      </w:r>
      <w:r>
        <w:rPr>
          <w:noProof/>
        </w:rPr>
        <w:tab/>
      </w:r>
      <w:r>
        <w:rPr>
          <w:noProof/>
        </w:rPr>
        <w:fldChar w:fldCharType="begin"/>
      </w:r>
      <w:r>
        <w:rPr>
          <w:noProof/>
        </w:rPr>
        <w:instrText xml:space="preserve"> PAGEREF _Toc531166653 \h </w:instrText>
      </w:r>
      <w:r>
        <w:rPr>
          <w:noProof/>
        </w:rPr>
      </w:r>
      <w:r>
        <w:rPr>
          <w:noProof/>
        </w:rPr>
        <w:fldChar w:fldCharType="separate"/>
      </w:r>
      <w:r>
        <w:rPr>
          <w:noProof/>
        </w:rPr>
        <w:t>27</w:t>
      </w:r>
      <w:r>
        <w:rPr>
          <w:noProof/>
        </w:rPr>
        <w:fldChar w:fldCharType="end"/>
      </w:r>
    </w:p>
    <w:p w14:paraId="4DB093F2" w14:textId="1080EEE4" w:rsidR="00B15909" w:rsidRPr="00B15909" w:rsidRDefault="00B15909">
      <w:pPr>
        <w:pStyle w:val="Abbildungsverzeichnis"/>
        <w:tabs>
          <w:tab w:val="right" w:leader="dot" w:pos="9350"/>
        </w:tabs>
        <w:rPr>
          <w:noProof/>
          <w:color w:val="auto"/>
          <w:sz w:val="22"/>
          <w:szCs w:val="22"/>
          <w:lang w:eastAsia="de-DE"/>
        </w:rPr>
      </w:pPr>
      <w:r>
        <w:rPr>
          <w:noProof/>
        </w:rPr>
        <w:t>Table 5.12: Enumeration Type Mapping (Mappings required by currently used UML artifacts)</w:t>
      </w:r>
      <w:r>
        <w:rPr>
          <w:noProof/>
        </w:rPr>
        <w:tab/>
      </w:r>
      <w:r>
        <w:rPr>
          <w:noProof/>
        </w:rPr>
        <w:fldChar w:fldCharType="begin"/>
      </w:r>
      <w:r>
        <w:rPr>
          <w:noProof/>
        </w:rPr>
        <w:instrText xml:space="preserve"> PAGEREF _Toc531166654 \h </w:instrText>
      </w:r>
      <w:r>
        <w:rPr>
          <w:noProof/>
        </w:rPr>
      </w:r>
      <w:r>
        <w:rPr>
          <w:noProof/>
        </w:rPr>
        <w:fldChar w:fldCharType="separate"/>
      </w:r>
      <w:r>
        <w:rPr>
          <w:noProof/>
        </w:rPr>
        <w:t>32</w:t>
      </w:r>
      <w:r>
        <w:rPr>
          <w:noProof/>
        </w:rPr>
        <w:fldChar w:fldCharType="end"/>
      </w:r>
    </w:p>
    <w:p w14:paraId="0A2876AC" w14:textId="15B3338E" w:rsidR="00B15909" w:rsidRPr="00B15909" w:rsidRDefault="00B15909">
      <w:pPr>
        <w:pStyle w:val="Abbildungsverzeichnis"/>
        <w:tabs>
          <w:tab w:val="right" w:leader="dot" w:pos="9350"/>
        </w:tabs>
        <w:rPr>
          <w:noProof/>
          <w:color w:val="auto"/>
          <w:sz w:val="22"/>
          <w:szCs w:val="22"/>
          <w:lang w:eastAsia="de-DE"/>
        </w:rPr>
      </w:pPr>
      <w:r>
        <w:rPr>
          <w:noProof/>
        </w:rPr>
        <w:t>Table 5.13: Enumeration Type Mapping Example</w:t>
      </w:r>
      <w:r>
        <w:rPr>
          <w:noProof/>
        </w:rPr>
        <w:tab/>
      </w:r>
      <w:r>
        <w:rPr>
          <w:noProof/>
        </w:rPr>
        <w:fldChar w:fldCharType="begin"/>
      </w:r>
      <w:r>
        <w:rPr>
          <w:noProof/>
        </w:rPr>
        <w:instrText xml:space="preserve"> PAGEREF _Toc531166655 \h </w:instrText>
      </w:r>
      <w:r>
        <w:rPr>
          <w:noProof/>
        </w:rPr>
      </w:r>
      <w:r>
        <w:rPr>
          <w:noProof/>
        </w:rPr>
        <w:fldChar w:fldCharType="separate"/>
      </w:r>
      <w:r>
        <w:rPr>
          <w:noProof/>
        </w:rPr>
        <w:t>33</w:t>
      </w:r>
      <w:r>
        <w:rPr>
          <w:noProof/>
        </w:rPr>
        <w:fldChar w:fldCharType="end"/>
      </w:r>
    </w:p>
    <w:p w14:paraId="4D5D4A19" w14:textId="22D28394" w:rsidR="00B15909" w:rsidRPr="00B15909" w:rsidRDefault="00B15909">
      <w:pPr>
        <w:pStyle w:val="Abbildungsverzeichnis"/>
        <w:tabs>
          <w:tab w:val="right" w:leader="dot" w:pos="9350"/>
        </w:tabs>
        <w:rPr>
          <w:noProof/>
          <w:color w:val="auto"/>
          <w:sz w:val="22"/>
          <w:szCs w:val="22"/>
          <w:lang w:eastAsia="de-DE"/>
        </w:rPr>
      </w:pPr>
      <w:r>
        <w:rPr>
          <w:noProof/>
        </w:rPr>
        <w:t>Table 5.14: Bit Set Encoding Mapping Example</w:t>
      </w:r>
      <w:r>
        <w:rPr>
          <w:noProof/>
        </w:rPr>
        <w:tab/>
      </w:r>
      <w:r>
        <w:rPr>
          <w:noProof/>
        </w:rPr>
        <w:fldChar w:fldCharType="begin"/>
      </w:r>
      <w:r>
        <w:rPr>
          <w:noProof/>
        </w:rPr>
        <w:instrText xml:space="preserve"> PAGEREF _Toc531166656 \h </w:instrText>
      </w:r>
      <w:r>
        <w:rPr>
          <w:noProof/>
        </w:rPr>
      </w:r>
      <w:r>
        <w:rPr>
          <w:noProof/>
        </w:rPr>
        <w:fldChar w:fldCharType="separate"/>
      </w:r>
      <w:r>
        <w:rPr>
          <w:noProof/>
        </w:rPr>
        <w:t>35</w:t>
      </w:r>
      <w:r>
        <w:rPr>
          <w:noProof/>
        </w:rPr>
        <w:fldChar w:fldCharType="end"/>
      </w:r>
    </w:p>
    <w:p w14:paraId="0EF081F8" w14:textId="2ACB8F3B" w:rsidR="00B15909" w:rsidRPr="00B15909" w:rsidRDefault="00B15909">
      <w:pPr>
        <w:pStyle w:val="Abbildungsverzeichnis"/>
        <w:tabs>
          <w:tab w:val="right" w:leader="dot" w:pos="9350"/>
        </w:tabs>
        <w:rPr>
          <w:noProof/>
          <w:color w:val="auto"/>
          <w:sz w:val="22"/>
          <w:szCs w:val="22"/>
          <w:lang w:eastAsia="de-DE"/>
        </w:rPr>
      </w:pPr>
      <w:r>
        <w:rPr>
          <w:noProof/>
        </w:rPr>
        <w:t>Table 5.15: Association Mapping Examples</w:t>
      </w:r>
      <w:r>
        <w:rPr>
          <w:noProof/>
        </w:rPr>
        <w:tab/>
      </w:r>
      <w:r>
        <w:rPr>
          <w:noProof/>
        </w:rPr>
        <w:fldChar w:fldCharType="begin"/>
      </w:r>
      <w:r>
        <w:rPr>
          <w:noProof/>
        </w:rPr>
        <w:instrText xml:space="preserve"> PAGEREF _Toc531166657 \h </w:instrText>
      </w:r>
      <w:r>
        <w:rPr>
          <w:noProof/>
        </w:rPr>
      </w:r>
      <w:r>
        <w:rPr>
          <w:noProof/>
        </w:rPr>
        <w:fldChar w:fldCharType="separate"/>
      </w:r>
      <w:r>
        <w:rPr>
          <w:noProof/>
        </w:rPr>
        <w:t>37</w:t>
      </w:r>
      <w:r>
        <w:rPr>
          <w:noProof/>
        </w:rPr>
        <w:fldChar w:fldCharType="end"/>
      </w:r>
    </w:p>
    <w:p w14:paraId="3BB6B540" w14:textId="0FFAD14F" w:rsidR="00B15909" w:rsidRPr="00B15909" w:rsidRDefault="00B15909">
      <w:pPr>
        <w:pStyle w:val="Abbildungsverzeichnis"/>
        <w:tabs>
          <w:tab w:val="right" w:leader="dot" w:pos="9350"/>
        </w:tabs>
        <w:rPr>
          <w:noProof/>
          <w:color w:val="auto"/>
          <w:sz w:val="22"/>
          <w:szCs w:val="22"/>
          <w:lang w:eastAsia="de-DE"/>
        </w:rPr>
      </w:pPr>
      <w:r>
        <w:rPr>
          <w:noProof/>
        </w:rPr>
        <w:t>Table 5.16: Association Mapping Summary</w:t>
      </w:r>
      <w:r>
        <w:rPr>
          <w:noProof/>
        </w:rPr>
        <w:tab/>
      </w:r>
      <w:r>
        <w:rPr>
          <w:noProof/>
        </w:rPr>
        <w:fldChar w:fldCharType="begin"/>
      </w:r>
      <w:r>
        <w:rPr>
          <w:noProof/>
        </w:rPr>
        <w:instrText xml:space="preserve"> PAGEREF _Toc531166658 \h </w:instrText>
      </w:r>
      <w:r>
        <w:rPr>
          <w:noProof/>
        </w:rPr>
      </w:r>
      <w:r>
        <w:rPr>
          <w:noProof/>
        </w:rPr>
        <w:fldChar w:fldCharType="separate"/>
      </w:r>
      <w:r>
        <w:rPr>
          <w:noProof/>
        </w:rPr>
        <w:t>41</w:t>
      </w:r>
      <w:r>
        <w:rPr>
          <w:noProof/>
        </w:rPr>
        <w:fldChar w:fldCharType="end"/>
      </w:r>
    </w:p>
    <w:p w14:paraId="6B542DE4" w14:textId="5882BC4C" w:rsidR="00B15909" w:rsidRPr="00B15909" w:rsidRDefault="00B15909">
      <w:pPr>
        <w:pStyle w:val="Abbildungsverzeichnis"/>
        <w:tabs>
          <w:tab w:val="right" w:leader="dot" w:pos="9350"/>
        </w:tabs>
        <w:rPr>
          <w:noProof/>
          <w:color w:val="auto"/>
          <w:sz w:val="22"/>
          <w:szCs w:val="22"/>
          <w:lang w:eastAsia="de-DE"/>
        </w:rPr>
      </w:pPr>
      <w:r>
        <w:rPr>
          <w:noProof/>
        </w:rPr>
        <w:t>Table 5.17: Dependency Mapping Examples</w:t>
      </w:r>
      <w:r>
        <w:rPr>
          <w:noProof/>
        </w:rPr>
        <w:tab/>
      </w:r>
      <w:r>
        <w:rPr>
          <w:noProof/>
        </w:rPr>
        <w:fldChar w:fldCharType="begin"/>
      </w:r>
      <w:r>
        <w:rPr>
          <w:noProof/>
        </w:rPr>
        <w:instrText xml:space="preserve"> PAGEREF _Toc531166659 \h </w:instrText>
      </w:r>
      <w:r>
        <w:rPr>
          <w:noProof/>
        </w:rPr>
      </w:r>
      <w:r>
        <w:rPr>
          <w:noProof/>
        </w:rPr>
        <w:fldChar w:fldCharType="separate"/>
      </w:r>
      <w:r>
        <w:rPr>
          <w:noProof/>
        </w:rPr>
        <w:t>42</w:t>
      </w:r>
      <w:r>
        <w:rPr>
          <w:noProof/>
        </w:rPr>
        <w:fldChar w:fldCharType="end"/>
      </w:r>
    </w:p>
    <w:p w14:paraId="17717546" w14:textId="50E1FE96" w:rsidR="00B15909" w:rsidRPr="00B15909" w:rsidRDefault="00B15909">
      <w:pPr>
        <w:pStyle w:val="Abbildungsverzeichnis"/>
        <w:tabs>
          <w:tab w:val="right" w:leader="dot" w:pos="9350"/>
        </w:tabs>
        <w:rPr>
          <w:noProof/>
          <w:color w:val="auto"/>
          <w:sz w:val="22"/>
          <w:szCs w:val="22"/>
          <w:lang w:eastAsia="de-DE"/>
        </w:rPr>
      </w:pPr>
      <w:r>
        <w:rPr>
          <w:noProof/>
        </w:rPr>
        <w:t>Table 5.18: UML Interface Mapping</w:t>
      </w:r>
      <w:r>
        <w:rPr>
          <w:noProof/>
        </w:rPr>
        <w:tab/>
      </w:r>
      <w:r>
        <w:rPr>
          <w:noProof/>
        </w:rPr>
        <w:fldChar w:fldCharType="begin"/>
      </w:r>
      <w:r>
        <w:rPr>
          <w:noProof/>
        </w:rPr>
        <w:instrText xml:space="preserve"> PAGEREF _Toc531166660 \h </w:instrText>
      </w:r>
      <w:r>
        <w:rPr>
          <w:noProof/>
        </w:rPr>
      </w:r>
      <w:r>
        <w:rPr>
          <w:noProof/>
        </w:rPr>
        <w:fldChar w:fldCharType="separate"/>
      </w:r>
      <w:r>
        <w:rPr>
          <w:noProof/>
        </w:rPr>
        <w:t>45</w:t>
      </w:r>
      <w:r>
        <w:rPr>
          <w:noProof/>
        </w:rPr>
        <w:fldChar w:fldCharType="end"/>
      </w:r>
    </w:p>
    <w:p w14:paraId="76ACB234" w14:textId="136A42B0" w:rsidR="00B15909" w:rsidRPr="00B15909" w:rsidRDefault="00B15909">
      <w:pPr>
        <w:pStyle w:val="Abbildungsverzeichnis"/>
        <w:tabs>
          <w:tab w:val="right" w:leader="dot" w:pos="9350"/>
        </w:tabs>
        <w:rPr>
          <w:noProof/>
          <w:color w:val="auto"/>
          <w:sz w:val="22"/>
          <w:szCs w:val="22"/>
          <w:lang w:eastAsia="de-DE"/>
        </w:rPr>
      </w:pPr>
      <w:r>
        <w:rPr>
          <w:noProof/>
        </w:rPr>
        <w:t>Table 5.19: Operation Mapping</w:t>
      </w:r>
      <w:r>
        <w:rPr>
          <w:noProof/>
        </w:rPr>
        <w:tab/>
      </w:r>
      <w:r>
        <w:rPr>
          <w:noProof/>
        </w:rPr>
        <w:fldChar w:fldCharType="begin"/>
      </w:r>
      <w:r>
        <w:rPr>
          <w:noProof/>
        </w:rPr>
        <w:instrText xml:space="preserve"> PAGEREF _Toc531166661 \h </w:instrText>
      </w:r>
      <w:r>
        <w:rPr>
          <w:noProof/>
        </w:rPr>
      </w:r>
      <w:r>
        <w:rPr>
          <w:noProof/>
        </w:rPr>
        <w:fldChar w:fldCharType="separate"/>
      </w:r>
      <w:r>
        <w:rPr>
          <w:noProof/>
        </w:rPr>
        <w:t>46</w:t>
      </w:r>
      <w:r>
        <w:rPr>
          <w:noProof/>
        </w:rPr>
        <w:fldChar w:fldCharType="end"/>
      </w:r>
    </w:p>
    <w:p w14:paraId="5A3D626F" w14:textId="64DB9273" w:rsidR="00B15909" w:rsidRPr="00B15909" w:rsidRDefault="00B15909">
      <w:pPr>
        <w:pStyle w:val="Abbildungsverzeichnis"/>
        <w:tabs>
          <w:tab w:val="right" w:leader="dot" w:pos="9350"/>
        </w:tabs>
        <w:rPr>
          <w:noProof/>
          <w:color w:val="auto"/>
          <w:sz w:val="22"/>
          <w:szCs w:val="22"/>
          <w:lang w:eastAsia="de-DE"/>
        </w:rPr>
      </w:pPr>
      <w:r>
        <w:rPr>
          <w:noProof/>
        </w:rPr>
        <w:t>Table 5.20: Interface/Operation Mapping Example</w:t>
      </w:r>
      <w:r>
        <w:rPr>
          <w:noProof/>
        </w:rPr>
        <w:tab/>
      </w:r>
      <w:r>
        <w:rPr>
          <w:noProof/>
        </w:rPr>
        <w:fldChar w:fldCharType="begin"/>
      </w:r>
      <w:r>
        <w:rPr>
          <w:noProof/>
        </w:rPr>
        <w:instrText xml:space="preserve"> PAGEREF _Toc531166662 \h </w:instrText>
      </w:r>
      <w:r>
        <w:rPr>
          <w:noProof/>
        </w:rPr>
      </w:r>
      <w:r>
        <w:rPr>
          <w:noProof/>
        </w:rPr>
        <w:fldChar w:fldCharType="separate"/>
      </w:r>
      <w:r>
        <w:rPr>
          <w:noProof/>
        </w:rPr>
        <w:t>49</w:t>
      </w:r>
      <w:r>
        <w:rPr>
          <w:noProof/>
        </w:rPr>
        <w:fldChar w:fldCharType="end"/>
      </w:r>
    </w:p>
    <w:p w14:paraId="7FF62BBD" w14:textId="4F62F90D" w:rsidR="00B15909" w:rsidRPr="00B15909" w:rsidRDefault="00B15909">
      <w:pPr>
        <w:pStyle w:val="Abbildungsverzeichnis"/>
        <w:tabs>
          <w:tab w:val="right" w:leader="dot" w:pos="9350"/>
        </w:tabs>
        <w:rPr>
          <w:noProof/>
          <w:color w:val="auto"/>
          <w:sz w:val="22"/>
          <w:szCs w:val="22"/>
          <w:lang w:eastAsia="de-DE"/>
        </w:rPr>
      </w:pPr>
      <w:r>
        <w:rPr>
          <w:noProof/>
        </w:rPr>
        <w:t>Table 5.21: Operation Exception Mapping Example</w:t>
      </w:r>
      <w:r>
        <w:rPr>
          <w:noProof/>
        </w:rPr>
        <w:tab/>
      </w:r>
      <w:r>
        <w:rPr>
          <w:noProof/>
        </w:rPr>
        <w:fldChar w:fldCharType="begin"/>
      </w:r>
      <w:r>
        <w:rPr>
          <w:noProof/>
        </w:rPr>
        <w:instrText xml:space="preserve"> PAGEREF _Toc531166663 \h </w:instrText>
      </w:r>
      <w:r>
        <w:rPr>
          <w:noProof/>
        </w:rPr>
      </w:r>
      <w:r>
        <w:rPr>
          <w:noProof/>
        </w:rPr>
        <w:fldChar w:fldCharType="separate"/>
      </w:r>
      <w:r>
        <w:rPr>
          <w:noProof/>
        </w:rPr>
        <w:t>50</w:t>
      </w:r>
      <w:r>
        <w:rPr>
          <w:noProof/>
        </w:rPr>
        <w:fldChar w:fldCharType="end"/>
      </w:r>
    </w:p>
    <w:p w14:paraId="21F8F5B0" w14:textId="30F8A16F" w:rsidR="00B15909" w:rsidRPr="00B15909" w:rsidRDefault="00B15909">
      <w:pPr>
        <w:pStyle w:val="Abbildungsverzeichnis"/>
        <w:tabs>
          <w:tab w:val="right" w:leader="dot" w:pos="9350"/>
        </w:tabs>
        <w:rPr>
          <w:noProof/>
          <w:color w:val="auto"/>
          <w:sz w:val="22"/>
          <w:szCs w:val="22"/>
          <w:lang w:eastAsia="de-DE"/>
        </w:rPr>
      </w:pPr>
      <w:r>
        <w:rPr>
          <w:noProof/>
        </w:rPr>
        <w:t>Table 5.22: Parameter Mapping</w:t>
      </w:r>
      <w:r>
        <w:rPr>
          <w:noProof/>
        </w:rPr>
        <w:tab/>
      </w:r>
      <w:r>
        <w:rPr>
          <w:noProof/>
        </w:rPr>
        <w:fldChar w:fldCharType="begin"/>
      </w:r>
      <w:r>
        <w:rPr>
          <w:noProof/>
        </w:rPr>
        <w:instrText xml:space="preserve"> PAGEREF _Toc531166664 \h </w:instrText>
      </w:r>
      <w:r>
        <w:rPr>
          <w:noProof/>
        </w:rPr>
      </w:r>
      <w:r>
        <w:rPr>
          <w:noProof/>
        </w:rPr>
        <w:fldChar w:fldCharType="separate"/>
      </w:r>
      <w:r>
        <w:rPr>
          <w:noProof/>
        </w:rPr>
        <w:t>50</w:t>
      </w:r>
      <w:r>
        <w:rPr>
          <w:noProof/>
        </w:rPr>
        <w:fldChar w:fldCharType="end"/>
      </w:r>
    </w:p>
    <w:p w14:paraId="66F61682" w14:textId="43CA504D" w:rsidR="00B15909" w:rsidRPr="00B15909" w:rsidRDefault="00B15909">
      <w:pPr>
        <w:pStyle w:val="Abbildungsverzeichnis"/>
        <w:tabs>
          <w:tab w:val="right" w:leader="dot" w:pos="9350"/>
        </w:tabs>
        <w:rPr>
          <w:noProof/>
          <w:color w:val="auto"/>
          <w:sz w:val="22"/>
          <w:szCs w:val="22"/>
          <w:lang w:eastAsia="de-DE"/>
        </w:rPr>
      </w:pPr>
      <w:r>
        <w:rPr>
          <w:noProof/>
        </w:rPr>
        <w:t>Table 5.23: Interface/Operation/Parameter Mapping Example</w:t>
      </w:r>
      <w:r>
        <w:rPr>
          <w:noProof/>
        </w:rPr>
        <w:tab/>
      </w:r>
      <w:r>
        <w:rPr>
          <w:noProof/>
        </w:rPr>
        <w:fldChar w:fldCharType="begin"/>
      </w:r>
      <w:r>
        <w:rPr>
          <w:noProof/>
        </w:rPr>
        <w:instrText xml:space="preserve"> PAGEREF _Toc531166665 \h </w:instrText>
      </w:r>
      <w:r>
        <w:rPr>
          <w:noProof/>
        </w:rPr>
      </w:r>
      <w:r>
        <w:rPr>
          <w:noProof/>
        </w:rPr>
        <w:fldChar w:fldCharType="separate"/>
      </w:r>
      <w:r>
        <w:rPr>
          <w:noProof/>
        </w:rPr>
        <w:t>52</w:t>
      </w:r>
      <w:r>
        <w:rPr>
          <w:noProof/>
        </w:rPr>
        <w:fldChar w:fldCharType="end"/>
      </w:r>
    </w:p>
    <w:p w14:paraId="09CA7490" w14:textId="30E5272E" w:rsidR="00B15909" w:rsidRPr="00B15909" w:rsidRDefault="00B15909">
      <w:pPr>
        <w:pStyle w:val="Abbildungsverzeichnis"/>
        <w:tabs>
          <w:tab w:val="right" w:leader="dot" w:pos="9350"/>
        </w:tabs>
        <w:rPr>
          <w:noProof/>
          <w:color w:val="auto"/>
          <w:sz w:val="22"/>
          <w:szCs w:val="22"/>
          <w:lang w:eastAsia="de-DE"/>
        </w:rPr>
      </w:pPr>
      <w:r>
        <w:rPr>
          <w:noProof/>
        </w:rPr>
        <w:t>Table 5.24: Notification Mapping</w:t>
      </w:r>
      <w:r>
        <w:rPr>
          <w:noProof/>
        </w:rPr>
        <w:tab/>
      </w:r>
      <w:r>
        <w:rPr>
          <w:noProof/>
        </w:rPr>
        <w:fldChar w:fldCharType="begin"/>
      </w:r>
      <w:r>
        <w:rPr>
          <w:noProof/>
        </w:rPr>
        <w:instrText xml:space="preserve"> PAGEREF _Toc531166666 \h </w:instrText>
      </w:r>
      <w:r>
        <w:rPr>
          <w:noProof/>
        </w:rPr>
      </w:r>
      <w:r>
        <w:rPr>
          <w:noProof/>
        </w:rPr>
        <w:fldChar w:fldCharType="separate"/>
      </w:r>
      <w:r>
        <w:rPr>
          <w:noProof/>
        </w:rPr>
        <w:t>52</w:t>
      </w:r>
      <w:r>
        <w:rPr>
          <w:noProof/>
        </w:rPr>
        <w:fldChar w:fldCharType="end"/>
      </w:r>
    </w:p>
    <w:p w14:paraId="36E66B0A" w14:textId="2D1C0485" w:rsidR="00B15909" w:rsidRPr="00B15909" w:rsidRDefault="00B15909">
      <w:pPr>
        <w:pStyle w:val="Abbildungsverzeichnis"/>
        <w:tabs>
          <w:tab w:val="right" w:leader="dot" w:pos="9350"/>
        </w:tabs>
        <w:rPr>
          <w:noProof/>
          <w:color w:val="auto"/>
          <w:sz w:val="22"/>
          <w:szCs w:val="22"/>
          <w:lang w:eastAsia="de-DE"/>
        </w:rPr>
      </w:pPr>
      <w:r>
        <w:rPr>
          <w:noProof/>
        </w:rPr>
        <w:t>Table 5.25: Notification Mapping Example</w:t>
      </w:r>
      <w:r>
        <w:rPr>
          <w:noProof/>
        </w:rPr>
        <w:tab/>
      </w:r>
      <w:r>
        <w:rPr>
          <w:noProof/>
        </w:rPr>
        <w:fldChar w:fldCharType="begin"/>
      </w:r>
      <w:r>
        <w:rPr>
          <w:noProof/>
        </w:rPr>
        <w:instrText xml:space="preserve"> PAGEREF _Toc531166667 \h </w:instrText>
      </w:r>
      <w:r>
        <w:rPr>
          <w:noProof/>
        </w:rPr>
      </w:r>
      <w:r>
        <w:rPr>
          <w:noProof/>
        </w:rPr>
        <w:fldChar w:fldCharType="separate"/>
      </w:r>
      <w:r>
        <w:rPr>
          <w:noProof/>
        </w:rPr>
        <w:t>54</w:t>
      </w:r>
      <w:r>
        <w:rPr>
          <w:noProof/>
        </w:rPr>
        <w:fldChar w:fldCharType="end"/>
      </w:r>
    </w:p>
    <w:p w14:paraId="40A53759" w14:textId="3C4C4DFE" w:rsidR="00B15909" w:rsidRPr="00B15909" w:rsidRDefault="00B15909">
      <w:pPr>
        <w:pStyle w:val="Abbildungsverzeichnis"/>
        <w:tabs>
          <w:tab w:val="right" w:leader="dot" w:pos="9350"/>
        </w:tabs>
        <w:rPr>
          <w:noProof/>
          <w:color w:val="auto"/>
          <w:sz w:val="22"/>
          <w:szCs w:val="22"/>
          <w:lang w:eastAsia="de-DE"/>
        </w:rPr>
      </w:pPr>
      <w:r>
        <w:rPr>
          <w:noProof/>
        </w:rPr>
        <w:t>Table 5.26: UML Package to YANG Heading Mapping</w:t>
      </w:r>
      <w:r>
        <w:rPr>
          <w:noProof/>
        </w:rPr>
        <w:tab/>
      </w:r>
      <w:r>
        <w:rPr>
          <w:noProof/>
        </w:rPr>
        <w:fldChar w:fldCharType="begin"/>
      </w:r>
      <w:r>
        <w:rPr>
          <w:noProof/>
        </w:rPr>
        <w:instrText xml:space="preserve"> PAGEREF _Toc531166668 \h </w:instrText>
      </w:r>
      <w:r>
        <w:rPr>
          <w:noProof/>
        </w:rPr>
      </w:r>
      <w:r>
        <w:rPr>
          <w:noProof/>
        </w:rPr>
        <w:fldChar w:fldCharType="separate"/>
      </w:r>
      <w:r>
        <w:rPr>
          <w:noProof/>
        </w:rPr>
        <w:t>55</w:t>
      </w:r>
      <w:r>
        <w:rPr>
          <w:noProof/>
        </w:rPr>
        <w:fldChar w:fldCharType="end"/>
      </w:r>
    </w:p>
    <w:p w14:paraId="1D492D92" w14:textId="2F28AF32" w:rsidR="00B15909" w:rsidRPr="00B15909" w:rsidRDefault="00B15909">
      <w:pPr>
        <w:pStyle w:val="Abbildungsverzeichnis"/>
        <w:tabs>
          <w:tab w:val="right" w:leader="dot" w:pos="9350"/>
        </w:tabs>
        <w:rPr>
          <w:noProof/>
          <w:color w:val="auto"/>
          <w:sz w:val="22"/>
          <w:szCs w:val="22"/>
          <w:lang w:eastAsia="de-DE"/>
        </w:rPr>
      </w:pPr>
      <w:r>
        <w:rPr>
          <w:noProof/>
        </w:rPr>
        <w:t>Table 5.27: Lifecycle Mapping</w:t>
      </w:r>
      <w:r>
        <w:rPr>
          <w:noProof/>
        </w:rPr>
        <w:tab/>
      </w:r>
      <w:r>
        <w:rPr>
          <w:noProof/>
        </w:rPr>
        <w:fldChar w:fldCharType="begin"/>
      </w:r>
      <w:r>
        <w:rPr>
          <w:noProof/>
        </w:rPr>
        <w:instrText xml:space="preserve"> PAGEREF _Toc531166669 \h </w:instrText>
      </w:r>
      <w:r>
        <w:rPr>
          <w:noProof/>
        </w:rPr>
      </w:r>
      <w:r>
        <w:rPr>
          <w:noProof/>
        </w:rPr>
        <w:fldChar w:fldCharType="separate"/>
      </w:r>
      <w:r>
        <w:rPr>
          <w:noProof/>
        </w:rPr>
        <w:t>55</w:t>
      </w:r>
      <w:r>
        <w:rPr>
          <w:noProof/>
        </w:rPr>
        <w:fldChar w:fldCharType="end"/>
      </w:r>
    </w:p>
    <w:p w14:paraId="1B660485" w14:textId="7EB6EE54" w:rsidR="00B15909" w:rsidRPr="00B15909" w:rsidRDefault="00B15909">
      <w:pPr>
        <w:pStyle w:val="Abbildungsverzeichnis"/>
        <w:tabs>
          <w:tab w:val="right" w:leader="dot" w:pos="9350"/>
        </w:tabs>
        <w:rPr>
          <w:noProof/>
          <w:color w:val="auto"/>
          <w:sz w:val="22"/>
          <w:szCs w:val="22"/>
          <w:lang w:eastAsia="de-DE"/>
        </w:rPr>
      </w:pPr>
      <w:r>
        <w:rPr>
          <w:noProof/>
        </w:rPr>
        <w:t>Table 5.28: Combination of Associations Mapping Examples</w:t>
      </w:r>
      <w:r>
        <w:rPr>
          <w:noProof/>
        </w:rPr>
        <w:tab/>
      </w:r>
      <w:r>
        <w:rPr>
          <w:noProof/>
        </w:rPr>
        <w:fldChar w:fldCharType="begin"/>
      </w:r>
      <w:r>
        <w:rPr>
          <w:noProof/>
        </w:rPr>
        <w:instrText xml:space="preserve"> PAGEREF _Toc531166670 \h </w:instrText>
      </w:r>
      <w:r>
        <w:rPr>
          <w:noProof/>
        </w:rPr>
      </w:r>
      <w:r>
        <w:rPr>
          <w:noProof/>
        </w:rPr>
        <w:fldChar w:fldCharType="separate"/>
      </w:r>
      <w:r>
        <w:rPr>
          <w:noProof/>
        </w:rPr>
        <w:t>57</w:t>
      </w:r>
      <w:r>
        <w:rPr>
          <w:noProof/>
        </w:rPr>
        <w:fldChar w:fldCharType="end"/>
      </w:r>
    </w:p>
    <w:p w14:paraId="33C82AEC" w14:textId="511007BC" w:rsidR="00B15909" w:rsidRPr="00B15909" w:rsidRDefault="00B15909">
      <w:pPr>
        <w:pStyle w:val="Abbildungsverzeichnis"/>
        <w:tabs>
          <w:tab w:val="right" w:leader="dot" w:pos="9350"/>
        </w:tabs>
        <w:rPr>
          <w:noProof/>
          <w:color w:val="auto"/>
          <w:sz w:val="22"/>
          <w:szCs w:val="22"/>
          <w:lang w:eastAsia="de-DE"/>
        </w:rPr>
      </w:pPr>
      <w:r>
        <w:rPr>
          <w:noProof/>
        </w:rPr>
        <w:t>Table 6.1: Recursion Mapping Examples</w:t>
      </w:r>
      <w:r>
        <w:rPr>
          <w:noProof/>
        </w:rPr>
        <w:tab/>
      </w:r>
      <w:r>
        <w:rPr>
          <w:noProof/>
        </w:rPr>
        <w:fldChar w:fldCharType="begin"/>
      </w:r>
      <w:r>
        <w:rPr>
          <w:noProof/>
        </w:rPr>
        <w:instrText xml:space="preserve"> PAGEREF _Toc531166671 \h </w:instrText>
      </w:r>
      <w:r>
        <w:rPr>
          <w:noProof/>
        </w:rPr>
      </w:r>
      <w:r>
        <w:rPr>
          <w:noProof/>
        </w:rPr>
        <w:fldChar w:fldCharType="separate"/>
      </w:r>
      <w:r>
        <w:rPr>
          <w:noProof/>
        </w:rPr>
        <w:t>58</w:t>
      </w:r>
      <w:r>
        <w:rPr>
          <w:noProof/>
        </w:rPr>
        <w:fldChar w:fldCharType="end"/>
      </w:r>
    </w:p>
    <w:p w14:paraId="212379F3" w14:textId="64377B42" w:rsidR="00B15909" w:rsidRPr="00B15909" w:rsidRDefault="00B15909">
      <w:pPr>
        <w:pStyle w:val="Abbildungsverzeichnis"/>
        <w:tabs>
          <w:tab w:val="right" w:leader="dot" w:pos="9350"/>
        </w:tabs>
        <w:rPr>
          <w:noProof/>
          <w:color w:val="auto"/>
          <w:sz w:val="22"/>
          <w:szCs w:val="22"/>
          <w:lang w:eastAsia="de-DE"/>
        </w:rPr>
      </w:pPr>
      <w:r>
        <w:rPr>
          <w:noProof/>
        </w:rPr>
        <w:t>Table 6.2: Mapping of Conditional Packages</w:t>
      </w:r>
      <w:r>
        <w:rPr>
          <w:noProof/>
        </w:rPr>
        <w:tab/>
      </w:r>
      <w:r>
        <w:rPr>
          <w:noProof/>
        </w:rPr>
        <w:fldChar w:fldCharType="begin"/>
      </w:r>
      <w:r>
        <w:rPr>
          <w:noProof/>
        </w:rPr>
        <w:instrText xml:space="preserve"> PAGEREF _Toc531166672 \h </w:instrText>
      </w:r>
      <w:r>
        <w:rPr>
          <w:noProof/>
        </w:rPr>
      </w:r>
      <w:r>
        <w:rPr>
          <w:noProof/>
        </w:rPr>
        <w:fldChar w:fldCharType="separate"/>
      </w:r>
      <w:r>
        <w:rPr>
          <w:noProof/>
        </w:rPr>
        <w:t>59</w:t>
      </w:r>
      <w:r>
        <w:rPr>
          <w:noProof/>
        </w:rPr>
        <w:fldChar w:fldCharType="end"/>
      </w:r>
    </w:p>
    <w:p w14:paraId="690A2D6D" w14:textId="18E1A379" w:rsidR="00B15909" w:rsidRPr="00B15909" w:rsidRDefault="00B15909">
      <w:pPr>
        <w:pStyle w:val="Abbildungsverzeichnis"/>
        <w:tabs>
          <w:tab w:val="right" w:leader="dot" w:pos="9350"/>
        </w:tabs>
        <w:rPr>
          <w:noProof/>
          <w:color w:val="auto"/>
          <w:sz w:val="22"/>
          <w:szCs w:val="22"/>
          <w:lang w:eastAsia="de-DE"/>
        </w:rPr>
      </w:pPr>
      <w:r>
        <w:rPr>
          <w:noProof/>
        </w:rPr>
        <w:t>Table 6.3: {xor} Constraint Mapping Examples</w:t>
      </w:r>
      <w:r>
        <w:rPr>
          <w:noProof/>
        </w:rPr>
        <w:tab/>
      </w:r>
      <w:r>
        <w:rPr>
          <w:noProof/>
        </w:rPr>
        <w:fldChar w:fldCharType="begin"/>
      </w:r>
      <w:r>
        <w:rPr>
          <w:noProof/>
        </w:rPr>
        <w:instrText xml:space="preserve"> PAGEREF _Toc531166673 \h </w:instrText>
      </w:r>
      <w:r>
        <w:rPr>
          <w:noProof/>
        </w:rPr>
      </w:r>
      <w:r>
        <w:rPr>
          <w:noProof/>
        </w:rPr>
        <w:fldChar w:fldCharType="separate"/>
      </w:r>
      <w:r>
        <w:rPr>
          <w:noProof/>
        </w:rPr>
        <w:t>60</w:t>
      </w:r>
      <w:r>
        <w:rPr>
          <w:noProof/>
        </w:rPr>
        <w:fldChar w:fldCharType="end"/>
      </w:r>
    </w:p>
    <w:p w14:paraId="467D99BF" w14:textId="18CC8D6B" w:rsidR="00B15909" w:rsidRPr="00B15909" w:rsidRDefault="00B15909">
      <w:pPr>
        <w:pStyle w:val="Abbildungsverzeichnis"/>
        <w:tabs>
          <w:tab w:val="right" w:leader="dot" w:pos="9350"/>
        </w:tabs>
        <w:rPr>
          <w:noProof/>
          <w:color w:val="auto"/>
          <w:sz w:val="22"/>
          <w:szCs w:val="22"/>
          <w:lang w:eastAsia="de-DE"/>
        </w:rPr>
      </w:pPr>
      <w:r w:rsidRPr="00EE08F7">
        <w:rPr>
          <w:noProof/>
          <w:color w:val="BFBFBF" w:themeColor="background1" w:themeShade="BF"/>
        </w:rPr>
        <w:t>Table 6.4: «Choice» Stereotype Mapping Examples</w:t>
      </w:r>
      <w:r>
        <w:rPr>
          <w:noProof/>
        </w:rPr>
        <w:tab/>
      </w:r>
      <w:r>
        <w:rPr>
          <w:noProof/>
        </w:rPr>
        <w:fldChar w:fldCharType="begin"/>
      </w:r>
      <w:r>
        <w:rPr>
          <w:noProof/>
        </w:rPr>
        <w:instrText xml:space="preserve"> PAGEREF _Toc531166674 \h </w:instrText>
      </w:r>
      <w:r>
        <w:rPr>
          <w:noProof/>
        </w:rPr>
      </w:r>
      <w:r>
        <w:rPr>
          <w:noProof/>
        </w:rPr>
        <w:fldChar w:fldCharType="separate"/>
      </w:r>
      <w:r>
        <w:rPr>
          <w:noProof/>
        </w:rPr>
        <w:t>64</w:t>
      </w:r>
      <w:r>
        <w:rPr>
          <w:noProof/>
        </w:rPr>
        <w:fldChar w:fldCharType="end"/>
      </w:r>
    </w:p>
    <w:p w14:paraId="5B80047C" w14:textId="18F9E3A9" w:rsidR="00B15909" w:rsidRPr="00B15909" w:rsidRDefault="00B15909">
      <w:pPr>
        <w:pStyle w:val="Abbildungsverzeichnis"/>
        <w:tabs>
          <w:tab w:val="right" w:leader="dot" w:pos="9350"/>
        </w:tabs>
        <w:rPr>
          <w:noProof/>
          <w:color w:val="auto"/>
          <w:sz w:val="22"/>
          <w:szCs w:val="22"/>
          <w:lang w:eastAsia="de-DE"/>
        </w:rPr>
      </w:pPr>
      <w:r>
        <w:rPr>
          <w:noProof/>
        </w:rPr>
        <w:t>Table 6.5: Support and Condition Mapping Examples</w:t>
      </w:r>
      <w:r>
        <w:rPr>
          <w:noProof/>
        </w:rPr>
        <w:tab/>
      </w:r>
      <w:r>
        <w:rPr>
          <w:noProof/>
        </w:rPr>
        <w:fldChar w:fldCharType="begin"/>
      </w:r>
      <w:r>
        <w:rPr>
          <w:noProof/>
        </w:rPr>
        <w:instrText xml:space="preserve"> PAGEREF _Toc531166675 \h </w:instrText>
      </w:r>
      <w:r>
        <w:rPr>
          <w:noProof/>
        </w:rPr>
      </w:r>
      <w:r>
        <w:rPr>
          <w:noProof/>
        </w:rPr>
        <w:fldChar w:fldCharType="separate"/>
      </w:r>
      <w:r>
        <w:rPr>
          <w:noProof/>
        </w:rPr>
        <w:t>66</w:t>
      </w:r>
      <w:r>
        <w:rPr>
          <w:noProof/>
        </w:rPr>
        <w:fldChar w:fldCharType="end"/>
      </w:r>
    </w:p>
    <w:p w14:paraId="5938E98E" w14:textId="453158E4" w:rsidR="00B15909" w:rsidRPr="00B15909" w:rsidRDefault="00B15909">
      <w:pPr>
        <w:pStyle w:val="Abbildungsverzeichnis"/>
        <w:tabs>
          <w:tab w:val="right" w:leader="dot" w:pos="9350"/>
        </w:tabs>
        <w:rPr>
          <w:noProof/>
          <w:color w:val="auto"/>
          <w:sz w:val="22"/>
          <w:szCs w:val="22"/>
          <w:lang w:eastAsia="de-DE"/>
        </w:rPr>
      </w:pPr>
      <w:r>
        <w:rPr>
          <w:noProof/>
        </w:rPr>
        <w:t>Table 6.6: Composite Aggregation Associations Mapping to YANG Tree Example</w:t>
      </w:r>
      <w:r>
        <w:rPr>
          <w:noProof/>
        </w:rPr>
        <w:tab/>
      </w:r>
      <w:r>
        <w:rPr>
          <w:noProof/>
        </w:rPr>
        <w:fldChar w:fldCharType="begin"/>
      </w:r>
      <w:r>
        <w:rPr>
          <w:noProof/>
        </w:rPr>
        <w:instrText xml:space="preserve"> PAGEREF _Toc531166676 \h </w:instrText>
      </w:r>
      <w:r>
        <w:rPr>
          <w:noProof/>
        </w:rPr>
      </w:r>
      <w:r>
        <w:rPr>
          <w:noProof/>
        </w:rPr>
        <w:fldChar w:fldCharType="separate"/>
      </w:r>
      <w:r>
        <w:rPr>
          <w:noProof/>
        </w:rPr>
        <w:t>68</w:t>
      </w:r>
      <w:r>
        <w:rPr>
          <w:noProof/>
        </w:rPr>
        <w:fldChar w:fldCharType="end"/>
      </w:r>
    </w:p>
    <w:p w14:paraId="004677E4" w14:textId="33402109" w:rsidR="006E2454" w:rsidRDefault="006E2454" w:rsidP="006E2454">
      <w:r>
        <w:fldChar w:fldCharType="end"/>
      </w:r>
      <w:r>
        <w:br w:type="page"/>
      </w:r>
    </w:p>
    <w:p w14:paraId="39D23233" w14:textId="77777777" w:rsidR="00A47F4D" w:rsidRPr="001D1C3F" w:rsidRDefault="00A47F4D" w:rsidP="009B6F01">
      <w:pPr>
        <w:pStyle w:val="Inhaltsverzeichnisberschrift"/>
        <w:outlineLvl w:val="0"/>
      </w:pPr>
      <w:r w:rsidRPr="001D1C3F">
        <w:lastRenderedPageBreak/>
        <w:t>Document History</w:t>
      </w:r>
    </w:p>
    <w:p w14:paraId="4FDCA751" w14:textId="77777777" w:rsidR="00A47F4D" w:rsidRPr="00BB0B57" w:rsidRDefault="00A47F4D" w:rsidP="00A47F4D">
      <w:pPr>
        <w:rPr>
          <w:sz w:val="20"/>
          <w:szCs w:val="20"/>
        </w:rPr>
      </w:pPr>
    </w:p>
    <w:tbl>
      <w:tblPr>
        <w:tblStyle w:val="Tabellenraster"/>
        <w:tblW w:w="0" w:type="auto"/>
        <w:tblLook w:val="01E0" w:firstRow="1" w:lastRow="1" w:firstColumn="1" w:lastColumn="1" w:noHBand="0" w:noVBand="0"/>
      </w:tblPr>
      <w:tblGrid>
        <w:gridCol w:w="914"/>
        <w:gridCol w:w="1439"/>
        <w:gridCol w:w="6849"/>
        <w:gridCol w:w="374"/>
      </w:tblGrid>
      <w:tr w:rsidR="007E2DCC" w:rsidRPr="001D1C3F" w14:paraId="492BCE46" w14:textId="77777777" w:rsidTr="00AF2591">
        <w:trPr>
          <w:cantSplit/>
          <w:trHeight w:val="548"/>
        </w:trPr>
        <w:tc>
          <w:tcPr>
            <w:tcW w:w="916" w:type="dxa"/>
            <w:shd w:val="clear" w:color="auto" w:fill="FFFF99"/>
          </w:tcPr>
          <w:p w14:paraId="5F0BB1A1" w14:textId="77777777" w:rsidR="00A47F4D" w:rsidRPr="001D1C3F" w:rsidRDefault="00A47F4D" w:rsidP="0024027F">
            <w:pPr>
              <w:keepNext/>
              <w:spacing w:before="120" w:after="120"/>
              <w:rPr>
                <w:b/>
                <w:sz w:val="20"/>
                <w:szCs w:val="20"/>
              </w:rPr>
            </w:pPr>
            <w:r w:rsidRPr="001D1C3F">
              <w:rPr>
                <w:b/>
                <w:sz w:val="20"/>
                <w:szCs w:val="20"/>
              </w:rPr>
              <w:t>Version</w:t>
            </w:r>
          </w:p>
        </w:tc>
        <w:tc>
          <w:tcPr>
            <w:tcW w:w="1489" w:type="dxa"/>
            <w:shd w:val="clear" w:color="auto" w:fill="FFFF99"/>
          </w:tcPr>
          <w:p w14:paraId="5EAA5A35" w14:textId="77777777" w:rsidR="00A47F4D" w:rsidRPr="001D1C3F" w:rsidRDefault="00A47F4D" w:rsidP="0024027F">
            <w:pPr>
              <w:keepNext/>
              <w:spacing w:before="120" w:after="120"/>
              <w:rPr>
                <w:b/>
                <w:sz w:val="20"/>
                <w:szCs w:val="20"/>
              </w:rPr>
            </w:pPr>
            <w:r w:rsidRPr="001D1C3F">
              <w:rPr>
                <w:b/>
                <w:sz w:val="20"/>
                <w:szCs w:val="20"/>
              </w:rPr>
              <w:t>Date</w:t>
            </w:r>
          </w:p>
        </w:tc>
        <w:tc>
          <w:tcPr>
            <w:tcW w:w="7171" w:type="dxa"/>
            <w:gridSpan w:val="2"/>
            <w:shd w:val="clear" w:color="auto" w:fill="FFFF99"/>
          </w:tcPr>
          <w:p w14:paraId="48539299" w14:textId="77777777" w:rsidR="00A47F4D" w:rsidRPr="001D1C3F" w:rsidRDefault="00A47F4D" w:rsidP="0024027F">
            <w:pPr>
              <w:keepNext/>
              <w:spacing w:before="120" w:after="120"/>
              <w:rPr>
                <w:b/>
                <w:sz w:val="20"/>
                <w:szCs w:val="20"/>
              </w:rPr>
            </w:pPr>
            <w:r w:rsidRPr="001D1C3F">
              <w:rPr>
                <w:b/>
                <w:sz w:val="20"/>
                <w:szCs w:val="20"/>
              </w:rPr>
              <w:t>Description of Change</w:t>
            </w:r>
          </w:p>
        </w:tc>
      </w:tr>
      <w:tr w:rsidR="007E2DCC" w:rsidRPr="001D1C3F" w14:paraId="6B79665F" w14:textId="77777777" w:rsidTr="00AF2591">
        <w:tblPrEx>
          <w:tblLook w:val="04A0" w:firstRow="1" w:lastRow="0" w:firstColumn="1" w:lastColumn="0" w:noHBand="0" w:noVBand="1"/>
        </w:tblPrEx>
        <w:trPr>
          <w:cantSplit/>
          <w:tblHeader w:val="0"/>
        </w:trPr>
        <w:tc>
          <w:tcPr>
            <w:tcW w:w="916" w:type="dxa"/>
          </w:tcPr>
          <w:p w14:paraId="30953357" w14:textId="77777777" w:rsidR="00D00E15" w:rsidRDefault="00D00E15" w:rsidP="0078356F">
            <w:pPr>
              <w:spacing w:before="120" w:after="120"/>
              <w:rPr>
                <w:sz w:val="20"/>
                <w:szCs w:val="20"/>
              </w:rPr>
            </w:pPr>
            <w:r>
              <w:rPr>
                <w:sz w:val="20"/>
                <w:szCs w:val="20"/>
              </w:rPr>
              <w:t>1.0</w:t>
            </w:r>
          </w:p>
        </w:tc>
        <w:tc>
          <w:tcPr>
            <w:tcW w:w="1489" w:type="dxa"/>
          </w:tcPr>
          <w:p w14:paraId="66DF5743" w14:textId="77777777" w:rsidR="00D00E15" w:rsidRDefault="00D00E15" w:rsidP="00D00E15">
            <w:pPr>
              <w:spacing w:before="120" w:after="120"/>
              <w:rPr>
                <w:sz w:val="20"/>
                <w:szCs w:val="20"/>
              </w:rPr>
            </w:pPr>
            <w:r>
              <w:rPr>
                <w:sz w:val="20"/>
                <w:szCs w:val="20"/>
              </w:rPr>
              <w:t>Sept. 20, 2016</w:t>
            </w:r>
          </w:p>
        </w:tc>
        <w:tc>
          <w:tcPr>
            <w:tcW w:w="7171" w:type="dxa"/>
            <w:gridSpan w:val="2"/>
          </w:tcPr>
          <w:p w14:paraId="21238A32" w14:textId="5B8FF748" w:rsidR="00D00E15" w:rsidRPr="001D1C3F" w:rsidRDefault="00D00E15" w:rsidP="004F1D52">
            <w:pPr>
              <w:spacing w:before="120" w:after="120"/>
              <w:rPr>
                <w:sz w:val="20"/>
                <w:szCs w:val="20"/>
              </w:rPr>
            </w:pPr>
            <w:r w:rsidRPr="001D1C3F">
              <w:rPr>
                <w:sz w:val="20"/>
                <w:szCs w:val="20"/>
              </w:rPr>
              <w:t>Initial version.</w:t>
            </w:r>
          </w:p>
        </w:tc>
      </w:tr>
      <w:tr w:rsidR="007E2DCC" w:rsidRPr="001D1C3F" w14:paraId="479C4CB0" w14:textId="77777777" w:rsidTr="00AF2591">
        <w:tblPrEx>
          <w:tblLook w:val="04A0" w:firstRow="1" w:lastRow="0" w:firstColumn="1" w:lastColumn="0" w:noHBand="0" w:noVBand="1"/>
        </w:tblPrEx>
        <w:trPr>
          <w:cantSplit/>
          <w:tblHeader w:val="0"/>
        </w:trPr>
        <w:tc>
          <w:tcPr>
            <w:tcW w:w="916" w:type="dxa"/>
          </w:tcPr>
          <w:p w14:paraId="0AFAAE94" w14:textId="12EE21B0" w:rsidR="00C91ACB" w:rsidRDefault="00C91ACB" w:rsidP="00C91ACB">
            <w:pPr>
              <w:spacing w:before="120" w:after="120"/>
              <w:rPr>
                <w:sz w:val="20"/>
                <w:szCs w:val="20"/>
              </w:rPr>
            </w:pPr>
            <w:r>
              <w:rPr>
                <w:sz w:val="20"/>
                <w:szCs w:val="20"/>
              </w:rPr>
              <w:t>1.1</w:t>
            </w:r>
          </w:p>
        </w:tc>
        <w:tc>
          <w:tcPr>
            <w:tcW w:w="1489" w:type="dxa"/>
          </w:tcPr>
          <w:p w14:paraId="4E08263A" w14:textId="2748E146" w:rsidR="00C91ACB" w:rsidRDefault="00581AE2" w:rsidP="00C91ACB">
            <w:pPr>
              <w:spacing w:before="120" w:after="120"/>
              <w:rPr>
                <w:sz w:val="20"/>
                <w:szCs w:val="20"/>
              </w:rPr>
            </w:pPr>
            <w:r>
              <w:rPr>
                <w:sz w:val="20"/>
                <w:szCs w:val="20"/>
              </w:rPr>
              <w:t>July</w:t>
            </w:r>
            <w:r w:rsidR="00C91ACB">
              <w:rPr>
                <w:sz w:val="20"/>
                <w:szCs w:val="20"/>
              </w:rPr>
              <w:t xml:space="preserve"> 2018</w:t>
            </w:r>
          </w:p>
        </w:tc>
        <w:tc>
          <w:tcPr>
            <w:tcW w:w="7171" w:type="dxa"/>
            <w:gridSpan w:val="2"/>
          </w:tcPr>
          <w:p w14:paraId="29AF5D55" w14:textId="377A6D11" w:rsidR="00C91ACB" w:rsidRPr="001D1C3F" w:rsidRDefault="00C91ACB" w:rsidP="00C91ACB">
            <w:pPr>
              <w:spacing w:before="120" w:after="120"/>
              <w:rPr>
                <w:sz w:val="20"/>
                <w:szCs w:val="20"/>
              </w:rPr>
            </w:pPr>
            <w:r>
              <w:rPr>
                <w:sz w:val="20"/>
                <w:szCs w:val="20"/>
              </w:rPr>
              <w:t>Version 1.1</w:t>
            </w:r>
            <w:r w:rsidR="00631668">
              <w:rPr>
                <w:sz w:val="20"/>
                <w:szCs w:val="20"/>
              </w:rPr>
              <w:t xml:space="preserve"> </w:t>
            </w:r>
            <w:r w:rsidR="00631668">
              <w:rPr>
                <w:sz w:val="20"/>
                <w:szCs w:val="20"/>
              </w:rPr>
              <w:br/>
              <w:t>A s</w:t>
            </w:r>
            <w:r w:rsidR="00631668" w:rsidRPr="00122D33">
              <w:rPr>
                <w:sz w:val="20"/>
                <w:szCs w:val="20"/>
              </w:rPr>
              <w:t>ummary of main changes between version 1.0 and 1.1</w:t>
            </w:r>
            <w:r w:rsidR="00631668">
              <w:rPr>
                <w:sz w:val="20"/>
                <w:szCs w:val="20"/>
              </w:rPr>
              <w:t xml:space="preserve"> is contained in section </w:t>
            </w:r>
            <w:r w:rsidR="00631668">
              <w:rPr>
                <w:sz w:val="20"/>
                <w:szCs w:val="20"/>
              </w:rPr>
              <w:fldChar w:fldCharType="begin"/>
            </w:r>
            <w:r w:rsidR="00631668">
              <w:rPr>
                <w:sz w:val="20"/>
                <w:szCs w:val="20"/>
              </w:rPr>
              <w:instrText xml:space="preserve"> REF _Ref520984787 \r \h </w:instrText>
            </w:r>
            <w:r w:rsidR="00631668">
              <w:rPr>
                <w:sz w:val="20"/>
                <w:szCs w:val="20"/>
              </w:rPr>
            </w:r>
            <w:r w:rsidR="00631668">
              <w:rPr>
                <w:sz w:val="20"/>
                <w:szCs w:val="20"/>
              </w:rPr>
              <w:fldChar w:fldCharType="separate"/>
            </w:r>
            <w:r w:rsidR="00631668">
              <w:rPr>
                <w:sz w:val="20"/>
                <w:szCs w:val="20"/>
              </w:rPr>
              <w:t>11.1</w:t>
            </w:r>
            <w:r w:rsidR="00631668">
              <w:rPr>
                <w:sz w:val="20"/>
                <w:szCs w:val="20"/>
              </w:rPr>
              <w:fldChar w:fldCharType="end"/>
            </w:r>
            <w:r w:rsidR="00631668">
              <w:rPr>
                <w:sz w:val="20"/>
                <w:szCs w:val="20"/>
              </w:rPr>
              <w:t>.</w:t>
            </w:r>
          </w:p>
        </w:tc>
      </w:tr>
      <w:tr w:rsidR="007E2DCC" w:rsidRPr="001D1C3F" w14:paraId="191CE2BC" w14:textId="77777777" w:rsidTr="00AF2591">
        <w:tblPrEx>
          <w:tblLook w:val="04A0" w:firstRow="1" w:lastRow="0" w:firstColumn="1" w:lastColumn="0" w:noHBand="0" w:noVBand="1"/>
        </w:tblPrEx>
        <w:trPr>
          <w:cantSplit/>
          <w:tblHeader w:val="0"/>
        </w:trPr>
        <w:tc>
          <w:tcPr>
            <w:tcW w:w="916" w:type="dxa"/>
          </w:tcPr>
          <w:p w14:paraId="22B7687B" w14:textId="155F4D17" w:rsidR="009D0682" w:rsidRDefault="009D0682" w:rsidP="009D0682">
            <w:pPr>
              <w:spacing w:before="120" w:after="120"/>
              <w:rPr>
                <w:sz w:val="20"/>
                <w:szCs w:val="20"/>
              </w:rPr>
            </w:pPr>
            <w:r>
              <w:rPr>
                <w:sz w:val="20"/>
                <w:szCs w:val="20"/>
              </w:rPr>
              <w:t>1.1.01</w:t>
            </w:r>
          </w:p>
        </w:tc>
        <w:tc>
          <w:tcPr>
            <w:tcW w:w="1489" w:type="dxa"/>
          </w:tcPr>
          <w:p w14:paraId="713007E7" w14:textId="2C8A10CE" w:rsidR="009D0682" w:rsidRDefault="00F64411" w:rsidP="009D0682">
            <w:pPr>
              <w:spacing w:before="120" w:after="120"/>
              <w:rPr>
                <w:sz w:val="20"/>
                <w:szCs w:val="20"/>
              </w:rPr>
            </w:pPr>
            <w:r>
              <w:rPr>
                <w:sz w:val="20"/>
                <w:szCs w:val="20"/>
              </w:rPr>
              <w:t>Nov</w:t>
            </w:r>
            <w:r w:rsidR="009D0682">
              <w:rPr>
                <w:sz w:val="20"/>
                <w:szCs w:val="20"/>
              </w:rPr>
              <w:t>.</w:t>
            </w:r>
            <w:r w:rsidR="009D0682" w:rsidRPr="00CB3A41">
              <w:rPr>
                <w:sz w:val="20"/>
                <w:szCs w:val="20"/>
              </w:rPr>
              <w:t xml:space="preserve"> </w:t>
            </w:r>
            <w:r w:rsidR="00390694">
              <w:rPr>
                <w:sz w:val="20"/>
                <w:szCs w:val="20"/>
              </w:rPr>
              <w:t>8</w:t>
            </w:r>
            <w:r w:rsidR="009D0682" w:rsidRPr="00CB3A41">
              <w:rPr>
                <w:sz w:val="20"/>
                <w:szCs w:val="20"/>
              </w:rPr>
              <w:t>, 2018</w:t>
            </w:r>
          </w:p>
        </w:tc>
        <w:tc>
          <w:tcPr>
            <w:tcW w:w="7171" w:type="dxa"/>
            <w:gridSpan w:val="2"/>
          </w:tcPr>
          <w:p w14:paraId="5AAC2539" w14:textId="315DC0DD" w:rsidR="009D0682" w:rsidRDefault="009D0682" w:rsidP="009D0682">
            <w:pPr>
              <w:spacing w:before="120" w:after="120"/>
              <w:rPr>
                <w:sz w:val="20"/>
                <w:szCs w:val="20"/>
              </w:rPr>
            </w:pPr>
            <w:r>
              <w:rPr>
                <w:sz w:val="20"/>
                <w:szCs w:val="20"/>
              </w:rPr>
              <w:t>Initial version for 1.2 development</w:t>
            </w:r>
            <w:r w:rsidR="005243A1">
              <w:rPr>
                <w:sz w:val="20"/>
                <w:szCs w:val="20"/>
              </w:rPr>
              <w:t>.</w:t>
            </w:r>
            <w:r w:rsidR="005243A1">
              <w:rPr>
                <w:sz w:val="20"/>
                <w:szCs w:val="20"/>
              </w:rPr>
              <w:br/>
            </w:r>
            <w:r w:rsidR="005243A1">
              <w:rPr>
                <w:sz w:val="20"/>
                <w:szCs w:val="20"/>
              </w:rPr>
              <w:br/>
              <w:t>Preliminary solution 1 for bit set modeling deleted.</w:t>
            </w:r>
            <w:r w:rsidR="005243A1">
              <w:rPr>
                <w:sz w:val="20"/>
                <w:szCs w:val="20"/>
              </w:rPr>
              <w:br/>
            </w:r>
            <w:r w:rsidR="00D453B7">
              <w:rPr>
                <w:sz w:val="20"/>
                <w:szCs w:val="20"/>
              </w:rPr>
              <w:t xml:space="preserve">Statement added in section </w:t>
            </w:r>
            <w:r w:rsidR="00D453B7">
              <w:rPr>
                <w:sz w:val="20"/>
                <w:szCs w:val="20"/>
              </w:rPr>
              <w:fldChar w:fldCharType="begin"/>
            </w:r>
            <w:r w:rsidR="00D453B7">
              <w:rPr>
                <w:sz w:val="20"/>
                <w:szCs w:val="20"/>
              </w:rPr>
              <w:instrText xml:space="preserve"> REF _Ref523929357 \r \h </w:instrText>
            </w:r>
            <w:r w:rsidR="00D453B7">
              <w:rPr>
                <w:sz w:val="20"/>
                <w:szCs w:val="20"/>
              </w:rPr>
            </w:r>
            <w:r w:rsidR="00D453B7">
              <w:rPr>
                <w:sz w:val="20"/>
                <w:szCs w:val="20"/>
              </w:rPr>
              <w:fldChar w:fldCharType="separate"/>
            </w:r>
            <w:r w:rsidR="00D453B7">
              <w:rPr>
                <w:sz w:val="20"/>
                <w:szCs w:val="20"/>
              </w:rPr>
              <w:t>1</w:t>
            </w:r>
            <w:r w:rsidR="00D453B7">
              <w:rPr>
                <w:sz w:val="20"/>
                <w:szCs w:val="20"/>
              </w:rPr>
              <w:fldChar w:fldCharType="end"/>
            </w:r>
            <w:r w:rsidR="00D453B7">
              <w:rPr>
                <w:sz w:val="20"/>
                <w:szCs w:val="20"/>
              </w:rPr>
              <w:t xml:space="preserve"> that </w:t>
            </w:r>
            <w:r w:rsidR="00D453B7" w:rsidRPr="00D453B7">
              <w:rPr>
                <w:sz w:val="20"/>
                <w:szCs w:val="20"/>
              </w:rPr>
              <w:t>RFC 8342 NMDA</w:t>
            </w:r>
            <w:r w:rsidR="00D453B7">
              <w:rPr>
                <w:sz w:val="20"/>
                <w:szCs w:val="20"/>
              </w:rPr>
              <w:t xml:space="preserve"> is fulfilled.</w:t>
            </w:r>
            <w:r w:rsidR="00821C61">
              <w:rPr>
                <w:sz w:val="20"/>
                <w:szCs w:val="20"/>
              </w:rPr>
              <w:br/>
              <w:t xml:space="preserve">Mapping of </w:t>
            </w:r>
            <w:proofErr w:type="spellStart"/>
            <w:r w:rsidR="00821C61">
              <w:rPr>
                <w:sz w:val="20"/>
                <w:szCs w:val="20"/>
              </w:rPr>
              <w:t>leafrefs</w:t>
            </w:r>
            <w:proofErr w:type="spellEnd"/>
            <w:r w:rsidR="00821C61">
              <w:rPr>
                <w:sz w:val="20"/>
                <w:szCs w:val="20"/>
              </w:rPr>
              <w:t xml:space="preserve"> refined in section </w:t>
            </w:r>
            <w:r w:rsidR="00821C61">
              <w:fldChar w:fldCharType="begin"/>
            </w:r>
            <w:r w:rsidR="00821C61">
              <w:instrText xml:space="preserve"> REF _Ref484603208 \r \h </w:instrText>
            </w:r>
            <w:r w:rsidR="00821C61">
              <w:fldChar w:fldCharType="separate"/>
            </w:r>
            <w:r w:rsidR="00821C61">
              <w:t>5.6.1</w:t>
            </w:r>
            <w:r w:rsidR="00821C61">
              <w:fldChar w:fldCharType="end"/>
            </w:r>
            <w:r w:rsidR="00821C61">
              <w:t>.</w:t>
            </w:r>
            <w:r w:rsidR="00D453B7">
              <w:rPr>
                <w:sz w:val="20"/>
                <w:szCs w:val="20"/>
              </w:rPr>
              <w:br/>
            </w:r>
            <w:r w:rsidR="007C2C84" w:rsidRPr="000A7043">
              <w:rPr>
                <w:rFonts w:eastAsiaTheme="majorEastAsia" w:cs="Times New Roman"/>
                <w:bCs/>
                <w:sz w:val="20"/>
                <w:szCs w:val="20"/>
              </w:rPr>
              <w:t>«</w:t>
            </w:r>
            <w:proofErr w:type="spellStart"/>
            <w:r w:rsidR="007C2C84" w:rsidRPr="000A7043">
              <w:rPr>
                <w:rFonts w:eastAsiaTheme="majorEastAsia" w:cs="Times New Roman"/>
                <w:bCs/>
                <w:sz w:val="20"/>
                <w:szCs w:val="20"/>
              </w:rPr>
              <w:t>StrictComposite</w:t>
            </w:r>
            <w:proofErr w:type="spellEnd"/>
            <w:r w:rsidR="007C2C84" w:rsidRPr="000A7043">
              <w:rPr>
                <w:rFonts w:asciiTheme="majorBidi" w:eastAsiaTheme="majorEastAsia" w:hAnsiTheme="majorBidi" w:cstheme="majorBidi"/>
                <w:bCs/>
                <w:sz w:val="20"/>
                <w:szCs w:val="20"/>
              </w:rPr>
              <w:t xml:space="preserve">» </w:t>
            </w:r>
            <w:r w:rsidR="007C2C84">
              <w:rPr>
                <w:rFonts w:asciiTheme="majorBidi" w:eastAsiaTheme="majorEastAsia" w:hAnsiTheme="majorBidi" w:cstheme="majorBidi"/>
                <w:bCs/>
                <w:sz w:val="20"/>
                <w:szCs w:val="20"/>
              </w:rPr>
              <w:t xml:space="preserve">and </w:t>
            </w:r>
            <w:r w:rsidR="007C2C84" w:rsidRPr="000A7043">
              <w:rPr>
                <w:rFonts w:eastAsiaTheme="majorEastAsia" w:cs="Times New Roman"/>
                <w:bCs/>
                <w:sz w:val="20"/>
                <w:szCs w:val="20"/>
              </w:rPr>
              <w:t>«</w:t>
            </w:r>
            <w:proofErr w:type="spellStart"/>
            <w:r w:rsidR="007C2C84">
              <w:rPr>
                <w:rFonts w:eastAsiaTheme="majorEastAsia" w:cs="Times New Roman"/>
                <w:bCs/>
                <w:sz w:val="20"/>
                <w:szCs w:val="20"/>
              </w:rPr>
              <w:t>LifecycleAggregate</w:t>
            </w:r>
            <w:proofErr w:type="spellEnd"/>
            <w:r w:rsidR="007C2C84" w:rsidRPr="000A7043">
              <w:rPr>
                <w:rFonts w:asciiTheme="majorBidi" w:eastAsiaTheme="majorEastAsia" w:hAnsiTheme="majorBidi" w:cstheme="majorBidi"/>
                <w:bCs/>
                <w:sz w:val="20"/>
                <w:szCs w:val="20"/>
              </w:rPr>
              <w:t xml:space="preserve">» </w:t>
            </w:r>
            <w:r w:rsidR="007C2C84">
              <w:rPr>
                <w:rFonts w:asciiTheme="majorBidi" w:eastAsiaTheme="majorEastAsia" w:hAnsiTheme="majorBidi" w:cstheme="majorBidi"/>
                <w:bCs/>
                <w:sz w:val="20"/>
                <w:szCs w:val="20"/>
              </w:rPr>
              <w:t>mappings removed</w:t>
            </w:r>
            <w:r w:rsidR="007C2C84" w:rsidRPr="000A7043">
              <w:rPr>
                <w:rFonts w:asciiTheme="majorBidi" w:eastAsiaTheme="majorEastAsia" w:hAnsiTheme="majorBidi" w:cstheme="majorBidi"/>
                <w:bCs/>
                <w:sz w:val="20"/>
                <w:szCs w:val="20"/>
              </w:rPr>
              <w:t>.</w:t>
            </w:r>
            <w:r w:rsidR="007C2C84">
              <w:rPr>
                <w:rFonts w:asciiTheme="majorBidi" w:eastAsiaTheme="majorEastAsia" w:hAnsiTheme="majorBidi" w:cstheme="majorBidi"/>
                <w:bCs/>
                <w:sz w:val="20"/>
                <w:szCs w:val="20"/>
              </w:rPr>
              <w:br/>
            </w:r>
            <w:r w:rsidR="00F64411">
              <w:rPr>
                <w:sz w:val="20"/>
                <w:szCs w:val="20"/>
              </w:rPr>
              <w:t>Uses statement in an augmentation wrapped by a container statement.</w:t>
            </w:r>
          </w:p>
        </w:tc>
      </w:tr>
      <w:tr w:rsidR="007E2DCC" w:rsidRPr="001D1C3F" w14:paraId="08862608" w14:textId="77777777" w:rsidTr="00A225EA">
        <w:tblPrEx>
          <w:tblLook w:val="04A0" w:firstRow="1" w:lastRow="0" w:firstColumn="1" w:lastColumn="0" w:noHBand="0" w:noVBand="1"/>
        </w:tblPrEx>
        <w:tc>
          <w:tcPr>
            <w:tcW w:w="916" w:type="dxa"/>
          </w:tcPr>
          <w:p w14:paraId="32F35583" w14:textId="737FEDD3" w:rsidR="009C7BB9" w:rsidRDefault="009C7BB9" w:rsidP="00370D90">
            <w:pPr>
              <w:spacing w:before="120" w:after="120"/>
              <w:rPr>
                <w:sz w:val="20"/>
                <w:szCs w:val="20"/>
              </w:rPr>
            </w:pPr>
            <w:r>
              <w:rPr>
                <w:sz w:val="20"/>
                <w:szCs w:val="20"/>
              </w:rPr>
              <w:t>1.1.02</w:t>
            </w:r>
          </w:p>
        </w:tc>
        <w:tc>
          <w:tcPr>
            <w:tcW w:w="1489" w:type="dxa"/>
          </w:tcPr>
          <w:p w14:paraId="3C244BA6" w14:textId="3DC0FE5A" w:rsidR="009C7BB9" w:rsidRDefault="009C7BB9" w:rsidP="00370D90">
            <w:pPr>
              <w:spacing w:before="120" w:after="120"/>
              <w:rPr>
                <w:sz w:val="20"/>
                <w:szCs w:val="20"/>
              </w:rPr>
            </w:pPr>
            <w:r w:rsidRPr="009C7BB9">
              <w:rPr>
                <w:sz w:val="20"/>
                <w:szCs w:val="20"/>
              </w:rPr>
              <w:t>Dec. 12, 2018</w:t>
            </w:r>
          </w:p>
        </w:tc>
        <w:tc>
          <w:tcPr>
            <w:tcW w:w="7171" w:type="dxa"/>
            <w:gridSpan w:val="2"/>
          </w:tcPr>
          <w:p w14:paraId="5776ED9B" w14:textId="4B96215D" w:rsidR="009C7BB9" w:rsidRPr="00A225EA" w:rsidRDefault="009C7BB9" w:rsidP="00370D90">
            <w:pPr>
              <w:spacing w:before="120" w:after="120"/>
              <w:rPr>
                <w:sz w:val="20"/>
                <w:szCs w:val="20"/>
              </w:rPr>
            </w:pPr>
            <w:r>
              <w:rPr>
                <w:sz w:val="20"/>
                <w:szCs w:val="20"/>
              </w:rPr>
              <w:t>Revision marks from v1.1.01 accepted.</w:t>
            </w:r>
            <w:r>
              <w:rPr>
                <w:sz w:val="20"/>
                <w:szCs w:val="20"/>
              </w:rPr>
              <w:br/>
              <w:t xml:space="preserve">Mapping of model name to module name in case the model contains “.” described in section </w:t>
            </w:r>
            <w:r>
              <w:rPr>
                <w:sz w:val="20"/>
                <w:szCs w:val="20"/>
              </w:rPr>
              <w:fldChar w:fldCharType="begin"/>
            </w:r>
            <w:r>
              <w:rPr>
                <w:sz w:val="20"/>
                <w:szCs w:val="20"/>
              </w:rPr>
              <w:instrText xml:space="preserve"> REF _Ref464714422 \r \h </w:instrText>
            </w:r>
            <w:r>
              <w:rPr>
                <w:sz w:val="20"/>
                <w:szCs w:val="20"/>
              </w:rPr>
            </w:r>
            <w:r>
              <w:rPr>
                <w:sz w:val="20"/>
                <w:szCs w:val="20"/>
              </w:rPr>
              <w:fldChar w:fldCharType="separate"/>
            </w:r>
            <w:r>
              <w:rPr>
                <w:sz w:val="20"/>
                <w:szCs w:val="20"/>
              </w:rPr>
              <w:t>7.1</w:t>
            </w:r>
            <w:r>
              <w:rPr>
                <w:sz w:val="20"/>
                <w:szCs w:val="20"/>
              </w:rPr>
              <w:fldChar w:fldCharType="end"/>
            </w:r>
          </w:p>
        </w:tc>
      </w:tr>
      <w:tr w:rsidR="00A90F69" w:rsidRPr="001D1C3F" w14:paraId="16540969" w14:textId="77777777" w:rsidTr="00A225EA">
        <w:tblPrEx>
          <w:tblLook w:val="04A0" w:firstRow="1" w:lastRow="0" w:firstColumn="1" w:lastColumn="0" w:noHBand="0" w:noVBand="1"/>
        </w:tblPrEx>
        <w:trPr>
          <w:gridAfter w:val="1"/>
          <w:wAfter w:w="401" w:type="dxa"/>
          <w:ins w:id="14" w:author="Zeuner, Bernd" w:date="2018-11-28T11:29:00Z"/>
        </w:trPr>
        <w:tc>
          <w:tcPr>
            <w:tcW w:w="916" w:type="dxa"/>
          </w:tcPr>
          <w:p w14:paraId="216BAF9B" w14:textId="6ED0039C" w:rsidR="00A225EA" w:rsidRDefault="00A225EA" w:rsidP="00370D90">
            <w:pPr>
              <w:spacing w:before="120" w:after="120"/>
              <w:rPr>
                <w:ins w:id="15" w:author="Zeuner, Bernd" w:date="2018-11-28T11:29:00Z"/>
                <w:sz w:val="20"/>
                <w:szCs w:val="20"/>
              </w:rPr>
            </w:pPr>
            <w:ins w:id="16" w:author="Zeuner, Bernd" w:date="2018-11-28T11:29:00Z">
              <w:r>
                <w:rPr>
                  <w:sz w:val="20"/>
                  <w:szCs w:val="20"/>
                </w:rPr>
                <w:t>1.1.0</w:t>
              </w:r>
            </w:ins>
            <w:ins w:id="17" w:author="Zeuner, Bernd" w:date="2021-10-22T10:11:00Z">
              <w:r w:rsidR="0075583A">
                <w:rPr>
                  <w:sz w:val="20"/>
                  <w:szCs w:val="20"/>
                </w:rPr>
                <w:t>3</w:t>
              </w:r>
            </w:ins>
          </w:p>
        </w:tc>
        <w:tc>
          <w:tcPr>
            <w:tcW w:w="1489" w:type="dxa"/>
          </w:tcPr>
          <w:p w14:paraId="3B3C7F83" w14:textId="3C0E3A63" w:rsidR="00A225EA" w:rsidRDefault="002D78D1" w:rsidP="00370D90">
            <w:pPr>
              <w:spacing w:before="120" w:after="120"/>
              <w:rPr>
                <w:ins w:id="18" w:author="Zeuner, Bernd" w:date="2018-11-28T11:29:00Z"/>
                <w:sz w:val="20"/>
                <w:szCs w:val="20"/>
              </w:rPr>
            </w:pPr>
            <w:ins w:id="19" w:author="Bernd Zeuner" w:date="2023-08-24T15:44:00Z">
              <w:r>
                <w:rPr>
                  <w:sz w:val="20"/>
                  <w:szCs w:val="20"/>
                </w:rPr>
                <w:t>Aug. 2</w:t>
              </w:r>
            </w:ins>
            <w:ins w:id="20" w:author="Bernd Zeuner" w:date="2023-08-29T09:38:00Z">
              <w:r w:rsidR="0064428F">
                <w:rPr>
                  <w:sz w:val="20"/>
                  <w:szCs w:val="20"/>
                </w:rPr>
                <w:t>9</w:t>
              </w:r>
            </w:ins>
            <w:ins w:id="21" w:author="Zeuner, Bernd" w:date="2021-10-22T10:11:00Z">
              <w:del w:id="22" w:author="Bernd Zeuner" w:date="2022-08-12T14:52:00Z">
                <w:r w:rsidR="0075583A" w:rsidDel="005123F4">
                  <w:rPr>
                    <w:sz w:val="20"/>
                    <w:szCs w:val="20"/>
                  </w:rPr>
                  <w:delText>Oct.</w:delText>
                </w:r>
              </w:del>
            </w:ins>
            <w:ins w:id="23" w:author="Zeuner, Bernd" w:date="2018-11-28T11:29:00Z">
              <w:del w:id="24" w:author="Bernd Zeuner" w:date="2022-08-12T14:52:00Z">
                <w:r w:rsidR="00A225EA" w:rsidRPr="00CB3A41" w:rsidDel="005123F4">
                  <w:rPr>
                    <w:sz w:val="20"/>
                    <w:szCs w:val="20"/>
                  </w:rPr>
                  <w:delText xml:space="preserve"> </w:delText>
                </w:r>
              </w:del>
            </w:ins>
            <w:ins w:id="25" w:author="Zeuner, Bernd" w:date="2021-10-22T10:11:00Z">
              <w:del w:id="26" w:author="Bernd Zeuner" w:date="2022-08-12T14:52:00Z">
                <w:r w:rsidR="0075583A" w:rsidDel="005123F4">
                  <w:rPr>
                    <w:sz w:val="20"/>
                    <w:szCs w:val="20"/>
                  </w:rPr>
                  <w:delText>22</w:delText>
                </w:r>
              </w:del>
            </w:ins>
            <w:ins w:id="27" w:author="Zeuner, Bernd" w:date="2018-11-28T11:29:00Z">
              <w:r w:rsidR="00A225EA" w:rsidRPr="00CB3A41">
                <w:rPr>
                  <w:sz w:val="20"/>
                  <w:szCs w:val="20"/>
                </w:rPr>
                <w:t>, 20</w:t>
              </w:r>
            </w:ins>
            <w:ins w:id="28" w:author="Zeuner, Bernd" w:date="2021-08-06T14:15:00Z">
              <w:r w:rsidR="00A845C7">
                <w:rPr>
                  <w:sz w:val="20"/>
                  <w:szCs w:val="20"/>
                </w:rPr>
                <w:t>2</w:t>
              </w:r>
            </w:ins>
            <w:ins w:id="29" w:author="Bernd Zeuner" w:date="2023-01-20T09:03:00Z">
              <w:r w:rsidR="00590677">
                <w:rPr>
                  <w:sz w:val="20"/>
                  <w:szCs w:val="20"/>
                </w:rPr>
                <w:t>3</w:t>
              </w:r>
            </w:ins>
            <w:ins w:id="30" w:author="Zeuner, Bernd" w:date="2021-10-22T10:12:00Z">
              <w:del w:id="31" w:author="Bernd Zeuner" w:date="2022-08-12T14:52:00Z">
                <w:r w:rsidR="0075583A" w:rsidDel="005123F4">
                  <w:rPr>
                    <w:sz w:val="20"/>
                    <w:szCs w:val="20"/>
                  </w:rPr>
                  <w:delText>1</w:delText>
                </w:r>
              </w:del>
            </w:ins>
          </w:p>
        </w:tc>
        <w:tc>
          <w:tcPr>
            <w:tcW w:w="7171" w:type="dxa"/>
          </w:tcPr>
          <w:p w14:paraId="3535C0CC" w14:textId="1DEA6B68" w:rsidR="00DA7AA2" w:rsidRDefault="00A225EA" w:rsidP="00370D90">
            <w:pPr>
              <w:spacing w:before="120" w:after="120"/>
              <w:rPr>
                <w:ins w:id="32" w:author="Zeuner, Bernd" w:date="2021-08-06T13:51:00Z"/>
                <w:sz w:val="20"/>
                <w:szCs w:val="20"/>
              </w:rPr>
            </w:pPr>
            <w:ins w:id="33" w:author="Zeuner, Bernd" w:date="2018-11-28T11:30:00Z">
              <w:r w:rsidRPr="00A225EA">
                <w:rPr>
                  <w:sz w:val="20"/>
                  <w:szCs w:val="20"/>
                </w:rPr>
                <w:t>Revision marks from v1.</w:t>
              </w:r>
              <w:r>
                <w:rPr>
                  <w:sz w:val="20"/>
                  <w:szCs w:val="20"/>
                </w:rPr>
                <w:t>1</w:t>
              </w:r>
              <w:r w:rsidRPr="00A225EA">
                <w:rPr>
                  <w:sz w:val="20"/>
                  <w:szCs w:val="20"/>
                </w:rPr>
                <w:t>.0</w:t>
              </w:r>
            </w:ins>
            <w:ins w:id="34" w:author="Zeuner, Bernd" w:date="2021-10-22T10:05:00Z">
              <w:r w:rsidR="009C7BB9">
                <w:rPr>
                  <w:sz w:val="20"/>
                  <w:szCs w:val="20"/>
                </w:rPr>
                <w:t>2</w:t>
              </w:r>
            </w:ins>
            <w:ins w:id="35" w:author="Zeuner, Bernd" w:date="2018-11-28T11:30:00Z">
              <w:r w:rsidRPr="00A225EA">
                <w:rPr>
                  <w:sz w:val="20"/>
                  <w:szCs w:val="20"/>
                </w:rPr>
                <w:t xml:space="preserve"> accepted.</w:t>
              </w:r>
            </w:ins>
          </w:p>
          <w:p w14:paraId="657C94A1" w14:textId="399045C0" w:rsidR="00DA7AA2" w:rsidRDefault="00DA7AA2" w:rsidP="00DA7AA2">
            <w:pPr>
              <w:pStyle w:val="Listenabsatz"/>
              <w:numPr>
                <w:ilvl w:val="0"/>
                <w:numId w:val="39"/>
              </w:numPr>
              <w:spacing w:before="120" w:after="120"/>
              <w:ind w:left="290" w:hanging="219"/>
              <w:rPr>
                <w:ins w:id="36" w:author="Zeuner, Bernd" w:date="2021-08-06T13:53:00Z"/>
                <w:sz w:val="20"/>
                <w:szCs w:val="20"/>
              </w:rPr>
            </w:pPr>
            <w:ins w:id="37" w:author="Zeuner, Bernd" w:date="2021-08-06T13:54:00Z">
              <w:r>
                <w:rPr>
                  <w:sz w:val="20"/>
                  <w:szCs w:val="20"/>
                </w:rPr>
                <w:t xml:space="preserve">Section on </w:t>
              </w:r>
              <w:r w:rsidRPr="00DA7AA2">
                <w:rPr>
                  <w:sz w:val="20"/>
                  <w:szCs w:val="20"/>
                </w:rPr>
                <w:t>YANG Workarounds</w:t>
              </w:r>
              <w:r>
                <w:rPr>
                  <w:sz w:val="20"/>
                  <w:szCs w:val="20"/>
                </w:rPr>
                <w:t xml:space="preserve"> deleted</w:t>
              </w:r>
            </w:ins>
          </w:p>
          <w:p w14:paraId="36077A2D" w14:textId="103ECB1D" w:rsidR="00DA7AA2" w:rsidRPr="00B01803" w:rsidRDefault="00B01803" w:rsidP="00DA7AA2">
            <w:pPr>
              <w:pStyle w:val="Listenabsatz"/>
              <w:numPr>
                <w:ilvl w:val="0"/>
                <w:numId w:val="39"/>
              </w:numPr>
              <w:spacing w:before="120" w:after="120"/>
              <w:ind w:left="290" w:hanging="219"/>
              <w:rPr>
                <w:ins w:id="38" w:author="Zeuner, Bernd" w:date="2021-08-06T14:04:00Z"/>
                <w:sz w:val="20"/>
                <w:szCs w:val="20"/>
              </w:rPr>
            </w:pPr>
            <w:ins w:id="39" w:author="Zeuner, Bernd" w:date="2021-08-06T14:00:00Z">
              <w:r>
                <w:rPr>
                  <w:sz w:val="20"/>
                  <w:szCs w:val="20"/>
                </w:rPr>
                <w:t>Mapping of rea</w:t>
              </w:r>
            </w:ins>
            <w:ins w:id="40" w:author="Zeuner, Bernd" w:date="2021-08-06T14:02:00Z">
              <w:r>
                <w:rPr>
                  <w:sz w:val="20"/>
                  <w:szCs w:val="20"/>
                </w:rPr>
                <w:t xml:space="preserve">d only key </w:t>
              </w:r>
              <w:r w:rsidRPr="00B01803">
                <w:rPr>
                  <w:sz w:val="20"/>
                  <w:szCs w:val="20"/>
                </w:rPr>
                <w:t xml:space="preserve">added to </w:t>
              </w:r>
              <w:r w:rsidRPr="00B01803">
                <w:rPr>
                  <w:sz w:val="20"/>
                  <w:szCs w:val="20"/>
                </w:rPr>
                <w:fldChar w:fldCharType="begin"/>
              </w:r>
              <w:r w:rsidRPr="00726B3D">
                <w:rPr>
                  <w:sz w:val="20"/>
                  <w:szCs w:val="20"/>
                </w:rPr>
                <w:instrText xml:space="preserve"> REF _Ref427322526 \h </w:instrText>
              </w:r>
            </w:ins>
            <w:r>
              <w:rPr>
                <w:sz w:val="20"/>
                <w:szCs w:val="20"/>
              </w:rPr>
              <w:instrText xml:space="preserve"> \* MERGEFORMAT </w:instrText>
            </w:r>
            <w:r w:rsidRPr="00B01803">
              <w:rPr>
                <w:sz w:val="20"/>
                <w:szCs w:val="20"/>
              </w:rPr>
            </w:r>
            <w:r w:rsidRPr="00B01803">
              <w:rPr>
                <w:sz w:val="20"/>
                <w:szCs w:val="20"/>
              </w:rPr>
              <w:fldChar w:fldCharType="separate"/>
            </w:r>
            <w:ins w:id="41" w:author="Bernd Zeuner" w:date="2023-08-25T14:37:00Z">
              <w:r w:rsidR="001D0925" w:rsidRPr="009F2C6F">
                <w:rPr>
                  <w:sz w:val="20"/>
                  <w:szCs w:val="20"/>
                </w:rPr>
                <w:t xml:space="preserve">Table </w:t>
              </w:r>
              <w:r w:rsidR="001D0925" w:rsidRPr="009F2C6F">
                <w:rPr>
                  <w:noProof/>
                  <w:sz w:val="20"/>
                  <w:szCs w:val="20"/>
                </w:rPr>
                <w:t>5.15</w:t>
              </w:r>
            </w:ins>
            <w:ins w:id="42" w:author="Zeuner, Bernd" w:date="2021-08-06T14:02:00Z">
              <w:r w:rsidRPr="00B01803">
                <w:rPr>
                  <w:sz w:val="20"/>
                  <w:szCs w:val="20"/>
                </w:rPr>
                <w:fldChar w:fldCharType="end"/>
              </w:r>
            </w:ins>
          </w:p>
          <w:p w14:paraId="1463A104" w14:textId="04DAC50B" w:rsidR="00B01803" w:rsidRDefault="00B01803" w:rsidP="00DA7AA2">
            <w:pPr>
              <w:pStyle w:val="Listenabsatz"/>
              <w:numPr>
                <w:ilvl w:val="0"/>
                <w:numId w:val="39"/>
              </w:numPr>
              <w:spacing w:before="120" w:after="120"/>
              <w:ind w:left="290" w:hanging="219"/>
              <w:rPr>
                <w:ins w:id="43" w:author="Zeuner, Bernd" w:date="2021-10-22T10:17:00Z"/>
                <w:sz w:val="20"/>
                <w:szCs w:val="20"/>
              </w:rPr>
            </w:pPr>
            <w:ins w:id="44" w:author="Zeuner, Bernd" w:date="2021-08-06T14:04:00Z">
              <w:r w:rsidRPr="00B01803">
                <w:rPr>
                  <w:sz w:val="20"/>
                  <w:szCs w:val="20"/>
                </w:rPr>
                <w:t xml:space="preserve">New section </w:t>
              </w:r>
              <w:r w:rsidRPr="00B01803">
                <w:rPr>
                  <w:sz w:val="20"/>
                  <w:szCs w:val="20"/>
                </w:rPr>
                <w:fldChar w:fldCharType="begin"/>
              </w:r>
              <w:r w:rsidRPr="00726B3D">
                <w:rPr>
                  <w:sz w:val="20"/>
                  <w:szCs w:val="20"/>
                </w:rPr>
                <w:instrText xml:space="preserve"> REF _Ref79151103 \w \h </w:instrText>
              </w:r>
            </w:ins>
            <w:r>
              <w:rPr>
                <w:sz w:val="20"/>
                <w:szCs w:val="20"/>
              </w:rPr>
              <w:instrText xml:space="preserve"> \* MERGEFORMAT </w:instrText>
            </w:r>
            <w:r w:rsidRPr="00B01803">
              <w:rPr>
                <w:sz w:val="20"/>
                <w:szCs w:val="20"/>
              </w:rPr>
            </w:r>
            <w:r w:rsidRPr="00B01803">
              <w:rPr>
                <w:sz w:val="20"/>
                <w:szCs w:val="20"/>
              </w:rPr>
              <w:fldChar w:fldCharType="separate"/>
            </w:r>
            <w:ins w:id="45" w:author="Bernd Zeuner" w:date="2023-08-25T14:37:00Z">
              <w:r w:rsidR="001D0925">
                <w:rPr>
                  <w:sz w:val="20"/>
                  <w:szCs w:val="20"/>
                </w:rPr>
                <w:t>5.6.1.1</w:t>
              </w:r>
            </w:ins>
            <w:ins w:id="46" w:author="Zeuner, Bernd" w:date="2021-08-06T14:04:00Z">
              <w:r w:rsidRPr="00B01803">
                <w:rPr>
                  <w:sz w:val="20"/>
                  <w:szCs w:val="20"/>
                </w:rPr>
                <w:fldChar w:fldCharType="end"/>
              </w:r>
            </w:ins>
            <w:ins w:id="47" w:author="Zeuner, Bernd" w:date="2021-08-06T14:05:00Z">
              <w:r w:rsidRPr="00B01803">
                <w:rPr>
                  <w:sz w:val="20"/>
                  <w:szCs w:val="20"/>
                </w:rPr>
                <w:t xml:space="preserve"> </w:t>
              </w:r>
            </w:ins>
            <w:ins w:id="48" w:author="Zeuner, Bernd" w:date="2021-08-06T14:04:00Z">
              <w:r w:rsidRPr="00B01803">
                <w:rPr>
                  <w:sz w:val="20"/>
                  <w:szCs w:val="20"/>
                </w:rPr>
                <w:t>Explanation to “Read-write shared association to read-only key”</w:t>
              </w:r>
            </w:ins>
            <w:ins w:id="49" w:author="Zeuner, Bernd" w:date="2021-08-06T14:05:00Z">
              <w:r w:rsidR="00726B3D">
                <w:rPr>
                  <w:sz w:val="20"/>
                  <w:szCs w:val="20"/>
                </w:rPr>
                <w:t xml:space="preserve"> added</w:t>
              </w:r>
            </w:ins>
          </w:p>
          <w:p w14:paraId="2B444046" w14:textId="092BFFB7" w:rsidR="00CE626E" w:rsidRPr="005123F4" w:rsidRDefault="00CE626E" w:rsidP="00DA7AA2">
            <w:pPr>
              <w:pStyle w:val="Listenabsatz"/>
              <w:numPr>
                <w:ilvl w:val="0"/>
                <w:numId w:val="39"/>
              </w:numPr>
              <w:spacing w:before="120" w:after="120"/>
              <w:ind w:left="290" w:hanging="219"/>
              <w:rPr>
                <w:ins w:id="50" w:author="Bernd Zeuner" w:date="2022-08-12T14:51:00Z"/>
                <w:sz w:val="22"/>
                <w:szCs w:val="22"/>
              </w:rPr>
            </w:pPr>
            <w:ins w:id="51" w:author="Zeuner, Bernd" w:date="2021-10-22T10:25:00Z">
              <w:r>
                <w:rPr>
                  <w:sz w:val="20"/>
                  <w:szCs w:val="20"/>
                </w:rPr>
                <w:t xml:space="preserve">Guideline to </w:t>
              </w:r>
              <w:proofErr w:type="gramStart"/>
              <w:r>
                <w:rPr>
                  <w:sz w:val="20"/>
                  <w:szCs w:val="20"/>
                </w:rPr>
                <w:t>co</w:t>
              </w:r>
            </w:ins>
            <w:ins w:id="52" w:author="Zeuner, Bernd" w:date="2021-10-22T10:24:00Z">
              <w:r>
                <w:rPr>
                  <w:sz w:val="20"/>
                  <w:szCs w:val="20"/>
                </w:rPr>
                <w:t>nvert</w:t>
              </w:r>
            </w:ins>
            <w:ins w:id="53" w:author="Zeuner, Bernd" w:date="2021-10-22T10:25:00Z">
              <w:r>
                <w:rPr>
                  <w:sz w:val="20"/>
                  <w:szCs w:val="20"/>
                </w:rPr>
                <w:t xml:space="preserve"> </w:t>
              </w:r>
            </w:ins>
            <w:ins w:id="54" w:author="Zeuner, Bernd" w:date="2021-10-22T10:23:00Z">
              <w:r w:rsidRPr="00CE626E">
                <w:rPr>
                  <w:sz w:val="20"/>
                  <w:szCs w:val="20"/>
                </w:rPr>
                <w:t>also</w:t>
              </w:r>
              <w:proofErr w:type="gramEnd"/>
              <w:r w:rsidRPr="00CE626E">
                <w:rPr>
                  <w:sz w:val="20"/>
                  <w:szCs w:val="20"/>
                </w:rPr>
                <w:t xml:space="preserve"> the artefact names within </w:t>
              </w:r>
            </w:ins>
            <w:ins w:id="55" w:author="Zeuner, Bernd" w:date="2021-10-22T10:24:00Z">
              <w:r>
                <w:rPr>
                  <w:sz w:val="20"/>
                  <w:szCs w:val="20"/>
                </w:rPr>
                <w:t xml:space="preserve">UML </w:t>
              </w:r>
            </w:ins>
            <w:ins w:id="56" w:author="Zeuner, Bernd" w:date="2021-10-22T10:23:00Z">
              <w:r w:rsidRPr="00CE626E">
                <w:rPr>
                  <w:sz w:val="20"/>
                  <w:szCs w:val="20"/>
                </w:rPr>
                <w:t xml:space="preserve">descriptions to YANG style </w:t>
              </w:r>
            </w:ins>
            <w:ins w:id="57" w:author="Zeuner, Bernd" w:date="2021-10-22T10:24:00Z">
              <w:r>
                <w:rPr>
                  <w:sz w:val="20"/>
                  <w:szCs w:val="20"/>
                </w:rPr>
                <w:t xml:space="preserve">added in </w:t>
              </w:r>
            </w:ins>
            <w:ins w:id="58" w:author="Zeuner, Bernd" w:date="2021-10-22T10:25:00Z">
              <w:r>
                <w:rPr>
                  <w:sz w:val="20"/>
                  <w:szCs w:val="20"/>
                </w:rPr>
                <w:fldChar w:fldCharType="begin"/>
              </w:r>
              <w:r>
                <w:rPr>
                  <w:sz w:val="20"/>
                  <w:szCs w:val="20"/>
                </w:rPr>
                <w:instrText xml:space="preserve"> REF _Ref477504344 \h </w:instrText>
              </w:r>
            </w:ins>
            <w:r>
              <w:rPr>
                <w:sz w:val="20"/>
                <w:szCs w:val="20"/>
              </w:rPr>
            </w:r>
            <w:r>
              <w:rPr>
                <w:sz w:val="20"/>
                <w:szCs w:val="20"/>
              </w:rPr>
              <w:fldChar w:fldCharType="separate"/>
            </w:r>
            <w:ins w:id="59" w:author="Bernd Zeuner" w:date="2023-08-25T14:37:00Z">
              <w:r w:rsidR="001D0925">
                <w:t xml:space="preserve">Table </w:t>
              </w:r>
              <w:r w:rsidR="001D0925">
                <w:rPr>
                  <w:noProof/>
                </w:rPr>
                <w:t>5</w:t>
              </w:r>
              <w:r w:rsidR="001D0925">
                <w:t>.</w:t>
              </w:r>
              <w:r w:rsidR="001D0925">
                <w:rPr>
                  <w:noProof/>
                </w:rPr>
                <w:t>1</w:t>
              </w:r>
            </w:ins>
            <w:ins w:id="60" w:author="Zeuner, Bernd" w:date="2021-10-22T10:25:00Z">
              <w:r>
                <w:rPr>
                  <w:sz w:val="20"/>
                  <w:szCs w:val="20"/>
                </w:rPr>
                <w:fldChar w:fldCharType="end"/>
              </w:r>
            </w:ins>
            <w:ins w:id="61" w:author="Zeuner, Bernd" w:date="2021-10-22T10:23:00Z">
              <w:r w:rsidRPr="00CE626E">
                <w:rPr>
                  <w:sz w:val="20"/>
                  <w:szCs w:val="20"/>
                </w:rPr>
                <w:t>.</w:t>
              </w:r>
            </w:ins>
          </w:p>
          <w:p w14:paraId="58F62D77" w14:textId="161AF9C6" w:rsidR="005123F4" w:rsidRDefault="005123F4" w:rsidP="00DA7AA2">
            <w:pPr>
              <w:pStyle w:val="Listenabsatz"/>
              <w:numPr>
                <w:ilvl w:val="0"/>
                <w:numId w:val="39"/>
              </w:numPr>
              <w:spacing w:before="120" w:after="120"/>
              <w:ind w:left="290" w:hanging="219"/>
              <w:rPr>
                <w:ins w:id="62" w:author="Bernd Zeuner" w:date="2022-10-28T11:39:00Z"/>
                <w:sz w:val="20"/>
                <w:szCs w:val="20"/>
              </w:rPr>
            </w:pPr>
            <w:ins w:id="63" w:author="Bernd Zeuner" w:date="2022-08-12T14:51:00Z">
              <w:r w:rsidRPr="005123F4">
                <w:rPr>
                  <w:sz w:val="20"/>
                  <w:szCs w:val="20"/>
                </w:rPr>
                <w:t>«</w:t>
              </w:r>
              <w:proofErr w:type="spellStart"/>
              <w:r w:rsidRPr="005123F4">
                <w:rPr>
                  <w:sz w:val="20"/>
                  <w:szCs w:val="20"/>
                </w:rPr>
                <w:t>ExtendedComposite</w:t>
              </w:r>
              <w:proofErr w:type="spellEnd"/>
              <w:r w:rsidRPr="005123F4">
                <w:rPr>
                  <w:sz w:val="20"/>
                  <w:szCs w:val="20"/>
                </w:rPr>
                <w:t xml:space="preserve">» example updated in </w:t>
              </w:r>
            </w:ins>
            <w:r w:rsidRPr="005123F4">
              <w:rPr>
                <w:sz w:val="20"/>
                <w:szCs w:val="20"/>
              </w:rPr>
              <w:fldChar w:fldCharType="begin"/>
            </w:r>
            <w:r w:rsidRPr="005123F4">
              <w:rPr>
                <w:sz w:val="20"/>
                <w:szCs w:val="20"/>
              </w:rPr>
              <w:instrText xml:space="preserve"> REF _Ref427322526 \h  \* MERGEFORMAT </w:instrText>
            </w:r>
            <w:r w:rsidRPr="005123F4">
              <w:rPr>
                <w:sz w:val="20"/>
                <w:szCs w:val="20"/>
              </w:rPr>
            </w:r>
            <w:r w:rsidRPr="005123F4">
              <w:rPr>
                <w:sz w:val="20"/>
                <w:szCs w:val="20"/>
              </w:rPr>
              <w:fldChar w:fldCharType="separate"/>
            </w:r>
            <w:ins w:id="64" w:author="Bernd Zeuner" w:date="2023-08-25T14:37:00Z">
              <w:r w:rsidR="001D0925" w:rsidRPr="009F2C6F">
                <w:rPr>
                  <w:sz w:val="20"/>
                  <w:szCs w:val="20"/>
                </w:rPr>
                <w:t>Table 5.15</w:t>
              </w:r>
            </w:ins>
            <w:ins w:id="65" w:author="Bernd Zeuner" w:date="2022-08-12T14:51:00Z">
              <w:r w:rsidRPr="005123F4">
                <w:rPr>
                  <w:sz w:val="20"/>
                  <w:szCs w:val="20"/>
                </w:rPr>
                <w:fldChar w:fldCharType="end"/>
              </w:r>
            </w:ins>
          </w:p>
          <w:p w14:paraId="1B788CF1" w14:textId="77777777" w:rsidR="000B4BA6" w:rsidRDefault="000B4BA6" w:rsidP="00DA7AA2">
            <w:pPr>
              <w:pStyle w:val="Listenabsatz"/>
              <w:numPr>
                <w:ilvl w:val="0"/>
                <w:numId w:val="39"/>
              </w:numPr>
              <w:spacing w:before="120" w:after="120"/>
              <w:ind w:left="290" w:hanging="219"/>
              <w:rPr>
                <w:ins w:id="66" w:author="Bernd Zeuner" w:date="2023-01-20T09:01:00Z"/>
                <w:sz w:val="20"/>
                <w:szCs w:val="20"/>
              </w:rPr>
            </w:pPr>
            <w:ins w:id="67" w:author="Bernd Zeuner" w:date="2022-10-28T11:40:00Z">
              <w:r>
                <w:rPr>
                  <w:sz w:val="20"/>
                  <w:szCs w:val="20"/>
                </w:rPr>
                <w:t xml:space="preserve">Comments/changes regarding </w:t>
              </w:r>
            </w:ins>
            <w:ins w:id="68" w:author="Bernd Zeuner" w:date="2022-10-28T11:41:00Z">
              <w:r w:rsidRPr="005123F4">
                <w:rPr>
                  <w:sz w:val="20"/>
                  <w:szCs w:val="20"/>
                </w:rPr>
                <w:t>«</w:t>
              </w:r>
              <w:r>
                <w:rPr>
                  <w:sz w:val="20"/>
                  <w:szCs w:val="20"/>
                </w:rPr>
                <w:t>Specify</w:t>
              </w:r>
              <w:r w:rsidRPr="005123F4">
                <w:rPr>
                  <w:sz w:val="20"/>
                  <w:szCs w:val="20"/>
                </w:rPr>
                <w:t xml:space="preserve">» </w:t>
              </w:r>
            </w:ins>
            <w:ins w:id="69" w:author="Bernd Zeuner" w:date="2022-10-28T11:40:00Z">
              <w:r>
                <w:rPr>
                  <w:sz w:val="20"/>
                  <w:szCs w:val="20"/>
                </w:rPr>
                <w:t>from Italo added.</w:t>
              </w:r>
            </w:ins>
          </w:p>
          <w:p w14:paraId="570D8A99" w14:textId="216C7D05" w:rsidR="00590677" w:rsidRDefault="00590677" w:rsidP="00DA7AA2">
            <w:pPr>
              <w:pStyle w:val="Listenabsatz"/>
              <w:numPr>
                <w:ilvl w:val="0"/>
                <w:numId w:val="39"/>
              </w:numPr>
              <w:spacing w:before="120" w:after="120"/>
              <w:ind w:left="290" w:hanging="219"/>
              <w:rPr>
                <w:ins w:id="70" w:author="Bernd Zeuner" w:date="2023-08-24T15:39:00Z"/>
                <w:sz w:val="20"/>
                <w:szCs w:val="20"/>
              </w:rPr>
            </w:pPr>
            <w:ins w:id="71" w:author="Bernd Zeuner" w:date="2023-01-20T09:02:00Z">
              <w:r w:rsidRPr="00590677">
                <w:rPr>
                  <w:sz w:val="20"/>
                  <w:szCs w:val="20"/>
                </w:rPr>
                <w:t>«Specify»</w:t>
              </w:r>
              <w:r>
                <w:rPr>
                  <w:sz w:val="20"/>
                  <w:szCs w:val="20"/>
                </w:rPr>
                <w:t xml:space="preserve"> association mapping example corrected in </w:t>
              </w:r>
              <w:r>
                <w:rPr>
                  <w:sz w:val="20"/>
                  <w:szCs w:val="20"/>
                </w:rPr>
                <w:fldChar w:fldCharType="begin"/>
              </w:r>
              <w:r>
                <w:rPr>
                  <w:sz w:val="20"/>
                  <w:szCs w:val="20"/>
                </w:rPr>
                <w:instrText xml:space="preserve"> REF _Ref476128130 \h </w:instrText>
              </w:r>
            </w:ins>
            <w:r>
              <w:rPr>
                <w:sz w:val="20"/>
                <w:szCs w:val="20"/>
              </w:rPr>
            </w:r>
            <w:r>
              <w:rPr>
                <w:sz w:val="20"/>
                <w:szCs w:val="20"/>
              </w:rPr>
              <w:fldChar w:fldCharType="separate"/>
            </w:r>
            <w:ins w:id="72" w:author="Bernd Zeuner" w:date="2023-08-25T14:37:00Z">
              <w:r w:rsidR="001D0925">
                <w:t xml:space="preserve">Table </w:t>
              </w:r>
              <w:r w:rsidR="001D0925">
                <w:rPr>
                  <w:noProof/>
                </w:rPr>
                <w:t>5</w:t>
              </w:r>
              <w:r w:rsidR="001D0925">
                <w:t>.</w:t>
              </w:r>
              <w:r w:rsidR="001D0925">
                <w:rPr>
                  <w:noProof/>
                </w:rPr>
                <w:t>17</w:t>
              </w:r>
            </w:ins>
            <w:ins w:id="73" w:author="Bernd Zeuner" w:date="2023-01-20T09:02:00Z">
              <w:r>
                <w:rPr>
                  <w:sz w:val="20"/>
                  <w:szCs w:val="20"/>
                </w:rPr>
                <w:fldChar w:fldCharType="end"/>
              </w:r>
            </w:ins>
            <w:ins w:id="74" w:author="Bernd Zeuner" w:date="2023-01-20T09:03:00Z">
              <w:r>
                <w:rPr>
                  <w:sz w:val="20"/>
                  <w:szCs w:val="20"/>
                </w:rPr>
                <w:t xml:space="preserve"> and mapping rule added</w:t>
              </w:r>
            </w:ins>
          </w:p>
          <w:p w14:paraId="3A690F95" w14:textId="713D8832" w:rsidR="00A3315E" w:rsidRDefault="002D78D1" w:rsidP="00DA7AA2">
            <w:pPr>
              <w:pStyle w:val="Listenabsatz"/>
              <w:numPr>
                <w:ilvl w:val="0"/>
                <w:numId w:val="39"/>
              </w:numPr>
              <w:spacing w:before="120" w:after="120"/>
              <w:ind w:left="290" w:hanging="219"/>
              <w:rPr>
                <w:ins w:id="75" w:author="Bernd Zeuner" w:date="2023-08-25T14:35:00Z"/>
                <w:sz w:val="20"/>
                <w:szCs w:val="20"/>
              </w:rPr>
            </w:pPr>
            <w:ins w:id="76" w:author="Bernd Zeuner" w:date="2023-08-24T15:41:00Z">
              <w:r w:rsidRPr="002D78D1">
                <w:rPr>
                  <w:sz w:val="20"/>
                  <w:szCs w:val="20"/>
                </w:rPr>
                <w:t>Enumeration Type Inheritance Mapping Example</w:t>
              </w:r>
              <w:r>
                <w:rPr>
                  <w:sz w:val="20"/>
                  <w:szCs w:val="20"/>
                </w:rPr>
                <w:t xml:space="preserve"> added </w:t>
              </w:r>
            </w:ins>
            <w:ins w:id="77" w:author="Bernd Zeuner" w:date="2023-08-24T15:42:00Z">
              <w:r>
                <w:rPr>
                  <w:sz w:val="20"/>
                  <w:szCs w:val="20"/>
                </w:rPr>
                <w:t xml:space="preserve">in section </w:t>
              </w:r>
              <w:r>
                <w:rPr>
                  <w:sz w:val="20"/>
                  <w:szCs w:val="20"/>
                </w:rPr>
                <w:fldChar w:fldCharType="begin"/>
              </w:r>
              <w:r>
                <w:rPr>
                  <w:sz w:val="20"/>
                  <w:szCs w:val="20"/>
                </w:rPr>
                <w:instrText xml:space="preserve"> REF _Ref447265292 \r \h </w:instrText>
              </w:r>
            </w:ins>
            <w:r>
              <w:rPr>
                <w:sz w:val="20"/>
                <w:szCs w:val="20"/>
              </w:rPr>
            </w:r>
            <w:r>
              <w:rPr>
                <w:sz w:val="20"/>
                <w:szCs w:val="20"/>
              </w:rPr>
              <w:fldChar w:fldCharType="separate"/>
            </w:r>
            <w:ins w:id="78" w:author="Bernd Zeuner" w:date="2023-08-25T14:38:00Z">
              <w:r w:rsidR="009F2C6F">
                <w:rPr>
                  <w:sz w:val="20"/>
                  <w:szCs w:val="20"/>
                </w:rPr>
                <w:t>5.5.4</w:t>
              </w:r>
            </w:ins>
            <w:ins w:id="79" w:author="Bernd Zeuner" w:date="2023-08-24T15:42:00Z">
              <w:r>
                <w:rPr>
                  <w:sz w:val="20"/>
                  <w:szCs w:val="20"/>
                </w:rPr>
                <w:fldChar w:fldCharType="end"/>
              </w:r>
            </w:ins>
            <w:ins w:id="80" w:author="Bernd Zeuner" w:date="2023-08-24T15:43:00Z">
              <w:r>
                <w:rPr>
                  <w:sz w:val="20"/>
                  <w:szCs w:val="20"/>
                </w:rPr>
                <w:t xml:space="preserve"> (</w:t>
              </w:r>
              <w:r>
                <w:rPr>
                  <w:sz w:val="20"/>
                  <w:szCs w:val="20"/>
                </w:rPr>
                <w:fldChar w:fldCharType="begin"/>
              </w:r>
              <w:r>
                <w:rPr>
                  <w:sz w:val="20"/>
                  <w:szCs w:val="20"/>
                </w:rPr>
                <w:instrText xml:space="preserve"> REF _Ref143784238 \h </w:instrText>
              </w:r>
            </w:ins>
            <w:r>
              <w:rPr>
                <w:sz w:val="20"/>
                <w:szCs w:val="20"/>
              </w:rPr>
            </w:r>
            <w:r>
              <w:rPr>
                <w:sz w:val="20"/>
                <w:szCs w:val="20"/>
              </w:rPr>
              <w:fldChar w:fldCharType="separate"/>
            </w:r>
            <w:ins w:id="81" w:author="Bernd Zeuner" w:date="2023-08-25T14:38:00Z">
              <w:r w:rsidR="009F2C6F">
                <w:t xml:space="preserve">Table </w:t>
              </w:r>
              <w:r w:rsidR="009F2C6F">
                <w:rPr>
                  <w:noProof/>
                </w:rPr>
                <w:t>5</w:t>
              </w:r>
              <w:r w:rsidR="009F2C6F">
                <w:t>.</w:t>
              </w:r>
              <w:r w:rsidR="009F2C6F">
                <w:rPr>
                  <w:noProof/>
                </w:rPr>
                <w:t>1</w:t>
              </w:r>
              <w:r w:rsidR="009F2C6F">
                <w:rPr>
                  <w:noProof/>
                </w:rPr>
                <w:t>4</w:t>
              </w:r>
            </w:ins>
            <w:ins w:id="82" w:author="Bernd Zeuner" w:date="2023-08-24T15:43:00Z">
              <w:r>
                <w:rPr>
                  <w:sz w:val="20"/>
                  <w:szCs w:val="20"/>
                </w:rPr>
                <w:fldChar w:fldCharType="end"/>
              </w:r>
              <w:r>
                <w:rPr>
                  <w:sz w:val="20"/>
                  <w:szCs w:val="20"/>
                </w:rPr>
                <w:t>)</w:t>
              </w:r>
            </w:ins>
          </w:p>
          <w:p w14:paraId="7B7542F9" w14:textId="32C16734" w:rsidR="001D0925" w:rsidRDefault="001D0925" w:rsidP="001D0925">
            <w:pPr>
              <w:pStyle w:val="Listenabsatz"/>
              <w:numPr>
                <w:ilvl w:val="0"/>
                <w:numId w:val="39"/>
              </w:numPr>
              <w:spacing w:before="120" w:after="120"/>
              <w:ind w:left="290" w:hanging="219"/>
              <w:rPr>
                <w:ins w:id="83" w:author="Bernd Zeuner" w:date="2023-08-25T14:35:00Z"/>
                <w:sz w:val="20"/>
                <w:szCs w:val="20"/>
              </w:rPr>
            </w:pPr>
            <w:ins w:id="84" w:author="Bernd Zeuner" w:date="2023-08-25T14:35:00Z">
              <w:r w:rsidRPr="002D78D1">
                <w:rPr>
                  <w:sz w:val="20"/>
                  <w:szCs w:val="20"/>
                </w:rPr>
                <w:t xml:space="preserve">Enumeration Type </w:t>
              </w:r>
              <w:r>
                <w:rPr>
                  <w:sz w:val="20"/>
                  <w:szCs w:val="20"/>
                </w:rPr>
                <w:t>Abstraction</w:t>
              </w:r>
              <w:r w:rsidRPr="002D78D1">
                <w:rPr>
                  <w:sz w:val="20"/>
                  <w:szCs w:val="20"/>
                </w:rPr>
                <w:t xml:space="preserve"> Mapping Example</w:t>
              </w:r>
              <w:r>
                <w:rPr>
                  <w:sz w:val="20"/>
                  <w:szCs w:val="20"/>
                </w:rPr>
                <w:t xml:space="preserve"> added in section </w:t>
              </w:r>
              <w:r>
                <w:rPr>
                  <w:sz w:val="20"/>
                  <w:szCs w:val="20"/>
                </w:rPr>
                <w:fldChar w:fldCharType="begin"/>
              </w:r>
              <w:r>
                <w:rPr>
                  <w:sz w:val="20"/>
                  <w:szCs w:val="20"/>
                </w:rPr>
                <w:instrText xml:space="preserve"> REF _Ref447265292 \r \h </w:instrText>
              </w:r>
            </w:ins>
            <w:r>
              <w:rPr>
                <w:sz w:val="20"/>
                <w:szCs w:val="20"/>
              </w:rPr>
            </w:r>
            <w:ins w:id="85" w:author="Bernd Zeuner" w:date="2023-08-25T14:35:00Z">
              <w:r>
                <w:rPr>
                  <w:sz w:val="20"/>
                  <w:szCs w:val="20"/>
                </w:rPr>
                <w:fldChar w:fldCharType="separate"/>
              </w:r>
            </w:ins>
            <w:ins w:id="86" w:author="Bernd Zeuner" w:date="2023-08-25T14:37:00Z">
              <w:r>
                <w:rPr>
                  <w:sz w:val="20"/>
                  <w:szCs w:val="20"/>
                </w:rPr>
                <w:t>5.5.4</w:t>
              </w:r>
            </w:ins>
            <w:ins w:id="87" w:author="Bernd Zeuner" w:date="2023-08-25T14:35:00Z">
              <w:r>
                <w:rPr>
                  <w:sz w:val="20"/>
                  <w:szCs w:val="20"/>
                </w:rPr>
                <w:fldChar w:fldCharType="end"/>
              </w:r>
              <w:r>
                <w:rPr>
                  <w:sz w:val="20"/>
                  <w:szCs w:val="20"/>
                </w:rPr>
                <w:t xml:space="preserve"> (</w:t>
              </w:r>
            </w:ins>
            <w:ins w:id="88" w:author="Bernd Zeuner" w:date="2023-08-25T14:37:00Z">
              <w:r>
                <w:rPr>
                  <w:sz w:val="20"/>
                  <w:szCs w:val="20"/>
                </w:rPr>
                <w:fldChar w:fldCharType="begin"/>
              </w:r>
              <w:r>
                <w:rPr>
                  <w:sz w:val="20"/>
                  <w:szCs w:val="20"/>
                </w:rPr>
                <w:instrText xml:space="preserve"> REF _Ref143866646 \h </w:instrText>
              </w:r>
            </w:ins>
            <w:r>
              <w:rPr>
                <w:sz w:val="20"/>
                <w:szCs w:val="20"/>
              </w:rPr>
            </w:r>
            <w:r>
              <w:rPr>
                <w:sz w:val="20"/>
                <w:szCs w:val="20"/>
              </w:rPr>
              <w:fldChar w:fldCharType="separate"/>
            </w:r>
            <w:ins w:id="89" w:author="Bernd Zeuner" w:date="2023-08-25T14:37:00Z">
              <w:r>
                <w:t xml:space="preserve">Table </w:t>
              </w:r>
              <w:r>
                <w:rPr>
                  <w:noProof/>
                </w:rPr>
                <w:t>5</w:t>
              </w:r>
              <w:r>
                <w:t>.</w:t>
              </w:r>
              <w:r>
                <w:rPr>
                  <w:noProof/>
                </w:rPr>
                <w:t>1</w:t>
              </w:r>
              <w:r>
                <w:rPr>
                  <w:noProof/>
                </w:rPr>
                <w:t>5</w:t>
              </w:r>
              <w:r>
                <w:rPr>
                  <w:sz w:val="20"/>
                  <w:szCs w:val="20"/>
                </w:rPr>
                <w:fldChar w:fldCharType="end"/>
              </w:r>
            </w:ins>
            <w:ins w:id="90" w:author="Bernd Zeuner" w:date="2023-08-25T14:35:00Z">
              <w:r>
                <w:rPr>
                  <w:sz w:val="20"/>
                  <w:szCs w:val="20"/>
                </w:rPr>
                <w:t>)</w:t>
              </w:r>
            </w:ins>
          </w:p>
          <w:p w14:paraId="1AF492E4" w14:textId="6EC949FF" w:rsidR="00B26A83" w:rsidRPr="00DA7AA2" w:rsidRDefault="002C116C" w:rsidP="00DA7AA2">
            <w:pPr>
              <w:pStyle w:val="Listenabsatz"/>
              <w:numPr>
                <w:ilvl w:val="0"/>
                <w:numId w:val="39"/>
              </w:numPr>
              <w:spacing w:before="120" w:after="120"/>
              <w:ind w:left="290" w:hanging="219"/>
              <w:rPr>
                <w:ins w:id="91" w:author="Zeuner, Bernd" w:date="2018-11-28T11:29:00Z"/>
                <w:sz w:val="20"/>
                <w:szCs w:val="20"/>
              </w:rPr>
            </w:pPr>
            <w:ins w:id="92" w:author="Bernd Zeuner" w:date="2023-08-25T13:24:00Z">
              <w:r>
                <w:rPr>
                  <w:sz w:val="20"/>
                  <w:szCs w:val="20"/>
                </w:rPr>
                <w:t xml:space="preserve">New </w:t>
              </w:r>
            </w:ins>
            <w:ins w:id="93" w:author="Bernd Zeuner" w:date="2023-08-25T13:25:00Z">
              <w:r>
                <w:rPr>
                  <w:sz w:val="20"/>
                  <w:szCs w:val="20"/>
                </w:rPr>
                <w:fldChar w:fldCharType="begin"/>
              </w:r>
              <w:r>
                <w:rPr>
                  <w:sz w:val="20"/>
                  <w:szCs w:val="20"/>
                </w:rPr>
                <w:instrText xml:space="preserve"> REF _Ref143862318 \h </w:instrText>
              </w:r>
            </w:ins>
            <w:r>
              <w:rPr>
                <w:sz w:val="20"/>
                <w:szCs w:val="20"/>
              </w:rPr>
            </w:r>
            <w:r>
              <w:rPr>
                <w:sz w:val="20"/>
                <w:szCs w:val="20"/>
              </w:rPr>
              <w:fldChar w:fldCharType="separate"/>
            </w:r>
            <w:ins w:id="94" w:author="Bernd Zeuner" w:date="2023-08-25T14:37:00Z">
              <w:r w:rsidR="001D0925">
                <w:t xml:space="preserve">Appendix: </w:t>
              </w:r>
              <w:r w:rsidR="001D0925">
                <w:rPr>
                  <w:rFonts w:hint="eastAsia"/>
                  <w:lang w:eastAsia="zh-CN"/>
                </w:rPr>
                <w:t>UML</w:t>
              </w:r>
              <w:r w:rsidR="001D0925">
                <w:rPr>
                  <w:lang w:eastAsia="zh-CN"/>
                </w:rPr>
                <w:t xml:space="preserve"> to </w:t>
              </w:r>
              <w:r w:rsidR="001D0925">
                <w:rPr>
                  <w:rFonts w:hint="eastAsia"/>
                  <w:lang w:eastAsia="zh-CN"/>
                </w:rPr>
                <w:t xml:space="preserve">YANG </w:t>
              </w:r>
              <w:r w:rsidR="001D0925">
                <w:rPr>
                  <w:lang w:eastAsia="zh-CN"/>
                </w:rPr>
                <w:t xml:space="preserve">Tool </w:t>
              </w:r>
              <w:r w:rsidR="001D0925">
                <w:rPr>
                  <w:rFonts w:hint="eastAsia"/>
                  <w:lang w:eastAsia="zh-CN"/>
                </w:rPr>
                <w:t>User Guide</w:t>
              </w:r>
            </w:ins>
            <w:ins w:id="95" w:author="Bernd Zeuner" w:date="2023-08-25T13:25:00Z">
              <w:r>
                <w:rPr>
                  <w:sz w:val="20"/>
                  <w:szCs w:val="20"/>
                </w:rPr>
                <w:fldChar w:fldCharType="end"/>
              </w:r>
            </w:ins>
            <w:ins w:id="96" w:author="Bernd Zeuner" w:date="2023-08-25T13:24:00Z">
              <w:r>
                <w:rPr>
                  <w:sz w:val="20"/>
                  <w:szCs w:val="20"/>
                </w:rPr>
                <w:t xml:space="preserve"> added</w:t>
              </w:r>
            </w:ins>
          </w:p>
        </w:tc>
      </w:tr>
    </w:tbl>
    <w:p w14:paraId="0C996707" w14:textId="77777777" w:rsidR="00A47F4D" w:rsidRPr="00BB0B57" w:rsidRDefault="00A47F4D" w:rsidP="005752F2">
      <w:pPr>
        <w:rPr>
          <w:sz w:val="20"/>
          <w:szCs w:val="20"/>
        </w:rPr>
      </w:pPr>
    </w:p>
    <w:p w14:paraId="74123AC0" w14:textId="77777777" w:rsidR="005752F2" w:rsidRPr="0048702A" w:rsidRDefault="00EC648D" w:rsidP="005752F2">
      <w:r w:rsidRPr="0048702A">
        <w:br w:type="page"/>
      </w:r>
    </w:p>
    <w:p w14:paraId="7A64D554" w14:textId="77777777" w:rsidR="005752F2" w:rsidRDefault="00EC648D" w:rsidP="009B6F01">
      <w:pPr>
        <w:pStyle w:val="berschrift1"/>
      </w:pPr>
      <w:bookmarkStart w:id="97" w:name="_Toc232067081"/>
      <w:bookmarkStart w:id="98" w:name="_Toc394403599"/>
      <w:bookmarkStart w:id="99" w:name="_Ref465247105"/>
      <w:bookmarkStart w:id="100" w:name="_Toc516067357"/>
      <w:bookmarkStart w:id="101" w:name="_Ref523929357"/>
      <w:bookmarkStart w:id="102" w:name="_Toc531166578"/>
      <w:r>
        <w:lastRenderedPageBreak/>
        <w:t>Introduction</w:t>
      </w:r>
      <w:bookmarkEnd w:id="97"/>
      <w:bookmarkEnd w:id="98"/>
      <w:bookmarkEnd w:id="99"/>
      <w:bookmarkEnd w:id="100"/>
      <w:bookmarkEnd w:id="101"/>
      <w:bookmarkEnd w:id="102"/>
    </w:p>
    <w:p w14:paraId="6EDC1AFF" w14:textId="77777777" w:rsidR="00581AE2" w:rsidRDefault="00581AE2" w:rsidP="00581AE2">
      <w:pPr>
        <w:rPr>
          <w:szCs w:val="24"/>
        </w:rPr>
      </w:pPr>
      <w:r w:rsidRPr="00882EF9">
        <w:rPr>
          <w:szCs w:val="24"/>
        </w:rPr>
        <w:t>This Technical Recommendation</w:t>
      </w:r>
      <w:r>
        <w:rPr>
          <w:szCs w:val="24"/>
        </w:rPr>
        <w:t xml:space="preserve"> has been developed within IISOMI </w:t>
      </w:r>
      <w:r w:rsidRPr="003A37AE">
        <w:rPr>
          <w:szCs w:val="24"/>
        </w:rPr>
        <w:t>(</w:t>
      </w:r>
      <w:r w:rsidRPr="003A37AE">
        <w:rPr>
          <w:b/>
          <w:szCs w:val="24"/>
        </w:rPr>
        <w:t>I</w:t>
      </w:r>
      <w:r w:rsidRPr="003A37AE">
        <w:rPr>
          <w:szCs w:val="24"/>
        </w:rPr>
        <w:t xml:space="preserve">nformal </w:t>
      </w:r>
      <w:r w:rsidRPr="003A37AE">
        <w:rPr>
          <w:b/>
          <w:szCs w:val="24"/>
        </w:rPr>
        <w:t>I</w:t>
      </w:r>
      <w:r w:rsidRPr="003A37AE">
        <w:rPr>
          <w:szCs w:val="24"/>
        </w:rPr>
        <w:t>nter-</w:t>
      </w:r>
      <w:r w:rsidRPr="003A37AE">
        <w:rPr>
          <w:b/>
          <w:szCs w:val="24"/>
        </w:rPr>
        <w:t>S</w:t>
      </w:r>
      <w:r w:rsidRPr="003A37AE">
        <w:rPr>
          <w:szCs w:val="24"/>
        </w:rPr>
        <w:t xml:space="preserve">DO </w:t>
      </w:r>
      <w:r w:rsidRPr="003A37AE">
        <w:rPr>
          <w:b/>
          <w:szCs w:val="24"/>
        </w:rPr>
        <w:t>O</w:t>
      </w:r>
      <w:r w:rsidRPr="003A37AE">
        <w:rPr>
          <w:szCs w:val="24"/>
        </w:rPr>
        <w:t xml:space="preserve">pen </w:t>
      </w:r>
      <w:r w:rsidRPr="003A37AE">
        <w:rPr>
          <w:b/>
          <w:szCs w:val="24"/>
        </w:rPr>
        <w:t>M</w:t>
      </w:r>
      <w:r w:rsidRPr="003A37AE">
        <w:rPr>
          <w:szCs w:val="24"/>
        </w:rPr>
        <w:t xml:space="preserve">odel </w:t>
      </w:r>
      <w:r w:rsidRPr="003A37AE">
        <w:rPr>
          <w:b/>
          <w:szCs w:val="24"/>
        </w:rPr>
        <w:t>I</w:t>
      </w:r>
      <w:r w:rsidRPr="003A37AE">
        <w:rPr>
          <w:szCs w:val="24"/>
        </w:rPr>
        <w:t>nitiative)</w:t>
      </w:r>
      <w:r>
        <w:rPr>
          <w:szCs w:val="24"/>
        </w:rPr>
        <w:t xml:space="preserve"> and is published by ONF.</w:t>
      </w:r>
    </w:p>
    <w:p w14:paraId="0958E1D8" w14:textId="7F73CF03" w:rsidR="003A37AE" w:rsidRDefault="003A37AE" w:rsidP="003A37AE">
      <w:pPr>
        <w:rPr>
          <w:szCs w:val="24"/>
        </w:rPr>
      </w:pPr>
      <w:r w:rsidRPr="003A37AE">
        <w:rPr>
          <w:szCs w:val="24"/>
        </w:rPr>
        <w:t>IISOMI is an open source project founded by UML model designers from various SDOs like ETSI NFV, ITU-T, MEF, ONF and TM Forum.</w:t>
      </w:r>
      <w:r>
        <w:rPr>
          <w:szCs w:val="24"/>
        </w:rPr>
        <w:br/>
      </w:r>
      <w:r w:rsidRPr="003A37AE">
        <w:rPr>
          <w:szCs w:val="24"/>
        </w:rPr>
        <w:t>The goal is to develop guidelines and tools for a harmonized modeling infrastructure that is not specific to any SDO, technology or management protocol and can then be used by all SDOs.</w:t>
      </w:r>
      <w:r w:rsidR="006B3A95">
        <w:rPr>
          <w:szCs w:val="24"/>
        </w:rPr>
        <w:br/>
      </w:r>
      <w:r w:rsidRPr="003A37AE">
        <w:rPr>
          <w:szCs w:val="24"/>
        </w:rPr>
        <w:t>The deliverables are developed in an open source community under the “Creative Commons Attribution 4.0 International Public License”.</w:t>
      </w:r>
    </w:p>
    <w:p w14:paraId="4935AD57" w14:textId="7CC721FE" w:rsidR="009645B0" w:rsidRDefault="00FE0B4F" w:rsidP="00FE0B4F">
      <w:pPr>
        <w:rPr>
          <w:szCs w:val="24"/>
        </w:rPr>
      </w:pPr>
      <w:r w:rsidRPr="007E1963">
        <w:rPr>
          <w:szCs w:val="24"/>
        </w:rPr>
        <w:t xml:space="preserve">This </w:t>
      </w:r>
      <w:r w:rsidR="00B1443B" w:rsidRPr="007E1963">
        <w:rPr>
          <w:szCs w:val="24"/>
        </w:rPr>
        <w:t>document</w:t>
      </w:r>
      <w:r w:rsidRPr="007E1963">
        <w:rPr>
          <w:szCs w:val="24"/>
        </w:rPr>
        <w:t xml:space="preserve"> defines the guidelines </w:t>
      </w:r>
      <w:r w:rsidR="00F76283" w:rsidRPr="007E1963">
        <w:rPr>
          <w:szCs w:val="24"/>
        </w:rPr>
        <w:t xml:space="preserve">for mapping protocol-neutral </w:t>
      </w:r>
      <w:r w:rsidR="00AE0A41" w:rsidRPr="007E1963">
        <w:rPr>
          <w:szCs w:val="24"/>
        </w:rPr>
        <w:t>UML information model</w:t>
      </w:r>
      <w:r w:rsidR="00F76283" w:rsidRPr="007E1963">
        <w:rPr>
          <w:szCs w:val="24"/>
        </w:rPr>
        <w:t>s</w:t>
      </w:r>
      <w:r w:rsidR="00AE0A41" w:rsidRPr="007E1963">
        <w:rPr>
          <w:szCs w:val="24"/>
        </w:rPr>
        <w:t xml:space="preserve"> </w:t>
      </w:r>
      <w:r w:rsidR="00F76283" w:rsidRPr="007E1963">
        <w:rPr>
          <w:szCs w:val="24"/>
        </w:rPr>
        <w:t xml:space="preserve">to YANG data schemas. The UML information model to be mapped has </w:t>
      </w:r>
      <w:r w:rsidR="002B0EEC" w:rsidRPr="007E1963">
        <w:rPr>
          <w:szCs w:val="24"/>
        </w:rPr>
        <w:t xml:space="preserve">to be defined based on the UML Modeling Guidelines defined in </w:t>
      </w:r>
      <w:r w:rsidR="00F7051B">
        <w:fldChar w:fldCharType="begin"/>
      </w:r>
      <w:r w:rsidR="00F7051B">
        <w:instrText xml:space="preserve"> REF _Ref428448481 \r \h  \* MERGEFORMAT </w:instrText>
      </w:r>
      <w:r w:rsidR="00F7051B">
        <w:fldChar w:fldCharType="separate"/>
      </w:r>
      <w:r w:rsidR="00261E05" w:rsidRPr="00261E05">
        <w:rPr>
          <w:szCs w:val="24"/>
        </w:rPr>
        <w:t>[7]</w:t>
      </w:r>
      <w:r w:rsidR="00F7051B">
        <w:fldChar w:fldCharType="end"/>
      </w:r>
      <w:r w:rsidR="005A5FEF" w:rsidRPr="007E1963">
        <w:rPr>
          <w:szCs w:val="24"/>
        </w:rPr>
        <w:t>.</w:t>
      </w:r>
      <w:r w:rsidR="00D26E14" w:rsidRPr="007E1963">
        <w:rPr>
          <w:szCs w:val="24"/>
        </w:rPr>
        <w:br/>
      </w:r>
      <w:r w:rsidR="009645B0">
        <w:rPr>
          <w:szCs w:val="24"/>
        </w:rPr>
        <w:t xml:space="preserve">The </w:t>
      </w:r>
      <w:r w:rsidR="00D453B7" w:rsidRPr="00D453B7">
        <w:rPr>
          <w:szCs w:val="24"/>
        </w:rPr>
        <w:t xml:space="preserve">mapping rules </w:t>
      </w:r>
      <w:r w:rsidR="009645B0">
        <w:rPr>
          <w:szCs w:val="24"/>
        </w:rPr>
        <w:t xml:space="preserve">are in line with </w:t>
      </w:r>
      <w:r w:rsidR="00D453B7">
        <w:rPr>
          <w:szCs w:val="24"/>
        </w:rPr>
        <w:t xml:space="preserve">YANG 1.1 defined in </w:t>
      </w:r>
      <w:r w:rsidR="009645B0">
        <w:rPr>
          <w:szCs w:val="24"/>
        </w:rPr>
        <w:t>RFC</w:t>
      </w:r>
      <w:r w:rsidR="00D453B7">
        <w:rPr>
          <w:szCs w:val="24"/>
        </w:rPr>
        <w:t xml:space="preserve"> </w:t>
      </w:r>
      <w:r w:rsidR="009645B0">
        <w:rPr>
          <w:szCs w:val="24"/>
        </w:rPr>
        <w:t xml:space="preserve">7950 </w:t>
      </w:r>
      <w:r w:rsidR="009645B0">
        <w:rPr>
          <w:szCs w:val="24"/>
        </w:rPr>
        <w:fldChar w:fldCharType="begin"/>
      </w:r>
      <w:r w:rsidR="009645B0">
        <w:rPr>
          <w:szCs w:val="24"/>
        </w:rPr>
        <w:instrText xml:space="preserve"> REF _Ref503949474 \r \h </w:instrText>
      </w:r>
      <w:r w:rsidR="009645B0">
        <w:rPr>
          <w:szCs w:val="24"/>
        </w:rPr>
      </w:r>
      <w:r w:rsidR="009645B0">
        <w:rPr>
          <w:szCs w:val="24"/>
        </w:rPr>
        <w:fldChar w:fldCharType="separate"/>
      </w:r>
      <w:r w:rsidR="009645B0">
        <w:rPr>
          <w:szCs w:val="24"/>
        </w:rPr>
        <w:t>[11]</w:t>
      </w:r>
      <w:r w:rsidR="009645B0">
        <w:rPr>
          <w:szCs w:val="24"/>
        </w:rPr>
        <w:fldChar w:fldCharType="end"/>
      </w:r>
      <w:r w:rsidR="009645B0">
        <w:rPr>
          <w:szCs w:val="24"/>
        </w:rPr>
        <w:t xml:space="preserve"> and </w:t>
      </w:r>
      <w:r w:rsidR="00D453B7">
        <w:rPr>
          <w:szCs w:val="24"/>
        </w:rPr>
        <w:t xml:space="preserve">the NMDA </w:t>
      </w:r>
      <w:r w:rsidR="00D453B7" w:rsidRPr="00D453B7">
        <w:rPr>
          <w:szCs w:val="24"/>
        </w:rPr>
        <w:t>principles</w:t>
      </w:r>
      <w:r w:rsidR="00D453B7">
        <w:rPr>
          <w:szCs w:val="24"/>
        </w:rPr>
        <w:t xml:space="preserve"> defined in RFC 8342 </w:t>
      </w:r>
      <w:r w:rsidR="00D453B7">
        <w:rPr>
          <w:szCs w:val="24"/>
        </w:rPr>
        <w:fldChar w:fldCharType="begin"/>
      </w:r>
      <w:r w:rsidR="00D453B7">
        <w:rPr>
          <w:szCs w:val="24"/>
        </w:rPr>
        <w:instrText xml:space="preserve"> REF _Ref523929258 \r \h </w:instrText>
      </w:r>
      <w:r w:rsidR="00D453B7">
        <w:rPr>
          <w:szCs w:val="24"/>
        </w:rPr>
      </w:r>
      <w:r w:rsidR="00D453B7">
        <w:rPr>
          <w:szCs w:val="24"/>
        </w:rPr>
        <w:fldChar w:fldCharType="separate"/>
      </w:r>
      <w:r w:rsidR="00D453B7">
        <w:rPr>
          <w:szCs w:val="24"/>
        </w:rPr>
        <w:t>[13]</w:t>
      </w:r>
      <w:r w:rsidR="00D453B7">
        <w:rPr>
          <w:szCs w:val="24"/>
        </w:rPr>
        <w:fldChar w:fldCharType="end"/>
      </w:r>
      <w:r w:rsidR="00D453B7">
        <w:rPr>
          <w:szCs w:val="24"/>
        </w:rPr>
        <w:t>.</w:t>
      </w:r>
    </w:p>
    <w:p w14:paraId="31DCC55B" w14:textId="6B2D702F" w:rsidR="005A5FEF" w:rsidRPr="007E1963" w:rsidRDefault="00D26E14" w:rsidP="00FE0B4F">
      <w:pPr>
        <w:rPr>
          <w:szCs w:val="24"/>
        </w:rPr>
      </w:pPr>
      <w:r w:rsidRPr="007E1963">
        <w:rPr>
          <w:szCs w:val="24"/>
        </w:rPr>
        <w:t xml:space="preserve">In </w:t>
      </w:r>
      <w:r w:rsidR="006E27E8" w:rsidRPr="007E1963">
        <w:rPr>
          <w:szCs w:val="24"/>
        </w:rPr>
        <w:t xml:space="preserve">parallel, a </w:t>
      </w:r>
      <w:r w:rsidRPr="007E1963">
        <w:rPr>
          <w:szCs w:val="24"/>
        </w:rPr>
        <w:t xml:space="preserve">tool which automates the mapping from UML </w:t>
      </w:r>
      <w:r w:rsidRPr="007E1963">
        <w:rPr>
          <w:szCs w:val="24"/>
        </w:rPr>
        <w:sym w:font="Wingdings" w:char="F0E0"/>
      </w:r>
      <w:r w:rsidRPr="007E1963">
        <w:rPr>
          <w:szCs w:val="24"/>
        </w:rPr>
        <w:t xml:space="preserve"> YANG is being developed in the Open Source SDN community. The current draft version of the tool is available on </w:t>
      </w:r>
      <w:proofErr w:type="spellStart"/>
      <w:r w:rsidRPr="007E1963">
        <w:rPr>
          <w:szCs w:val="24"/>
        </w:rPr>
        <w:t>Github</w:t>
      </w:r>
      <w:proofErr w:type="spellEnd"/>
      <w:r w:rsidRPr="007E1963">
        <w:rPr>
          <w:szCs w:val="24"/>
        </w:rPr>
        <w:t xml:space="preserve"> </w:t>
      </w:r>
      <w:r w:rsidR="00F7051B">
        <w:fldChar w:fldCharType="begin"/>
      </w:r>
      <w:r w:rsidR="00F7051B">
        <w:instrText xml:space="preserve"> REF _Ref444712239 \r \h  \* MERGEFORMAT </w:instrText>
      </w:r>
      <w:r w:rsidR="00F7051B">
        <w:fldChar w:fldCharType="separate"/>
      </w:r>
      <w:r w:rsidR="00261E05" w:rsidRPr="00261E05">
        <w:rPr>
          <w:szCs w:val="24"/>
        </w:rPr>
        <w:t>[9]</w:t>
      </w:r>
      <w:r w:rsidR="00F7051B">
        <w:fldChar w:fldCharType="end"/>
      </w:r>
      <w:r w:rsidR="00C26D8E" w:rsidRPr="007E1963">
        <w:rPr>
          <w:szCs w:val="24"/>
        </w:rPr>
        <w:t>.</w:t>
      </w:r>
      <w:r w:rsidR="00EB13C1" w:rsidRPr="007E1963">
        <w:rPr>
          <w:szCs w:val="24"/>
        </w:rPr>
        <w:t xml:space="preserve"> A video which introduces the UML </w:t>
      </w:r>
      <w:r w:rsidR="00EB13C1" w:rsidRPr="007E1963">
        <w:rPr>
          <w:szCs w:val="24"/>
        </w:rPr>
        <w:sym w:font="Wingdings" w:char="F0E0"/>
      </w:r>
      <w:r w:rsidR="00EB13C1" w:rsidRPr="007E1963">
        <w:rPr>
          <w:szCs w:val="24"/>
        </w:rPr>
        <w:t xml:space="preserve"> YANG mapping tool is provided in </w:t>
      </w:r>
      <w:r w:rsidR="00F7051B">
        <w:fldChar w:fldCharType="begin"/>
      </w:r>
      <w:r w:rsidR="00F7051B">
        <w:instrText xml:space="preserve"> REF _Ref444712523 \r \h  \* MERGEFORMAT </w:instrText>
      </w:r>
      <w:r w:rsidR="00F7051B">
        <w:fldChar w:fldCharType="separate"/>
      </w:r>
      <w:r w:rsidR="00261E05" w:rsidRPr="00261E05">
        <w:rPr>
          <w:szCs w:val="24"/>
        </w:rPr>
        <w:t>[10]</w:t>
      </w:r>
      <w:r w:rsidR="00F7051B">
        <w:fldChar w:fldCharType="end"/>
      </w:r>
      <w:r w:rsidR="00EB13C1" w:rsidRPr="007E1963">
        <w:rPr>
          <w:szCs w:val="24"/>
        </w:rPr>
        <w:t>.</w:t>
      </w:r>
      <w:r w:rsidR="006171AD" w:rsidRPr="007E1963">
        <w:rPr>
          <w:szCs w:val="24"/>
        </w:rPr>
        <w:br/>
        <w:t>The mapping tool is using YANG Version 1.0 (RFC 6020).</w:t>
      </w:r>
    </w:p>
    <w:p w14:paraId="7D8BFC23" w14:textId="42D6E431" w:rsidR="00AE0A41" w:rsidRPr="007E1963" w:rsidRDefault="006E27E8" w:rsidP="00FE0B4F">
      <w:pPr>
        <w:rPr>
          <w:szCs w:val="24"/>
        </w:rPr>
      </w:pPr>
      <w:r w:rsidRPr="007E1963">
        <w:rPr>
          <w:szCs w:val="24"/>
        </w:rPr>
        <w:t>Note:</w:t>
      </w:r>
      <w:r w:rsidRPr="007E1963">
        <w:rPr>
          <w:szCs w:val="24"/>
        </w:rPr>
        <w:br/>
        <w:t xml:space="preserve">Mapping in the reverse direction from YANG to UML is possible for the class artifacts but has some issues to be </w:t>
      </w:r>
      <w:proofErr w:type="gramStart"/>
      <w:r w:rsidRPr="007E1963">
        <w:rPr>
          <w:szCs w:val="24"/>
        </w:rPr>
        <w:t>taken into account</w:t>
      </w:r>
      <w:proofErr w:type="gramEnd"/>
      <w:r w:rsidRPr="007E1963">
        <w:rPr>
          <w:szCs w:val="24"/>
        </w:rPr>
        <w:t xml:space="preserve">; see also </w:t>
      </w:r>
      <w:r w:rsidR="00F82327" w:rsidRPr="007E1963">
        <w:rPr>
          <w:szCs w:val="24"/>
        </w:rPr>
        <w:t xml:space="preserve">section </w:t>
      </w:r>
      <w:r w:rsidR="00F7051B">
        <w:fldChar w:fldCharType="begin"/>
      </w:r>
      <w:r w:rsidR="00F7051B">
        <w:instrText xml:space="preserve"> REF _Ref427316034 \n \h  \* MERGEFORMAT </w:instrText>
      </w:r>
      <w:r w:rsidR="00F7051B">
        <w:fldChar w:fldCharType="separate"/>
      </w:r>
      <w:r w:rsidR="00261E05" w:rsidRPr="00261E05">
        <w:rPr>
          <w:szCs w:val="24"/>
        </w:rPr>
        <w:t>9</w:t>
      </w:r>
      <w:r w:rsidR="00F7051B">
        <w:fldChar w:fldCharType="end"/>
      </w:r>
      <w:r w:rsidR="00F82327" w:rsidRPr="007E1963">
        <w:rPr>
          <w:szCs w:val="24"/>
        </w:rPr>
        <w:t>.</w:t>
      </w:r>
    </w:p>
    <w:p w14:paraId="7E54C0E0" w14:textId="77777777" w:rsidR="00213D3B" w:rsidRPr="007E1963" w:rsidRDefault="00294CB9" w:rsidP="00213D3B">
      <w:pPr>
        <w:rPr>
          <w:szCs w:val="24"/>
        </w:rPr>
      </w:pPr>
      <w:bookmarkStart w:id="103" w:name="_Toc232067082"/>
      <w:r w:rsidRPr="007E1963">
        <w:rPr>
          <w:szCs w:val="24"/>
        </w:rPr>
        <w:t>Note:</w:t>
      </w:r>
      <w:r w:rsidRPr="007E1963">
        <w:rPr>
          <w:szCs w:val="24"/>
        </w:rPr>
        <w:br/>
        <w:t xml:space="preserve">This version of the guidelines is </w:t>
      </w:r>
      <w:r w:rsidR="00F76283" w:rsidRPr="007E1963">
        <w:rPr>
          <w:szCs w:val="24"/>
        </w:rPr>
        <w:t xml:space="preserve">still a work </w:t>
      </w:r>
      <w:r w:rsidRPr="007E1963">
        <w:rPr>
          <w:szCs w:val="24"/>
        </w:rPr>
        <w:t>in progress</w:t>
      </w:r>
      <w:r w:rsidR="00906EA4" w:rsidRPr="007E1963">
        <w:rPr>
          <w:szCs w:val="24"/>
        </w:rPr>
        <w:t>!</w:t>
      </w:r>
      <w:r w:rsidRPr="007E1963">
        <w:rPr>
          <w:szCs w:val="24"/>
        </w:rPr>
        <w:t xml:space="preserve"> Known open issues are marked in </w:t>
      </w:r>
      <w:r w:rsidRPr="007E1963">
        <w:rPr>
          <w:szCs w:val="24"/>
          <w:highlight w:val="yellow"/>
        </w:rPr>
        <w:t>yellow</w:t>
      </w:r>
      <w:r w:rsidR="0067391A" w:rsidRPr="007E1963">
        <w:rPr>
          <w:szCs w:val="24"/>
        </w:rPr>
        <w:t xml:space="preserve"> and by comments</w:t>
      </w:r>
      <w:r w:rsidRPr="007E1963">
        <w:rPr>
          <w:szCs w:val="24"/>
        </w:rPr>
        <w:t>.</w:t>
      </w:r>
    </w:p>
    <w:p w14:paraId="14783C73" w14:textId="77777777" w:rsidR="00294CB9" w:rsidRPr="007E1963" w:rsidRDefault="00294CB9" w:rsidP="00213D3B">
      <w:pPr>
        <w:rPr>
          <w:szCs w:val="24"/>
        </w:rPr>
      </w:pPr>
    </w:p>
    <w:p w14:paraId="63B3D0FB" w14:textId="77777777" w:rsidR="00567E3D" w:rsidRDefault="00567E3D" w:rsidP="009B6F01">
      <w:pPr>
        <w:pStyle w:val="berschrift1"/>
      </w:pPr>
      <w:bookmarkStart w:id="104" w:name="_Toc394403600"/>
      <w:bookmarkStart w:id="105" w:name="_Toc516067358"/>
      <w:bookmarkStart w:id="106" w:name="_Toc531166579"/>
      <w:r>
        <w:t>References</w:t>
      </w:r>
      <w:bookmarkEnd w:id="104"/>
      <w:bookmarkEnd w:id="105"/>
      <w:bookmarkEnd w:id="106"/>
    </w:p>
    <w:bookmarkStart w:id="107" w:name="_Ref517189265"/>
    <w:p w14:paraId="046518C9" w14:textId="48FCFD2C" w:rsidR="000A70EB" w:rsidRDefault="00C91ACB">
      <w:pPr>
        <w:pStyle w:val="Listenabsatz"/>
        <w:numPr>
          <w:ilvl w:val="0"/>
          <w:numId w:val="3"/>
        </w:numPr>
        <w:tabs>
          <w:tab w:val="left" w:pos="709"/>
        </w:tabs>
        <w:ind w:hanging="578"/>
        <w:rPr>
          <w:szCs w:val="24"/>
        </w:rPr>
      </w:pPr>
      <w:r>
        <w:fldChar w:fldCharType="begin"/>
      </w:r>
      <w:r>
        <w:instrText xml:space="preserve"> HYPERLINK "https://datatracker.ietf.org/doc/rfc6020/" </w:instrText>
      </w:r>
      <w:r>
        <w:fldChar w:fldCharType="separate"/>
      </w:r>
      <w:r w:rsidR="00E06E43" w:rsidRPr="007E1963">
        <w:rPr>
          <w:rStyle w:val="Hyperlink"/>
          <w:szCs w:val="24"/>
        </w:rPr>
        <w:t>RFC 6020</w:t>
      </w:r>
      <w:r>
        <w:rPr>
          <w:rStyle w:val="Hyperlink"/>
          <w:szCs w:val="24"/>
        </w:rPr>
        <w:fldChar w:fldCharType="end"/>
      </w:r>
      <w:r w:rsidR="00E06E43" w:rsidRPr="007E1963">
        <w:rPr>
          <w:szCs w:val="24"/>
        </w:rPr>
        <w:t xml:space="preserve"> “</w:t>
      </w:r>
      <w:r w:rsidR="007041BA" w:rsidRPr="007E1963">
        <w:rPr>
          <w:szCs w:val="24"/>
        </w:rPr>
        <w:t xml:space="preserve">YANG - A Data Modeling Language for the Network Configuration Protocol </w:t>
      </w:r>
      <w:r w:rsidR="00E06E43" w:rsidRPr="007E1963">
        <w:rPr>
          <w:szCs w:val="24"/>
        </w:rPr>
        <w:t>(NETCONF)”</w:t>
      </w:r>
      <w:bookmarkEnd w:id="107"/>
    </w:p>
    <w:p w14:paraId="35748434" w14:textId="2C8964DE" w:rsidR="000A70EB" w:rsidRDefault="007041BA">
      <w:pPr>
        <w:pStyle w:val="Listenabsatz"/>
        <w:numPr>
          <w:ilvl w:val="0"/>
          <w:numId w:val="3"/>
        </w:numPr>
        <w:tabs>
          <w:tab w:val="left" w:pos="709"/>
        </w:tabs>
        <w:ind w:hanging="578"/>
        <w:rPr>
          <w:szCs w:val="24"/>
        </w:rPr>
      </w:pPr>
      <w:bookmarkStart w:id="108" w:name="_Ref458503913"/>
      <w:r w:rsidRPr="007E1963">
        <w:rPr>
          <w:szCs w:val="24"/>
        </w:rPr>
        <w:t>Guidelines for Authors and Reviewers of YANG Data Model Documents (</w:t>
      </w:r>
      <w:hyperlink r:id="rId10" w:history="1">
        <w:r w:rsidR="00A749AF" w:rsidRPr="00A749AF">
          <w:rPr>
            <w:rStyle w:val="Hyperlink"/>
            <w:szCs w:val="24"/>
          </w:rPr>
          <w:t>https://wiki.tools.ietf.org/wg/netmod/</w:t>
        </w:r>
        <w:r w:rsidRPr="00A749AF">
          <w:rPr>
            <w:rStyle w:val="Hyperlink"/>
            <w:szCs w:val="24"/>
          </w:rPr>
          <w:t>draft-ietf-netmod-rfc6087bis</w:t>
        </w:r>
      </w:hyperlink>
      <w:r w:rsidRPr="007E1963">
        <w:rPr>
          <w:szCs w:val="24"/>
        </w:rPr>
        <w:t>)</w:t>
      </w:r>
      <w:bookmarkEnd w:id="108"/>
    </w:p>
    <w:p w14:paraId="520086AC" w14:textId="77777777" w:rsidR="000A70EB" w:rsidRDefault="007041BA">
      <w:pPr>
        <w:pStyle w:val="Listenabsatz"/>
        <w:numPr>
          <w:ilvl w:val="0"/>
          <w:numId w:val="3"/>
        </w:numPr>
        <w:tabs>
          <w:tab w:val="left" w:pos="709"/>
        </w:tabs>
        <w:ind w:hanging="578"/>
        <w:rPr>
          <w:szCs w:val="24"/>
        </w:rPr>
      </w:pPr>
      <w:r w:rsidRPr="007E1963">
        <w:rPr>
          <w:szCs w:val="24"/>
        </w:rPr>
        <w:t>A Guide to NETCONF for SNMP Developers</w:t>
      </w:r>
      <w:r w:rsidRPr="007E1963">
        <w:rPr>
          <w:szCs w:val="24"/>
        </w:rPr>
        <w:br/>
        <w:t>(by Andy Bierman, v0.6 2014-07-10)</w:t>
      </w:r>
    </w:p>
    <w:p w14:paraId="793B4EC5" w14:textId="2DEF50FF" w:rsidR="000A70EB" w:rsidRDefault="007041BA">
      <w:pPr>
        <w:pStyle w:val="Listenabsatz"/>
        <w:numPr>
          <w:ilvl w:val="0"/>
          <w:numId w:val="3"/>
        </w:numPr>
        <w:tabs>
          <w:tab w:val="left" w:pos="709"/>
        </w:tabs>
        <w:ind w:hanging="578"/>
        <w:rPr>
          <w:szCs w:val="24"/>
        </w:rPr>
      </w:pPr>
      <w:r w:rsidRPr="007E1963">
        <w:rPr>
          <w:szCs w:val="24"/>
        </w:rPr>
        <w:t>YANG Central (</w:t>
      </w:r>
      <w:hyperlink r:id="rId11" w:history="1">
        <w:r w:rsidRPr="007E1963">
          <w:rPr>
            <w:rStyle w:val="Hyperlink"/>
            <w:szCs w:val="24"/>
          </w:rPr>
          <w:t>http://www.yang-central.org</w:t>
        </w:r>
      </w:hyperlink>
      <w:r w:rsidRPr="007E1963">
        <w:rPr>
          <w:szCs w:val="24"/>
        </w:rPr>
        <w:t>)</w:t>
      </w:r>
    </w:p>
    <w:p w14:paraId="7349D70C" w14:textId="510310E4" w:rsidR="000A70EB" w:rsidRDefault="007041BA">
      <w:pPr>
        <w:pStyle w:val="Listenabsatz"/>
        <w:numPr>
          <w:ilvl w:val="0"/>
          <w:numId w:val="3"/>
        </w:numPr>
        <w:tabs>
          <w:tab w:val="left" w:pos="709"/>
        </w:tabs>
        <w:ind w:hanging="578"/>
        <w:rPr>
          <w:szCs w:val="24"/>
          <w:lang w:val="pt-BR"/>
        </w:rPr>
      </w:pPr>
      <w:r w:rsidRPr="007E1963">
        <w:rPr>
          <w:szCs w:val="24"/>
          <w:lang w:val="pt-BR"/>
        </w:rPr>
        <w:t>NetConf Central (</w:t>
      </w:r>
      <w:r w:rsidR="005660FB">
        <w:fldChar w:fldCharType="begin"/>
      </w:r>
      <w:r w:rsidR="005660FB">
        <w:instrText xml:space="preserve"> HYPERLINK "http://www.netconfcentral.org" </w:instrText>
      </w:r>
      <w:r w:rsidR="005660FB">
        <w:fldChar w:fldCharType="separate"/>
      </w:r>
      <w:r w:rsidR="005539EE" w:rsidRPr="007E1963">
        <w:rPr>
          <w:rStyle w:val="Hyperlink"/>
          <w:szCs w:val="24"/>
          <w:lang w:val="pt-BR"/>
        </w:rPr>
        <w:t>http://www.netconfcentral.org</w:t>
      </w:r>
      <w:r w:rsidR="005660FB">
        <w:rPr>
          <w:rStyle w:val="Hyperlink"/>
          <w:szCs w:val="24"/>
          <w:lang w:val="pt-BR"/>
        </w:rPr>
        <w:fldChar w:fldCharType="end"/>
      </w:r>
      <w:r w:rsidRPr="007E1963">
        <w:rPr>
          <w:szCs w:val="24"/>
          <w:lang w:val="pt-BR"/>
        </w:rPr>
        <w:t>)</w:t>
      </w:r>
    </w:p>
    <w:p w14:paraId="72CBCE62" w14:textId="7DABD4E3" w:rsidR="000A70EB" w:rsidRDefault="00956FDD">
      <w:pPr>
        <w:pStyle w:val="Listenabsatz"/>
        <w:numPr>
          <w:ilvl w:val="0"/>
          <w:numId w:val="3"/>
        </w:numPr>
        <w:tabs>
          <w:tab w:val="left" w:pos="709"/>
        </w:tabs>
        <w:ind w:hanging="578"/>
        <w:rPr>
          <w:szCs w:val="24"/>
          <w:lang w:val="de-DE"/>
        </w:rPr>
      </w:pPr>
      <w:r w:rsidRPr="007E1963">
        <w:rPr>
          <w:szCs w:val="24"/>
          <w:lang w:val="de-DE"/>
        </w:rPr>
        <w:t xml:space="preserve">YANG </w:t>
      </w:r>
      <w:proofErr w:type="spellStart"/>
      <w:r w:rsidRPr="007E1963">
        <w:rPr>
          <w:szCs w:val="24"/>
          <w:lang w:val="de-DE"/>
        </w:rPr>
        <w:t>patterns</w:t>
      </w:r>
      <w:proofErr w:type="spellEnd"/>
      <w:r w:rsidRPr="007E1963">
        <w:rPr>
          <w:szCs w:val="24"/>
          <w:lang w:val="de-DE"/>
        </w:rPr>
        <w:t xml:space="preserve"> (</w:t>
      </w:r>
      <w:r w:rsidR="0053172E">
        <w:fldChar w:fldCharType="begin"/>
      </w:r>
      <w:r w:rsidR="0053172E" w:rsidRPr="0053172E">
        <w:rPr>
          <w:lang w:val="de-DE"/>
          <w:rPrChange w:id="109" w:author="Zeuner, Bernd" w:date="2022-01-11T08:13:00Z">
            <w:rPr/>
          </w:rPrChange>
        </w:rPr>
        <w:instrText xml:space="preserve"> HYPERLINK "https://tools.ietf.org/html/draft-schoenw-netmod-yang-pattern" </w:instrText>
      </w:r>
      <w:r w:rsidR="0053172E">
        <w:fldChar w:fldCharType="separate"/>
      </w:r>
      <w:r w:rsidRPr="007E1963">
        <w:rPr>
          <w:rStyle w:val="Hyperlink"/>
          <w:szCs w:val="24"/>
          <w:lang w:val="de-DE"/>
        </w:rPr>
        <w:t>https://tools.ietf.org/html/draft-schoenw-netmod-yang-pattern</w:t>
      </w:r>
      <w:r w:rsidR="0053172E">
        <w:rPr>
          <w:rStyle w:val="Hyperlink"/>
          <w:szCs w:val="24"/>
          <w:lang w:val="de-DE"/>
        </w:rPr>
        <w:fldChar w:fldCharType="end"/>
      </w:r>
      <w:r w:rsidRPr="007E1963">
        <w:rPr>
          <w:szCs w:val="24"/>
          <w:lang w:val="de-DE"/>
        </w:rPr>
        <w:t>)</w:t>
      </w:r>
    </w:p>
    <w:p w14:paraId="0FB97C84" w14:textId="42CB71B1" w:rsidR="000A70EB" w:rsidRPr="009645B0" w:rsidRDefault="000122A3" w:rsidP="00697812">
      <w:pPr>
        <w:pStyle w:val="Listenabsatz"/>
        <w:numPr>
          <w:ilvl w:val="0"/>
          <w:numId w:val="3"/>
        </w:numPr>
        <w:tabs>
          <w:tab w:val="left" w:pos="709"/>
        </w:tabs>
        <w:ind w:hanging="578"/>
        <w:rPr>
          <w:szCs w:val="24"/>
        </w:rPr>
      </w:pPr>
      <w:bookmarkStart w:id="110" w:name="_Ref428448481"/>
      <w:bookmarkStart w:id="111" w:name="_Toc394403601"/>
      <w:r w:rsidRPr="00620219">
        <w:rPr>
          <w:szCs w:val="24"/>
        </w:rPr>
        <w:t>IISOMI</w:t>
      </w:r>
      <w:r w:rsidR="00B342D6" w:rsidRPr="00620219">
        <w:rPr>
          <w:szCs w:val="24"/>
        </w:rPr>
        <w:t xml:space="preserve"> 514 “UML Modeling Guidelines </w:t>
      </w:r>
      <w:r w:rsidRPr="00620219">
        <w:rPr>
          <w:szCs w:val="24"/>
        </w:rPr>
        <w:t xml:space="preserve">Version </w:t>
      </w:r>
      <w:r w:rsidR="00476AF3" w:rsidRPr="00620219">
        <w:rPr>
          <w:szCs w:val="24"/>
        </w:rPr>
        <w:t>1.</w:t>
      </w:r>
      <w:r w:rsidR="00620219" w:rsidRPr="00620219">
        <w:rPr>
          <w:szCs w:val="24"/>
        </w:rPr>
        <w:t>3</w:t>
      </w:r>
      <w:r w:rsidR="00B342D6" w:rsidRPr="00620219">
        <w:rPr>
          <w:szCs w:val="24"/>
        </w:rPr>
        <w:t>” (</w:t>
      </w:r>
      <w:hyperlink r:id="rId12" w:history="1">
        <w:r w:rsidR="00697812" w:rsidRPr="00687019">
          <w:rPr>
            <w:rStyle w:val="Hyperlink"/>
          </w:rPr>
          <w:t>https://3vf60mmveq1g8vzn48q2o71a-wpengine.netdna-ssl.com/wp-content/uploads/2018/08/TR-514_UML_Modeling_Guidelines_v1.3-1-1.pdf</w:t>
        </w:r>
      </w:hyperlink>
      <w:r w:rsidR="00B342D6" w:rsidRPr="00620219">
        <w:rPr>
          <w:szCs w:val="24"/>
        </w:rPr>
        <w:t>)</w:t>
      </w:r>
      <w:bookmarkEnd w:id="110"/>
    </w:p>
    <w:p w14:paraId="59EA919E" w14:textId="44131568" w:rsidR="000A70EB" w:rsidRDefault="008477EC">
      <w:pPr>
        <w:pStyle w:val="Listenabsatz"/>
        <w:numPr>
          <w:ilvl w:val="0"/>
          <w:numId w:val="3"/>
        </w:numPr>
        <w:tabs>
          <w:tab w:val="left" w:pos="709"/>
        </w:tabs>
        <w:ind w:hanging="578"/>
        <w:rPr>
          <w:szCs w:val="24"/>
        </w:rPr>
      </w:pPr>
      <w:bookmarkStart w:id="112" w:name="_Toc413322109"/>
      <w:bookmarkStart w:id="113" w:name="_Toc433722959"/>
      <w:proofErr w:type="spellStart"/>
      <w:r w:rsidRPr="007E1963">
        <w:rPr>
          <w:szCs w:val="24"/>
        </w:rPr>
        <w:lastRenderedPageBreak/>
        <w:t>OpenModelProfile</w:t>
      </w:r>
      <w:proofErr w:type="spellEnd"/>
      <w:r w:rsidRPr="007E1963">
        <w:rPr>
          <w:szCs w:val="24"/>
        </w:rPr>
        <w:t xml:space="preserve"> (</w:t>
      </w:r>
      <w:hyperlink r:id="rId13" w:history="1">
        <w:r w:rsidRPr="007E1963">
          <w:rPr>
            <w:rStyle w:val="Hyperlink"/>
            <w:szCs w:val="24"/>
          </w:rPr>
          <w:t>https://github.com/OpenNetworkingFoundation/EAGLE-Open-Model-Profile-and-Tools/tree/OpenModelProfile</w:t>
        </w:r>
      </w:hyperlink>
      <w:r w:rsidRPr="007E1963">
        <w:rPr>
          <w:szCs w:val="24"/>
        </w:rPr>
        <w:t>)</w:t>
      </w:r>
    </w:p>
    <w:p w14:paraId="16E1470C" w14:textId="48B584C9" w:rsidR="000A70EB" w:rsidRDefault="00C26D8E">
      <w:pPr>
        <w:pStyle w:val="Listenabsatz"/>
        <w:numPr>
          <w:ilvl w:val="0"/>
          <w:numId w:val="3"/>
        </w:numPr>
        <w:tabs>
          <w:tab w:val="left" w:pos="709"/>
        </w:tabs>
        <w:ind w:hanging="578"/>
        <w:rPr>
          <w:szCs w:val="24"/>
        </w:rPr>
      </w:pPr>
      <w:bookmarkStart w:id="114" w:name="_Ref444712239"/>
      <w:r w:rsidRPr="007E1963">
        <w:rPr>
          <w:szCs w:val="24"/>
        </w:rPr>
        <w:t>EAGLE UML-Yang Mapping Tool (</w:t>
      </w:r>
      <w:hyperlink r:id="rId14" w:history="1">
        <w:r w:rsidRPr="007E1963">
          <w:rPr>
            <w:rStyle w:val="Hyperlink"/>
            <w:szCs w:val="24"/>
          </w:rPr>
          <w:t>https://github.com/OpenNetworkingFoundation/EAGLE-Open-Model-Profile-and-Tools/tree/UmlYangTools</w:t>
        </w:r>
      </w:hyperlink>
      <w:r w:rsidRPr="007E1963">
        <w:rPr>
          <w:szCs w:val="24"/>
        </w:rPr>
        <w:t>)</w:t>
      </w:r>
      <w:bookmarkEnd w:id="114"/>
    </w:p>
    <w:p w14:paraId="5B6F595F" w14:textId="2EE9F289" w:rsidR="000A70EB" w:rsidRDefault="00C26D8E">
      <w:pPr>
        <w:pStyle w:val="Listenabsatz"/>
        <w:numPr>
          <w:ilvl w:val="0"/>
          <w:numId w:val="3"/>
        </w:numPr>
        <w:tabs>
          <w:tab w:val="left" w:pos="709"/>
        </w:tabs>
        <w:ind w:hanging="578"/>
        <w:rPr>
          <w:szCs w:val="24"/>
        </w:rPr>
      </w:pPr>
      <w:bookmarkStart w:id="115" w:name="_Ref444712523"/>
      <w:r w:rsidRPr="007E1963">
        <w:rPr>
          <w:szCs w:val="24"/>
        </w:rPr>
        <w:t>Video to introduce the UML to YANG mapping tool</w:t>
      </w:r>
      <w:r w:rsidRPr="007E1963">
        <w:rPr>
          <w:szCs w:val="24"/>
        </w:rPr>
        <w:br/>
      </w:r>
      <w:proofErr w:type="spellStart"/>
      <w:r w:rsidRPr="007E1963">
        <w:rPr>
          <w:szCs w:val="24"/>
        </w:rPr>
        <w:t>Youtube</w:t>
      </w:r>
      <w:proofErr w:type="spellEnd"/>
      <w:r w:rsidRPr="007E1963">
        <w:rPr>
          <w:szCs w:val="24"/>
        </w:rPr>
        <w:t>:</w:t>
      </w:r>
      <w:r w:rsidR="00EB13C1" w:rsidRPr="007E1963">
        <w:rPr>
          <w:szCs w:val="24"/>
        </w:rPr>
        <w:t xml:space="preserve"> </w:t>
      </w:r>
      <w:hyperlink r:id="rId15" w:history="1">
        <w:r w:rsidR="00EB13C1" w:rsidRPr="007E1963">
          <w:rPr>
            <w:rStyle w:val="Hyperlink"/>
            <w:szCs w:val="24"/>
          </w:rPr>
          <w:t>https://www.youtube.com/watch?v=6At3YFrE8Ag&amp;feature=youtu.be</w:t>
        </w:r>
      </w:hyperlink>
      <w:r w:rsidRPr="007E1963">
        <w:rPr>
          <w:szCs w:val="24"/>
        </w:rPr>
        <w:br/>
        <w:t>Youku:</w:t>
      </w:r>
      <w:r w:rsidR="00EB13C1" w:rsidRPr="007E1963">
        <w:rPr>
          <w:szCs w:val="24"/>
        </w:rPr>
        <w:t xml:space="preserve"> </w:t>
      </w:r>
      <w:hyperlink r:id="rId16" w:history="1">
        <w:r w:rsidR="00EB13C1" w:rsidRPr="007E1963">
          <w:rPr>
            <w:rStyle w:val="Hyperlink"/>
            <w:szCs w:val="24"/>
          </w:rPr>
          <w:t>http://v.youku.com/v_show/id_XMTQ4NDc2NDg0OA==.html</w:t>
        </w:r>
      </w:hyperlink>
      <w:bookmarkEnd w:id="115"/>
    </w:p>
    <w:bookmarkStart w:id="116" w:name="_Ref503949474"/>
    <w:p w14:paraId="59C46C53" w14:textId="2B2903E2" w:rsidR="000A70EB" w:rsidRDefault="00374F4B">
      <w:pPr>
        <w:pStyle w:val="Listenabsatz"/>
        <w:numPr>
          <w:ilvl w:val="0"/>
          <w:numId w:val="3"/>
        </w:numPr>
        <w:tabs>
          <w:tab w:val="left" w:pos="709"/>
        </w:tabs>
        <w:ind w:hanging="578"/>
        <w:rPr>
          <w:szCs w:val="24"/>
        </w:rPr>
      </w:pPr>
      <w:r>
        <w:fldChar w:fldCharType="begin"/>
      </w:r>
      <w:r>
        <w:instrText xml:space="preserve"> HYPERLINK "https://datatracker.ietf.org/doc/rfc7950/" </w:instrText>
      </w:r>
      <w:r>
        <w:fldChar w:fldCharType="separate"/>
      </w:r>
      <w:r w:rsidR="00B87644" w:rsidRPr="00B87644">
        <w:rPr>
          <w:rStyle w:val="Hyperlink"/>
          <w:szCs w:val="24"/>
        </w:rPr>
        <w:t>RFC 7950</w:t>
      </w:r>
      <w:r>
        <w:rPr>
          <w:rStyle w:val="Hyperlink"/>
          <w:szCs w:val="24"/>
        </w:rPr>
        <w:fldChar w:fldCharType="end"/>
      </w:r>
      <w:r w:rsidR="00B87644">
        <w:rPr>
          <w:szCs w:val="24"/>
        </w:rPr>
        <w:t xml:space="preserve"> “</w:t>
      </w:r>
      <w:r w:rsidR="00CA707B" w:rsidRPr="007E1963">
        <w:rPr>
          <w:szCs w:val="24"/>
        </w:rPr>
        <w:t>The YANG 1.1 Data Modeling Language</w:t>
      </w:r>
      <w:r w:rsidR="00B87644">
        <w:rPr>
          <w:szCs w:val="24"/>
        </w:rPr>
        <w:t>”</w:t>
      </w:r>
      <w:bookmarkEnd w:id="116"/>
    </w:p>
    <w:p w14:paraId="5F7C8BAF" w14:textId="5F86CB6B" w:rsidR="007B6D08" w:rsidRDefault="007B6D08" w:rsidP="007B6D08">
      <w:pPr>
        <w:pStyle w:val="Listenabsatz"/>
        <w:numPr>
          <w:ilvl w:val="0"/>
          <w:numId w:val="3"/>
        </w:numPr>
        <w:tabs>
          <w:tab w:val="left" w:pos="709"/>
        </w:tabs>
        <w:ind w:hanging="578"/>
        <w:rPr>
          <w:szCs w:val="24"/>
        </w:rPr>
      </w:pPr>
      <w:r>
        <w:rPr>
          <w:szCs w:val="24"/>
        </w:rPr>
        <w:t xml:space="preserve">Draft </w:t>
      </w:r>
      <w:proofErr w:type="spellStart"/>
      <w:r w:rsidRPr="007B6D08">
        <w:rPr>
          <w:szCs w:val="24"/>
        </w:rPr>
        <w:t>OpenConfig</w:t>
      </w:r>
      <w:proofErr w:type="spellEnd"/>
      <w:r w:rsidRPr="007B6D08">
        <w:rPr>
          <w:szCs w:val="24"/>
        </w:rPr>
        <w:t xml:space="preserve"> YANG best practices: </w:t>
      </w:r>
      <w:hyperlink r:id="rId17" w:history="1">
        <w:r w:rsidRPr="005978D6">
          <w:rPr>
            <w:rStyle w:val="Hyperlink"/>
            <w:szCs w:val="24"/>
          </w:rPr>
          <w:t>http://www.openconfig.net/docs/style-guide/</w:t>
        </w:r>
      </w:hyperlink>
    </w:p>
    <w:bookmarkStart w:id="117" w:name="_Ref523929258"/>
    <w:bookmarkStart w:id="118" w:name="_Toc516067359"/>
    <w:p w14:paraId="1AA4478B" w14:textId="24EE4EEF" w:rsidR="00D453B7" w:rsidRPr="00D453B7" w:rsidRDefault="00D453B7" w:rsidP="00D453B7">
      <w:pPr>
        <w:pStyle w:val="Listenabsatz"/>
        <w:numPr>
          <w:ilvl w:val="0"/>
          <w:numId w:val="3"/>
        </w:numPr>
        <w:tabs>
          <w:tab w:val="left" w:pos="709"/>
        </w:tabs>
        <w:ind w:hanging="578"/>
        <w:rPr>
          <w:szCs w:val="24"/>
        </w:rPr>
      </w:pPr>
      <w:r>
        <w:rPr>
          <w:szCs w:val="24"/>
        </w:rPr>
        <w:fldChar w:fldCharType="begin"/>
      </w:r>
      <w:r>
        <w:rPr>
          <w:szCs w:val="24"/>
        </w:rPr>
        <w:instrText xml:space="preserve"> HYPERLINK "https://tools.ietf.org/html/rfc8342" </w:instrText>
      </w:r>
      <w:r>
        <w:rPr>
          <w:szCs w:val="24"/>
        </w:rPr>
        <w:fldChar w:fldCharType="separate"/>
      </w:r>
      <w:r w:rsidRPr="00D453B7">
        <w:rPr>
          <w:rStyle w:val="Hyperlink"/>
          <w:szCs w:val="24"/>
        </w:rPr>
        <w:t>RFC 8342</w:t>
      </w:r>
      <w:r>
        <w:rPr>
          <w:szCs w:val="24"/>
        </w:rPr>
        <w:fldChar w:fldCharType="end"/>
      </w:r>
      <w:r w:rsidRPr="00D453B7">
        <w:rPr>
          <w:szCs w:val="24"/>
        </w:rPr>
        <w:t xml:space="preserve"> “Network Management Datastore Architecture (NMDA)”</w:t>
      </w:r>
      <w:bookmarkEnd w:id="117"/>
    </w:p>
    <w:p w14:paraId="4807A91E" w14:textId="77777777" w:rsidR="003535D9" w:rsidRDefault="003535D9" w:rsidP="003535D9">
      <w:pPr>
        <w:pStyle w:val="berschrift1"/>
      </w:pPr>
      <w:bookmarkStart w:id="119" w:name="_Toc531166580"/>
      <w:r>
        <w:t>Abbreviations</w:t>
      </w:r>
      <w:bookmarkEnd w:id="112"/>
      <w:bookmarkEnd w:id="113"/>
      <w:bookmarkEnd w:id="118"/>
      <w:bookmarkEnd w:id="119"/>
    </w:p>
    <w:p w14:paraId="68EFB6FE" w14:textId="77777777" w:rsidR="006B2259" w:rsidRPr="007E1963" w:rsidRDefault="006B2259" w:rsidP="007E1963">
      <w:pPr>
        <w:tabs>
          <w:tab w:val="left" w:pos="993"/>
        </w:tabs>
        <w:spacing w:after="0"/>
        <w:rPr>
          <w:szCs w:val="24"/>
        </w:rPr>
      </w:pPr>
      <w:r w:rsidRPr="007E1963">
        <w:rPr>
          <w:szCs w:val="24"/>
        </w:rPr>
        <w:t>App</w:t>
      </w:r>
      <w:r w:rsidRPr="007E1963">
        <w:rPr>
          <w:szCs w:val="24"/>
        </w:rPr>
        <w:tab/>
        <w:t>Application</w:t>
      </w:r>
    </w:p>
    <w:p w14:paraId="4F4C18F9" w14:textId="77777777" w:rsidR="00443CDA" w:rsidRPr="007E1963" w:rsidRDefault="00443CDA" w:rsidP="007E1963">
      <w:pPr>
        <w:tabs>
          <w:tab w:val="left" w:pos="993"/>
        </w:tabs>
        <w:spacing w:after="0"/>
        <w:rPr>
          <w:szCs w:val="24"/>
        </w:rPr>
      </w:pPr>
      <w:r w:rsidRPr="007E1963">
        <w:rPr>
          <w:szCs w:val="24"/>
        </w:rPr>
        <w:t>C</w:t>
      </w:r>
      <w:r w:rsidRPr="007E1963">
        <w:rPr>
          <w:szCs w:val="24"/>
        </w:rPr>
        <w:tab/>
        <w:t>Conditional</w:t>
      </w:r>
    </w:p>
    <w:p w14:paraId="3566D51C" w14:textId="77777777" w:rsidR="00443CDA" w:rsidRPr="007E1963" w:rsidRDefault="00443CDA" w:rsidP="007E1963">
      <w:pPr>
        <w:tabs>
          <w:tab w:val="left" w:pos="993"/>
        </w:tabs>
        <w:spacing w:after="0"/>
        <w:rPr>
          <w:szCs w:val="24"/>
        </w:rPr>
      </w:pPr>
      <w:r w:rsidRPr="007E1963">
        <w:rPr>
          <w:szCs w:val="24"/>
        </w:rPr>
        <w:t>CM</w:t>
      </w:r>
      <w:r w:rsidRPr="007E1963">
        <w:rPr>
          <w:szCs w:val="24"/>
        </w:rPr>
        <w:tab/>
        <w:t>Conditional-Mandatory</w:t>
      </w:r>
    </w:p>
    <w:p w14:paraId="450A660B" w14:textId="77777777" w:rsidR="00443CDA" w:rsidRPr="007E1963" w:rsidRDefault="00443CDA" w:rsidP="007E1963">
      <w:pPr>
        <w:tabs>
          <w:tab w:val="left" w:pos="993"/>
        </w:tabs>
        <w:spacing w:after="0"/>
        <w:rPr>
          <w:szCs w:val="24"/>
        </w:rPr>
      </w:pPr>
      <w:r w:rsidRPr="007E1963">
        <w:rPr>
          <w:szCs w:val="24"/>
        </w:rPr>
        <w:t>CO</w:t>
      </w:r>
      <w:r w:rsidRPr="007E1963">
        <w:rPr>
          <w:szCs w:val="24"/>
        </w:rPr>
        <w:tab/>
        <w:t>Conditional-Optional</w:t>
      </w:r>
    </w:p>
    <w:p w14:paraId="3AF989CA" w14:textId="77777777" w:rsidR="008949EF" w:rsidRPr="007E1963" w:rsidRDefault="008949EF" w:rsidP="007E1963">
      <w:pPr>
        <w:tabs>
          <w:tab w:val="left" w:pos="993"/>
        </w:tabs>
        <w:spacing w:after="0"/>
        <w:rPr>
          <w:szCs w:val="24"/>
        </w:rPr>
      </w:pPr>
      <w:r w:rsidRPr="007E1963">
        <w:rPr>
          <w:szCs w:val="24"/>
        </w:rPr>
        <w:t>DN</w:t>
      </w:r>
      <w:r w:rsidRPr="007E1963">
        <w:rPr>
          <w:szCs w:val="24"/>
        </w:rPr>
        <w:tab/>
        <w:t>Distinguished Name</w:t>
      </w:r>
    </w:p>
    <w:p w14:paraId="1227E367" w14:textId="77777777" w:rsidR="00514311" w:rsidRPr="007E1963" w:rsidRDefault="00514311" w:rsidP="007E1963">
      <w:pPr>
        <w:tabs>
          <w:tab w:val="left" w:pos="993"/>
        </w:tabs>
        <w:spacing w:after="0"/>
        <w:rPr>
          <w:szCs w:val="24"/>
        </w:rPr>
      </w:pPr>
      <w:r w:rsidRPr="007E1963">
        <w:rPr>
          <w:szCs w:val="24"/>
        </w:rPr>
        <w:t>DS</w:t>
      </w:r>
      <w:r w:rsidRPr="007E1963">
        <w:rPr>
          <w:szCs w:val="24"/>
        </w:rPr>
        <w:tab/>
        <w:t>Data Schema</w:t>
      </w:r>
    </w:p>
    <w:p w14:paraId="1F4B91CE" w14:textId="77777777" w:rsidR="008949EF" w:rsidRPr="007E1963" w:rsidRDefault="008949EF" w:rsidP="007E1963">
      <w:pPr>
        <w:tabs>
          <w:tab w:val="left" w:pos="993"/>
        </w:tabs>
        <w:spacing w:after="0"/>
        <w:rPr>
          <w:szCs w:val="24"/>
        </w:rPr>
      </w:pPr>
      <w:r w:rsidRPr="007E1963">
        <w:rPr>
          <w:szCs w:val="24"/>
        </w:rPr>
        <w:t>DSCP</w:t>
      </w:r>
      <w:r w:rsidRPr="007E1963">
        <w:rPr>
          <w:szCs w:val="24"/>
        </w:rPr>
        <w:tab/>
        <w:t>Differentiated Services Codepoint</w:t>
      </w:r>
    </w:p>
    <w:p w14:paraId="312545D5" w14:textId="77777777" w:rsidR="00FE4B37" w:rsidRPr="007E1963" w:rsidRDefault="00FE4B37" w:rsidP="007E1963">
      <w:pPr>
        <w:tabs>
          <w:tab w:val="left" w:pos="993"/>
        </w:tabs>
        <w:spacing w:after="0"/>
        <w:rPr>
          <w:szCs w:val="24"/>
        </w:rPr>
      </w:pPr>
      <w:r w:rsidRPr="007E1963">
        <w:rPr>
          <w:szCs w:val="24"/>
        </w:rPr>
        <w:t>IM</w:t>
      </w:r>
      <w:r w:rsidRPr="007E1963">
        <w:rPr>
          <w:szCs w:val="24"/>
        </w:rPr>
        <w:tab/>
        <w:t>Information Model</w:t>
      </w:r>
    </w:p>
    <w:p w14:paraId="7DF4C67B" w14:textId="77777777" w:rsidR="00FE4B37" w:rsidRPr="007E1963" w:rsidRDefault="00FE4B37" w:rsidP="007E1963">
      <w:pPr>
        <w:tabs>
          <w:tab w:val="left" w:pos="993"/>
        </w:tabs>
        <w:spacing w:after="0"/>
        <w:rPr>
          <w:szCs w:val="24"/>
        </w:rPr>
      </w:pPr>
      <w:r w:rsidRPr="007E1963">
        <w:rPr>
          <w:szCs w:val="24"/>
        </w:rPr>
        <w:t>JSON</w:t>
      </w:r>
      <w:r w:rsidRPr="007E1963">
        <w:rPr>
          <w:szCs w:val="24"/>
        </w:rPr>
        <w:tab/>
        <w:t>JavaScript Object Notation</w:t>
      </w:r>
    </w:p>
    <w:p w14:paraId="326F4F2D" w14:textId="77777777" w:rsidR="00443CDA" w:rsidRPr="007E1963" w:rsidRDefault="00443CDA" w:rsidP="007E1963">
      <w:pPr>
        <w:tabs>
          <w:tab w:val="left" w:pos="993"/>
        </w:tabs>
        <w:spacing w:after="0"/>
        <w:rPr>
          <w:szCs w:val="24"/>
        </w:rPr>
      </w:pPr>
      <w:r w:rsidRPr="007E1963">
        <w:rPr>
          <w:szCs w:val="24"/>
        </w:rPr>
        <w:t>M</w:t>
      </w:r>
      <w:r w:rsidRPr="007E1963">
        <w:rPr>
          <w:szCs w:val="24"/>
        </w:rPr>
        <w:tab/>
        <w:t>Mandatory</w:t>
      </w:r>
    </w:p>
    <w:p w14:paraId="733D39CD" w14:textId="77777777" w:rsidR="00514311" w:rsidRPr="007E1963" w:rsidRDefault="00514311" w:rsidP="007E1963">
      <w:pPr>
        <w:tabs>
          <w:tab w:val="left" w:pos="993"/>
        </w:tabs>
        <w:spacing w:after="0"/>
        <w:rPr>
          <w:szCs w:val="24"/>
        </w:rPr>
      </w:pPr>
      <w:r w:rsidRPr="007E1963">
        <w:rPr>
          <w:szCs w:val="24"/>
        </w:rPr>
        <w:t>MAC</w:t>
      </w:r>
      <w:r w:rsidRPr="007E1963">
        <w:rPr>
          <w:szCs w:val="24"/>
        </w:rPr>
        <w:tab/>
        <w:t>Media Access Control</w:t>
      </w:r>
    </w:p>
    <w:p w14:paraId="0EDF601E" w14:textId="77777777" w:rsidR="00FE4B37" w:rsidRPr="007E1963" w:rsidRDefault="00FE4B37" w:rsidP="007E1963">
      <w:pPr>
        <w:tabs>
          <w:tab w:val="left" w:pos="993"/>
        </w:tabs>
        <w:spacing w:after="0"/>
        <w:rPr>
          <w:szCs w:val="24"/>
        </w:rPr>
      </w:pPr>
      <w:r w:rsidRPr="007E1963">
        <w:rPr>
          <w:szCs w:val="24"/>
        </w:rPr>
        <w:t>NA</w:t>
      </w:r>
      <w:r w:rsidRPr="007E1963">
        <w:rPr>
          <w:szCs w:val="24"/>
        </w:rPr>
        <w:tab/>
        <w:t>Not Applicable</w:t>
      </w:r>
    </w:p>
    <w:p w14:paraId="2A770F14" w14:textId="77777777" w:rsidR="00443CDA" w:rsidRPr="007E1963" w:rsidRDefault="00443CDA" w:rsidP="007E1963">
      <w:pPr>
        <w:tabs>
          <w:tab w:val="left" w:pos="993"/>
        </w:tabs>
        <w:spacing w:after="0"/>
        <w:rPr>
          <w:szCs w:val="24"/>
        </w:rPr>
      </w:pPr>
      <w:r w:rsidRPr="007E1963">
        <w:rPr>
          <w:szCs w:val="24"/>
        </w:rPr>
        <w:t>O</w:t>
      </w:r>
      <w:r w:rsidRPr="007E1963">
        <w:rPr>
          <w:szCs w:val="24"/>
        </w:rPr>
        <w:tab/>
        <w:t>Optional</w:t>
      </w:r>
    </w:p>
    <w:p w14:paraId="348A443D" w14:textId="77777777" w:rsidR="00FE4B37" w:rsidRPr="007E1963" w:rsidRDefault="00FE4B37" w:rsidP="007E1963">
      <w:pPr>
        <w:tabs>
          <w:tab w:val="left" w:pos="993"/>
        </w:tabs>
        <w:spacing w:after="0"/>
        <w:rPr>
          <w:szCs w:val="24"/>
        </w:rPr>
      </w:pPr>
      <w:r w:rsidRPr="007E1963">
        <w:rPr>
          <w:szCs w:val="24"/>
        </w:rPr>
        <w:t>OF</w:t>
      </w:r>
      <w:r w:rsidRPr="007E1963">
        <w:rPr>
          <w:szCs w:val="24"/>
        </w:rPr>
        <w:tab/>
        <w:t>Open Flow</w:t>
      </w:r>
    </w:p>
    <w:p w14:paraId="3768A70F" w14:textId="77777777" w:rsidR="006B2259" w:rsidRPr="007E1963" w:rsidRDefault="006B2259" w:rsidP="007E1963">
      <w:pPr>
        <w:tabs>
          <w:tab w:val="left" w:pos="993"/>
        </w:tabs>
        <w:spacing w:after="0"/>
        <w:rPr>
          <w:szCs w:val="24"/>
        </w:rPr>
      </w:pPr>
      <w:r w:rsidRPr="007E1963">
        <w:rPr>
          <w:szCs w:val="24"/>
        </w:rPr>
        <w:t>Pac</w:t>
      </w:r>
      <w:r w:rsidRPr="007E1963">
        <w:rPr>
          <w:szCs w:val="24"/>
        </w:rPr>
        <w:tab/>
        <w:t>Package</w:t>
      </w:r>
    </w:p>
    <w:p w14:paraId="44DDCE8E" w14:textId="77777777" w:rsidR="00514311" w:rsidRPr="007E1963" w:rsidRDefault="00514311" w:rsidP="007E1963">
      <w:pPr>
        <w:tabs>
          <w:tab w:val="left" w:pos="993"/>
        </w:tabs>
        <w:spacing w:after="0"/>
        <w:rPr>
          <w:szCs w:val="24"/>
        </w:rPr>
      </w:pPr>
      <w:proofErr w:type="spellStart"/>
      <w:r w:rsidRPr="007E1963">
        <w:rPr>
          <w:szCs w:val="24"/>
        </w:rPr>
        <w:t>ro</w:t>
      </w:r>
      <w:proofErr w:type="spellEnd"/>
      <w:r w:rsidRPr="007E1963">
        <w:rPr>
          <w:szCs w:val="24"/>
        </w:rPr>
        <w:tab/>
        <w:t>read only</w:t>
      </w:r>
    </w:p>
    <w:p w14:paraId="0C49EAD7" w14:textId="77777777" w:rsidR="006B2259" w:rsidRPr="007E1963" w:rsidRDefault="006B2259" w:rsidP="007E1963">
      <w:pPr>
        <w:tabs>
          <w:tab w:val="left" w:pos="993"/>
        </w:tabs>
        <w:spacing w:after="0"/>
        <w:rPr>
          <w:szCs w:val="24"/>
        </w:rPr>
      </w:pPr>
      <w:r w:rsidRPr="007E1963">
        <w:rPr>
          <w:szCs w:val="24"/>
        </w:rPr>
        <w:t>RPC</w:t>
      </w:r>
      <w:r w:rsidRPr="007E1963">
        <w:rPr>
          <w:szCs w:val="24"/>
        </w:rPr>
        <w:tab/>
        <w:t>Remote Procedure Call</w:t>
      </w:r>
    </w:p>
    <w:p w14:paraId="0AC2F800" w14:textId="77777777" w:rsidR="00514311" w:rsidRPr="007E1963" w:rsidRDefault="00514311" w:rsidP="007E1963">
      <w:pPr>
        <w:tabs>
          <w:tab w:val="left" w:pos="993"/>
        </w:tabs>
        <w:spacing w:after="0"/>
        <w:rPr>
          <w:szCs w:val="24"/>
        </w:rPr>
      </w:pPr>
      <w:proofErr w:type="spellStart"/>
      <w:r w:rsidRPr="007E1963">
        <w:rPr>
          <w:szCs w:val="24"/>
        </w:rPr>
        <w:t>rw</w:t>
      </w:r>
      <w:proofErr w:type="spellEnd"/>
      <w:r w:rsidRPr="007E1963">
        <w:rPr>
          <w:szCs w:val="24"/>
        </w:rPr>
        <w:tab/>
        <w:t>read write</w:t>
      </w:r>
    </w:p>
    <w:p w14:paraId="74B0CCD2" w14:textId="77777777" w:rsidR="00645ECA" w:rsidRPr="007E1963" w:rsidRDefault="00645ECA" w:rsidP="007E1963">
      <w:pPr>
        <w:tabs>
          <w:tab w:val="left" w:pos="993"/>
        </w:tabs>
        <w:spacing w:after="0"/>
        <w:rPr>
          <w:szCs w:val="24"/>
        </w:rPr>
      </w:pPr>
      <w:r w:rsidRPr="007E1963">
        <w:rPr>
          <w:szCs w:val="24"/>
        </w:rPr>
        <w:t>SDN</w:t>
      </w:r>
      <w:r w:rsidRPr="007E1963">
        <w:rPr>
          <w:szCs w:val="24"/>
        </w:rPr>
        <w:tab/>
        <w:t>Software Defined Network</w:t>
      </w:r>
    </w:p>
    <w:p w14:paraId="3DAE96AA" w14:textId="77777777" w:rsidR="00FE4B37" w:rsidRPr="007E1963" w:rsidRDefault="00FE4B37" w:rsidP="007E1963">
      <w:pPr>
        <w:tabs>
          <w:tab w:val="left" w:pos="993"/>
        </w:tabs>
        <w:spacing w:after="0"/>
        <w:rPr>
          <w:szCs w:val="24"/>
        </w:rPr>
      </w:pPr>
      <w:r w:rsidRPr="007E1963">
        <w:rPr>
          <w:szCs w:val="24"/>
        </w:rPr>
        <w:t>SMI</w:t>
      </w:r>
      <w:r w:rsidRPr="007E1963">
        <w:rPr>
          <w:szCs w:val="24"/>
        </w:rPr>
        <w:tab/>
        <w:t>Structure of Management Information</w:t>
      </w:r>
    </w:p>
    <w:p w14:paraId="6DD6D3B1" w14:textId="77777777" w:rsidR="00FE4B37" w:rsidRPr="007E1963" w:rsidRDefault="00FE4B37" w:rsidP="007E1963">
      <w:pPr>
        <w:tabs>
          <w:tab w:val="left" w:pos="993"/>
        </w:tabs>
        <w:spacing w:after="0"/>
        <w:rPr>
          <w:szCs w:val="24"/>
        </w:rPr>
      </w:pPr>
      <w:r w:rsidRPr="007E1963">
        <w:rPr>
          <w:szCs w:val="24"/>
        </w:rPr>
        <w:t>UML</w:t>
      </w:r>
      <w:r w:rsidRPr="007E1963">
        <w:rPr>
          <w:szCs w:val="24"/>
        </w:rPr>
        <w:tab/>
        <w:t>Unified Modeling Language</w:t>
      </w:r>
    </w:p>
    <w:p w14:paraId="658428A1" w14:textId="77777777" w:rsidR="008949EF" w:rsidRPr="007E1963" w:rsidRDefault="008949EF" w:rsidP="007E1963">
      <w:pPr>
        <w:tabs>
          <w:tab w:val="left" w:pos="993"/>
        </w:tabs>
        <w:spacing w:after="0"/>
        <w:rPr>
          <w:szCs w:val="24"/>
        </w:rPr>
      </w:pPr>
      <w:r w:rsidRPr="007E1963">
        <w:rPr>
          <w:szCs w:val="24"/>
        </w:rPr>
        <w:t>URI</w:t>
      </w:r>
      <w:r w:rsidRPr="007E1963">
        <w:rPr>
          <w:szCs w:val="24"/>
        </w:rPr>
        <w:tab/>
        <w:t>Uniform Resource Identifier</w:t>
      </w:r>
    </w:p>
    <w:p w14:paraId="1A17A818" w14:textId="77777777" w:rsidR="008949EF" w:rsidRPr="007E1963" w:rsidRDefault="008949EF" w:rsidP="007E1963">
      <w:pPr>
        <w:tabs>
          <w:tab w:val="left" w:pos="993"/>
        </w:tabs>
        <w:spacing w:after="0"/>
        <w:rPr>
          <w:szCs w:val="24"/>
        </w:rPr>
      </w:pPr>
      <w:r w:rsidRPr="007E1963">
        <w:rPr>
          <w:szCs w:val="24"/>
        </w:rPr>
        <w:t>UUID</w:t>
      </w:r>
      <w:r w:rsidRPr="007E1963">
        <w:rPr>
          <w:szCs w:val="24"/>
        </w:rPr>
        <w:tab/>
        <w:t>Universally Unique Identifier</w:t>
      </w:r>
    </w:p>
    <w:p w14:paraId="18986103" w14:textId="77777777" w:rsidR="006B2259" w:rsidRPr="007E1963" w:rsidRDefault="006B2259" w:rsidP="007E1963">
      <w:pPr>
        <w:tabs>
          <w:tab w:val="left" w:pos="993"/>
        </w:tabs>
        <w:spacing w:after="0"/>
        <w:rPr>
          <w:szCs w:val="24"/>
        </w:rPr>
      </w:pPr>
      <w:r w:rsidRPr="007E1963">
        <w:rPr>
          <w:szCs w:val="24"/>
        </w:rPr>
        <w:t>XOR</w:t>
      </w:r>
      <w:r w:rsidRPr="007E1963">
        <w:rPr>
          <w:szCs w:val="24"/>
        </w:rPr>
        <w:tab/>
        <w:t>Exclusive OR</w:t>
      </w:r>
    </w:p>
    <w:p w14:paraId="28CE5DB9" w14:textId="77777777" w:rsidR="00514311" w:rsidRPr="007E1963" w:rsidRDefault="00514311" w:rsidP="007E1963">
      <w:pPr>
        <w:tabs>
          <w:tab w:val="left" w:pos="993"/>
        </w:tabs>
        <w:spacing w:after="0"/>
        <w:rPr>
          <w:szCs w:val="24"/>
        </w:rPr>
      </w:pPr>
      <w:r w:rsidRPr="007E1963">
        <w:rPr>
          <w:szCs w:val="24"/>
        </w:rPr>
        <w:t>XMI</w:t>
      </w:r>
      <w:r w:rsidRPr="007E1963">
        <w:rPr>
          <w:szCs w:val="24"/>
        </w:rPr>
        <w:tab/>
        <w:t>XML Metadata Interchange</w:t>
      </w:r>
    </w:p>
    <w:p w14:paraId="0FEE4D70" w14:textId="77777777" w:rsidR="00FE4B37" w:rsidRPr="007E1963" w:rsidRDefault="00FE4B37" w:rsidP="007E1963">
      <w:pPr>
        <w:tabs>
          <w:tab w:val="left" w:pos="993"/>
        </w:tabs>
        <w:spacing w:after="0"/>
        <w:rPr>
          <w:szCs w:val="24"/>
        </w:rPr>
      </w:pPr>
      <w:r w:rsidRPr="007E1963">
        <w:rPr>
          <w:szCs w:val="24"/>
        </w:rPr>
        <w:t>XML</w:t>
      </w:r>
      <w:r w:rsidRPr="007E1963">
        <w:rPr>
          <w:szCs w:val="24"/>
        </w:rPr>
        <w:tab/>
        <w:t>Extensible Markup Language</w:t>
      </w:r>
    </w:p>
    <w:p w14:paraId="441D8340" w14:textId="77777777" w:rsidR="003535D9" w:rsidRPr="007E1963" w:rsidRDefault="00E57020" w:rsidP="007E1963">
      <w:pPr>
        <w:tabs>
          <w:tab w:val="left" w:pos="993"/>
        </w:tabs>
        <w:spacing w:after="0"/>
        <w:rPr>
          <w:szCs w:val="24"/>
        </w:rPr>
      </w:pPr>
      <w:r w:rsidRPr="007E1963">
        <w:rPr>
          <w:szCs w:val="24"/>
        </w:rPr>
        <w:t>YANG</w:t>
      </w:r>
      <w:r w:rsidRPr="007E1963">
        <w:rPr>
          <w:szCs w:val="24"/>
        </w:rPr>
        <w:tab/>
        <w:t>"Yet Another Next Generation".</w:t>
      </w:r>
    </w:p>
    <w:p w14:paraId="3B41059E" w14:textId="77777777" w:rsidR="00E57020" w:rsidRPr="007E1963" w:rsidRDefault="00E57020" w:rsidP="003535D9">
      <w:pPr>
        <w:tabs>
          <w:tab w:val="left" w:pos="993"/>
        </w:tabs>
        <w:rPr>
          <w:szCs w:val="24"/>
        </w:rPr>
      </w:pPr>
    </w:p>
    <w:p w14:paraId="4881504B" w14:textId="77777777" w:rsidR="005C0B26" w:rsidRDefault="005C0B26" w:rsidP="009B6F01">
      <w:pPr>
        <w:pStyle w:val="berschrift1"/>
      </w:pPr>
      <w:bookmarkStart w:id="120" w:name="_Toc516067360"/>
      <w:bookmarkStart w:id="121" w:name="_Toc531166581"/>
      <w:r>
        <w:lastRenderedPageBreak/>
        <w:t>Overview</w:t>
      </w:r>
      <w:bookmarkEnd w:id="111"/>
      <w:bookmarkEnd w:id="120"/>
      <w:bookmarkEnd w:id="121"/>
    </w:p>
    <w:p w14:paraId="23F23B8B" w14:textId="77777777" w:rsidR="005C0B26" w:rsidRDefault="005C0B26" w:rsidP="009B6F01">
      <w:pPr>
        <w:pStyle w:val="berschrift2"/>
      </w:pPr>
      <w:bookmarkStart w:id="122" w:name="_Toc394403602"/>
      <w:bookmarkStart w:id="123" w:name="_Toc516067361"/>
      <w:bookmarkStart w:id="124" w:name="_Toc531166582"/>
      <w:r>
        <w:t>Documentation Overview</w:t>
      </w:r>
      <w:bookmarkEnd w:id="122"/>
      <w:bookmarkEnd w:id="123"/>
      <w:bookmarkEnd w:id="124"/>
    </w:p>
    <w:p w14:paraId="1EE3055C" w14:textId="68291191" w:rsidR="005C0B26" w:rsidRPr="00EC2E86" w:rsidRDefault="00753026" w:rsidP="005C0B26">
      <w:pPr>
        <w:rPr>
          <w:szCs w:val="24"/>
        </w:rPr>
      </w:pPr>
      <w:r w:rsidRPr="00EC2E86">
        <w:rPr>
          <w:szCs w:val="24"/>
        </w:rPr>
        <w:t xml:space="preserve">This document is part of </w:t>
      </w:r>
      <w:r w:rsidR="00F76283" w:rsidRPr="00EC2E86">
        <w:rPr>
          <w:szCs w:val="24"/>
        </w:rPr>
        <w:t xml:space="preserve">a suite of </w:t>
      </w:r>
      <w:r w:rsidR="00B1443B" w:rsidRPr="00EC2E86">
        <w:rPr>
          <w:szCs w:val="24"/>
        </w:rPr>
        <w:t>guidelines</w:t>
      </w:r>
      <w:r w:rsidR="00F76283" w:rsidRPr="00EC2E86">
        <w:rPr>
          <w:szCs w:val="24"/>
        </w:rPr>
        <w:t xml:space="preserve">. The </w:t>
      </w:r>
      <w:r w:rsidRPr="00EC2E86">
        <w:rPr>
          <w:szCs w:val="24"/>
        </w:rPr>
        <w:t xml:space="preserve">location of this document within the documentation architecture is shown in </w:t>
      </w:r>
      <w:r w:rsidR="00F7051B">
        <w:fldChar w:fldCharType="begin"/>
      </w:r>
      <w:r w:rsidR="00F7051B">
        <w:instrText xml:space="preserve"> REF _Ref394487552 \h  \* MERGEFORMAT </w:instrText>
      </w:r>
      <w:r w:rsidR="00F7051B">
        <w:fldChar w:fldCharType="separate"/>
      </w:r>
      <w:r w:rsidR="00261E05" w:rsidRPr="00261E05">
        <w:rPr>
          <w:szCs w:val="24"/>
        </w:rPr>
        <w:t xml:space="preserve">Figure </w:t>
      </w:r>
      <w:r w:rsidR="00261E05" w:rsidRPr="00261E05">
        <w:rPr>
          <w:noProof/>
          <w:szCs w:val="24"/>
        </w:rPr>
        <w:t>4.1</w:t>
      </w:r>
      <w:r w:rsidR="00F7051B">
        <w:fldChar w:fldCharType="end"/>
      </w:r>
      <w:r w:rsidRPr="00EC2E86">
        <w:rPr>
          <w:szCs w:val="24"/>
        </w:rPr>
        <w:t xml:space="preserve"> below:</w:t>
      </w:r>
    </w:p>
    <w:p w14:paraId="0651674D" w14:textId="2DB7BEA3" w:rsidR="00C54BEE" w:rsidRPr="00BB0B57" w:rsidRDefault="00915C13" w:rsidP="00C54BEE">
      <w:pPr>
        <w:pStyle w:val="Beschriftung"/>
        <w:keepNext/>
        <w:jc w:val="left"/>
        <w:rPr>
          <w:szCs w:val="20"/>
        </w:rPr>
      </w:pPr>
      <w:r>
        <w:rPr>
          <w:szCs w:val="20"/>
        </w:rPr>
        <w:object w:dxaOrig="9600" w:dyaOrig="5397" w14:anchorId="7A598F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74.25pt" o:ole="">
            <v:imagedata r:id="rId18" o:title="" cropleft="3379f" cropright=".25"/>
          </v:shape>
          <o:OLEObject Type="Embed" ProgID="PowerPoint.Slide.12" ShapeID="_x0000_i1025" DrawAspect="Content" ObjectID="_1754807813" r:id="rId19"/>
        </w:object>
      </w:r>
    </w:p>
    <w:p w14:paraId="7BF4B662" w14:textId="7804BAE6" w:rsidR="00C54BEE" w:rsidRDefault="00C54BEE" w:rsidP="008759DF">
      <w:pPr>
        <w:pStyle w:val="FigureCaption"/>
      </w:pPr>
      <w:bookmarkStart w:id="125" w:name="_Ref394487552"/>
      <w:bookmarkStart w:id="126" w:name="_Toc394403627"/>
      <w:bookmarkStart w:id="127" w:name="_Toc516067352"/>
      <w:bookmarkStart w:id="128" w:name="_Toc531166636"/>
      <w:r>
        <w:t xml:space="preserve">Figure </w:t>
      </w:r>
      <w:r w:rsidR="00991E2B">
        <w:fldChar w:fldCharType="begin"/>
      </w:r>
      <w:r w:rsidR="00616E64">
        <w:instrText xml:space="preserve"> STYLEREF 1 \s </w:instrText>
      </w:r>
      <w:r w:rsidR="00991E2B">
        <w:fldChar w:fldCharType="separate"/>
      </w:r>
      <w:r w:rsidR="00261E05">
        <w:rPr>
          <w:noProof/>
        </w:rPr>
        <w:t>4</w:t>
      </w:r>
      <w:r w:rsidR="00991E2B">
        <w:fldChar w:fldCharType="end"/>
      </w:r>
      <w:r>
        <w:t>.</w:t>
      </w:r>
      <w:r w:rsidR="00991E2B">
        <w:fldChar w:fldCharType="begin"/>
      </w:r>
      <w:r w:rsidR="00616E64">
        <w:instrText xml:space="preserve"> SEQ Figure \* ARABIC \s 1 </w:instrText>
      </w:r>
      <w:r w:rsidR="00991E2B">
        <w:fldChar w:fldCharType="separate"/>
      </w:r>
      <w:r w:rsidR="00261E05">
        <w:rPr>
          <w:noProof/>
        </w:rPr>
        <w:t>1</w:t>
      </w:r>
      <w:r w:rsidR="00991E2B">
        <w:fldChar w:fldCharType="end"/>
      </w:r>
      <w:bookmarkEnd w:id="125"/>
      <w:r>
        <w:t xml:space="preserve">: </w:t>
      </w:r>
      <w:r w:rsidR="0046308B">
        <w:t>Specification Architecture</w:t>
      </w:r>
      <w:bookmarkEnd w:id="126"/>
      <w:bookmarkEnd w:id="127"/>
      <w:bookmarkEnd w:id="128"/>
    </w:p>
    <w:p w14:paraId="7605BD64" w14:textId="77777777" w:rsidR="00CF61D4" w:rsidRPr="00BB0B57" w:rsidRDefault="00CF61D4" w:rsidP="005C0B26">
      <w:pPr>
        <w:rPr>
          <w:sz w:val="20"/>
          <w:szCs w:val="20"/>
        </w:rPr>
      </w:pPr>
    </w:p>
    <w:p w14:paraId="553FA5D4" w14:textId="77777777" w:rsidR="005752F2" w:rsidRDefault="007041BA" w:rsidP="009B6F01">
      <w:pPr>
        <w:pStyle w:val="berschrift1"/>
      </w:pPr>
      <w:bookmarkStart w:id="129" w:name="_Toc516067362"/>
      <w:bookmarkStart w:id="130" w:name="_Toc531166583"/>
      <w:bookmarkEnd w:id="103"/>
      <w:r>
        <w:t>Mapping Guidelines</w:t>
      </w:r>
      <w:bookmarkEnd w:id="129"/>
      <w:bookmarkEnd w:id="130"/>
    </w:p>
    <w:p w14:paraId="05C9A3A4" w14:textId="77777777" w:rsidR="00E55540" w:rsidRDefault="00E55540" w:rsidP="00E55540">
      <w:pPr>
        <w:pStyle w:val="berschrift2"/>
      </w:pPr>
      <w:bookmarkStart w:id="131" w:name="_Toc516067363"/>
      <w:bookmarkStart w:id="132" w:name="_Toc531166584"/>
      <w:r>
        <w:t>Introduction</w:t>
      </w:r>
      <w:bookmarkEnd w:id="131"/>
      <w:bookmarkEnd w:id="132"/>
    </w:p>
    <w:p w14:paraId="23977417" w14:textId="4A3AD4A2" w:rsidR="00524D18" w:rsidRPr="00EC2E86" w:rsidRDefault="00524D18" w:rsidP="00524D18">
      <w:pPr>
        <w:rPr>
          <w:szCs w:val="24"/>
        </w:rPr>
      </w:pPr>
      <w:r w:rsidRPr="00EC2E86">
        <w:rPr>
          <w:szCs w:val="24"/>
        </w:rPr>
        <w:t xml:space="preserve">The mapping rules are defined in table format and are structured based on the UML artifacts defined in </w:t>
      </w:r>
      <w:r w:rsidR="00F7051B">
        <w:fldChar w:fldCharType="begin"/>
      </w:r>
      <w:r w:rsidR="00F7051B">
        <w:instrText xml:space="preserve"> REF _Ref428448481 \n \h  \* MERGEFORMAT </w:instrText>
      </w:r>
      <w:r w:rsidR="00F7051B">
        <w:fldChar w:fldCharType="separate"/>
      </w:r>
      <w:r w:rsidR="00261E05" w:rsidRPr="00261E05">
        <w:rPr>
          <w:szCs w:val="24"/>
        </w:rPr>
        <w:t>[7]</w:t>
      </w:r>
      <w:r w:rsidR="00F7051B">
        <w:fldChar w:fldCharType="end"/>
      </w:r>
      <w:r w:rsidRPr="00EC2E86">
        <w:rPr>
          <w:szCs w:val="24"/>
        </w:rPr>
        <w:t xml:space="preserve">. Two tables are created for every UML artifact. The first table shows the mapping </w:t>
      </w:r>
      <w:r w:rsidRPr="00EC2E86">
        <w:rPr>
          <w:szCs w:val="24"/>
        </w:rPr>
        <w:lastRenderedPageBreak/>
        <w:t xml:space="preserve">to YANG for the UML artifacts defined in </w:t>
      </w:r>
      <w:r w:rsidR="00F7051B">
        <w:fldChar w:fldCharType="begin"/>
      </w:r>
      <w:r w:rsidR="00F7051B">
        <w:instrText xml:space="preserve"> REF _Ref428448481 \n \h  \* MERGEFORMAT </w:instrText>
      </w:r>
      <w:r w:rsidR="00F7051B">
        <w:fldChar w:fldCharType="separate"/>
      </w:r>
      <w:r w:rsidR="00261E05" w:rsidRPr="00261E05">
        <w:rPr>
          <w:szCs w:val="24"/>
        </w:rPr>
        <w:t>[7]</w:t>
      </w:r>
      <w:r w:rsidR="00F7051B">
        <w:fldChar w:fldCharType="end"/>
      </w:r>
      <w:r w:rsidRPr="00EC2E86">
        <w:rPr>
          <w:szCs w:val="24"/>
        </w:rPr>
        <w:t xml:space="preserve">. The second table shows the potential mapping of the remaining YANG </w:t>
      </w:r>
      <w:proofErr w:type="spellStart"/>
      <w:r w:rsidRPr="00EC2E86">
        <w:rPr>
          <w:szCs w:val="24"/>
        </w:rPr>
        <w:t>substatements</w:t>
      </w:r>
      <w:proofErr w:type="spellEnd"/>
      <w:r w:rsidRPr="00EC2E86">
        <w:rPr>
          <w:szCs w:val="24"/>
        </w:rPr>
        <w:t xml:space="preserve"> which have not been covered in the first table.</w:t>
      </w:r>
      <w:r w:rsidRPr="00EC2E86">
        <w:rPr>
          <w:szCs w:val="24"/>
        </w:rPr>
        <w:br/>
        <w:t>Example mappings are shown below the mapping tables.</w:t>
      </w:r>
    </w:p>
    <w:p w14:paraId="044D61F6" w14:textId="5FE42BC5" w:rsidR="009B41EE" w:rsidRPr="00EC2E86" w:rsidRDefault="008364E7" w:rsidP="005752F2">
      <w:pPr>
        <w:rPr>
          <w:szCs w:val="24"/>
        </w:rPr>
      </w:pPr>
      <w:r w:rsidRPr="00EC2E86">
        <w:rPr>
          <w:szCs w:val="24"/>
        </w:rPr>
        <w:t>Op</w:t>
      </w:r>
      <w:r w:rsidR="009B41EE" w:rsidRPr="00EC2E86">
        <w:rPr>
          <w:szCs w:val="24"/>
        </w:rPr>
        <w:t xml:space="preserve">en issues are </w:t>
      </w:r>
      <w:r w:rsidRPr="00EC2E86">
        <w:rPr>
          <w:szCs w:val="24"/>
        </w:rPr>
        <w:t xml:space="preserve">either </w:t>
      </w:r>
      <w:r w:rsidR="009B41EE" w:rsidRPr="00EC2E86">
        <w:rPr>
          <w:szCs w:val="24"/>
        </w:rPr>
        <w:t xml:space="preserve">marked in </w:t>
      </w:r>
      <w:r w:rsidR="009B41EE" w:rsidRPr="00EC2E86">
        <w:rPr>
          <w:szCs w:val="24"/>
          <w:highlight w:val="yellow"/>
        </w:rPr>
        <w:t>yellow</w:t>
      </w:r>
      <w:r w:rsidR="009B41EE" w:rsidRPr="00EC2E86">
        <w:rPr>
          <w:szCs w:val="24"/>
        </w:rPr>
        <w:t xml:space="preserve"> </w:t>
      </w:r>
      <w:r w:rsidRPr="00EC2E86">
        <w:rPr>
          <w:szCs w:val="24"/>
        </w:rPr>
        <w:t xml:space="preserve">and/or </w:t>
      </w:r>
      <w:r w:rsidR="006B2259" w:rsidRPr="00EC2E86">
        <w:rPr>
          <w:szCs w:val="24"/>
        </w:rPr>
        <w:t>by comments</w:t>
      </w:r>
      <w:r w:rsidRPr="00EC2E86">
        <w:rPr>
          <w:szCs w:val="24"/>
        </w:rPr>
        <w:t>.</w:t>
      </w:r>
      <w:r w:rsidR="00284E3E" w:rsidRPr="00EC2E86">
        <w:rPr>
          <w:szCs w:val="24"/>
        </w:rPr>
        <w:br/>
        <w:t xml:space="preserve">General mapping issues are defined in </w:t>
      </w:r>
      <w:r w:rsidR="00524D18" w:rsidRPr="00EC2E86">
        <w:rPr>
          <w:szCs w:val="24"/>
        </w:rPr>
        <w:t xml:space="preserve">section </w:t>
      </w:r>
      <w:r w:rsidR="00F7051B">
        <w:fldChar w:fldCharType="begin"/>
      </w:r>
      <w:r w:rsidR="00F7051B">
        <w:instrText xml:space="preserve"> REF _Ref425490624 \n \h  \* MERGEFORMAT </w:instrText>
      </w:r>
      <w:r w:rsidR="00F7051B">
        <w:fldChar w:fldCharType="separate"/>
      </w:r>
      <w:r w:rsidR="00261E05" w:rsidRPr="00261E05">
        <w:rPr>
          <w:szCs w:val="24"/>
        </w:rPr>
        <w:t>5.13</w:t>
      </w:r>
      <w:r w:rsidR="00F7051B">
        <w:fldChar w:fldCharType="end"/>
      </w:r>
      <w:r w:rsidR="00284E3E" w:rsidRPr="00EC2E86">
        <w:rPr>
          <w:szCs w:val="24"/>
        </w:rPr>
        <w:t>.</w:t>
      </w:r>
    </w:p>
    <w:p w14:paraId="27B3D869" w14:textId="77777777" w:rsidR="00E55540" w:rsidRDefault="00E55540" w:rsidP="00E55540">
      <w:pPr>
        <w:pStyle w:val="berschrift2"/>
      </w:pPr>
      <w:bookmarkStart w:id="133" w:name="_Ref476667495"/>
      <w:bookmarkStart w:id="134" w:name="_Toc516067364"/>
      <w:bookmarkStart w:id="135" w:name="_Toc531166585"/>
      <w:r>
        <w:t xml:space="preserve">Generic </w:t>
      </w:r>
      <w:r w:rsidRPr="002B7DFC">
        <w:t xml:space="preserve">Mapping </w:t>
      </w:r>
      <w:r>
        <w:t>Guidelines</w:t>
      </w:r>
      <w:bookmarkEnd w:id="133"/>
      <w:bookmarkEnd w:id="134"/>
      <w:bookmarkEnd w:id="135"/>
    </w:p>
    <w:p w14:paraId="3981F6E8" w14:textId="77777777" w:rsidR="00E55540" w:rsidRDefault="00E55540" w:rsidP="00E55540">
      <w:pPr>
        <w:pStyle w:val="berschrift3"/>
      </w:pPr>
      <w:bookmarkStart w:id="136" w:name="_Toc516067365"/>
      <w:bookmarkStart w:id="137" w:name="_Toc531166586"/>
      <w:r>
        <w:t>Naming Conventions Mapping</w:t>
      </w:r>
      <w:bookmarkEnd w:id="136"/>
      <w:bookmarkEnd w:id="137"/>
    </w:p>
    <w:p w14:paraId="49E9F60D" w14:textId="3E7D48C3" w:rsidR="00475D7F" w:rsidRDefault="00961281" w:rsidP="00961281">
      <w:r>
        <w:t>UML and YANG use different naming conventions. UML mainly use cam</w:t>
      </w:r>
      <w:r w:rsidR="005C5ED1">
        <w:t>e</w:t>
      </w:r>
      <w:r>
        <w:t>l case and YANG use only lower-case letters, numbers, and dashes in identifier names.</w:t>
      </w:r>
    </w:p>
    <w:p w14:paraId="675D2519" w14:textId="17E13D8C" w:rsidR="00D04E61" w:rsidRDefault="00D04E61" w:rsidP="00961281">
      <w:r>
        <w:t xml:space="preserve">The grammar of an identifier in YANG is defined as (from </w:t>
      </w:r>
      <w:r>
        <w:fldChar w:fldCharType="begin"/>
      </w:r>
      <w:r>
        <w:instrText xml:space="preserve"> REF _Ref503949474 \r \h  \* MERGEFORMAT </w:instrText>
      </w:r>
      <w:r>
        <w:fldChar w:fldCharType="separate"/>
      </w:r>
      <w:r w:rsidR="00261E05">
        <w:t>[11]</w:t>
      </w:r>
      <w:r>
        <w:fldChar w:fldCharType="end"/>
      </w:r>
      <w:r>
        <w:t>):</w:t>
      </w:r>
    </w:p>
    <w:p w14:paraId="3E7CAD92" w14:textId="2C502D20" w:rsidR="00D04E61" w:rsidRDefault="00D04E61" w:rsidP="00961281">
      <w:r>
        <w:t>(ALPHA / "_")</w:t>
      </w:r>
      <w:r>
        <w:br/>
        <w:t>*(ALPHA / DIGIT / "_" / "-" / ".")</w:t>
      </w:r>
    </w:p>
    <w:p w14:paraId="2CE6E077" w14:textId="06A51F08" w:rsidR="00D04E61" w:rsidRDefault="00D04E61" w:rsidP="00961281">
      <w:r>
        <w:t>Where:</w:t>
      </w:r>
    </w:p>
    <w:p w14:paraId="1C0B28D8" w14:textId="77777777" w:rsidR="00D04E61" w:rsidRPr="00EC37DB" w:rsidRDefault="00D04E61" w:rsidP="00D04E61">
      <w:pPr>
        <w:pStyle w:val="Listenabsatz"/>
        <w:numPr>
          <w:ilvl w:val="0"/>
          <w:numId w:val="35"/>
        </w:numPr>
      </w:pPr>
      <w:r w:rsidRPr="00EC37DB">
        <w:t>ALPHA</w:t>
      </w:r>
      <w:r w:rsidRPr="00020393">
        <w:t xml:space="preserve"> =</w:t>
      </w:r>
      <w:r w:rsidRPr="00EC37DB">
        <w:tab/>
        <w:t>%x41-5A / %x61-7A</w:t>
      </w:r>
      <w:r w:rsidRPr="00020393">
        <w:br/>
      </w:r>
      <w:r w:rsidRPr="00020393">
        <w:tab/>
      </w:r>
      <w:r w:rsidRPr="00EC37DB">
        <w:t>; A-Z / a-z</w:t>
      </w:r>
    </w:p>
    <w:p w14:paraId="732AABC6" w14:textId="77777777" w:rsidR="00D04E61" w:rsidRDefault="00D04E61" w:rsidP="00D04E61">
      <w:pPr>
        <w:pStyle w:val="Listenabsatz"/>
        <w:numPr>
          <w:ilvl w:val="0"/>
          <w:numId w:val="35"/>
        </w:numPr>
      </w:pPr>
      <w:r w:rsidRPr="00EC37DB">
        <w:t>DIGIT</w:t>
      </w:r>
      <w:r>
        <w:t xml:space="preserve"> =</w:t>
      </w:r>
      <w:r>
        <w:tab/>
      </w:r>
      <w:r w:rsidRPr="00EC37DB">
        <w:t>%x30-39</w:t>
      </w:r>
      <w:r>
        <w:br/>
      </w:r>
      <w:r>
        <w:tab/>
        <w:t>; 0-9</w:t>
      </w:r>
    </w:p>
    <w:p w14:paraId="2DF2E2EF" w14:textId="4768427F" w:rsidR="00D04E61" w:rsidRDefault="00D04E61" w:rsidP="00961281">
      <w:r>
        <w:t>Note: The restriction that identifiers should not start with the characters "xml" was removed from YANG in version 1.1.</w:t>
      </w:r>
    </w:p>
    <w:p w14:paraId="2F912D69" w14:textId="72F94021" w:rsidR="00961281" w:rsidRDefault="00961281" w:rsidP="00961281">
      <w:pPr>
        <w:pStyle w:val="TableCaption"/>
      </w:pPr>
      <w:bookmarkStart w:id="138" w:name="_Ref477504344"/>
      <w:bookmarkStart w:id="139" w:name="_Toc516067318"/>
      <w:bookmarkStart w:id="140" w:name="_Toc531166643"/>
      <w:r>
        <w:t xml:space="preserve">Table </w:t>
      </w:r>
      <w:r w:rsidR="00991E2B">
        <w:fldChar w:fldCharType="begin"/>
      </w:r>
      <w:r>
        <w:instrText xml:space="preserve"> STYLEREF 1 \s </w:instrText>
      </w:r>
      <w:r w:rsidR="00991E2B">
        <w:fldChar w:fldCharType="separate"/>
      </w:r>
      <w:r w:rsidR="00261E05">
        <w:rPr>
          <w:noProof/>
        </w:rPr>
        <w:t>5</w:t>
      </w:r>
      <w:r w:rsidR="00991E2B">
        <w:rPr>
          <w:noProof/>
        </w:rPr>
        <w:fldChar w:fldCharType="end"/>
      </w:r>
      <w:r>
        <w:t>.</w:t>
      </w:r>
      <w:r w:rsidR="00991E2B">
        <w:fldChar w:fldCharType="begin"/>
      </w:r>
      <w:r>
        <w:instrText xml:space="preserve"> SEQ Table \* ARABIC \s 1 </w:instrText>
      </w:r>
      <w:r w:rsidR="00991E2B">
        <w:fldChar w:fldCharType="separate"/>
      </w:r>
      <w:r w:rsidR="00261E05">
        <w:rPr>
          <w:noProof/>
        </w:rPr>
        <w:t>1</w:t>
      </w:r>
      <w:r w:rsidR="00991E2B">
        <w:rPr>
          <w:noProof/>
        </w:rPr>
        <w:fldChar w:fldCharType="end"/>
      </w:r>
      <w:bookmarkEnd w:id="138"/>
      <w:r>
        <w:t>: Naming Conventions Mapping</w:t>
      </w:r>
      <w:bookmarkEnd w:id="139"/>
      <w:bookmarkEnd w:id="140"/>
    </w:p>
    <w:tbl>
      <w:tblPr>
        <w:tblStyle w:val="Tabellenraster"/>
        <w:tblW w:w="0" w:type="auto"/>
        <w:tblLook w:val="04A0" w:firstRow="1" w:lastRow="0" w:firstColumn="1" w:lastColumn="0" w:noHBand="0" w:noVBand="1"/>
      </w:tblPr>
      <w:tblGrid>
        <w:gridCol w:w="3166"/>
        <w:gridCol w:w="3167"/>
        <w:gridCol w:w="3167"/>
      </w:tblGrid>
      <w:tr w:rsidR="00961281" w:rsidRPr="00A874FE" w14:paraId="73DAD626" w14:textId="77777777" w:rsidTr="00CA2A67">
        <w:trPr>
          <w:cantSplit/>
        </w:trPr>
        <w:tc>
          <w:tcPr>
            <w:tcW w:w="3166" w:type="dxa"/>
            <w:shd w:val="clear" w:color="auto" w:fill="EDC87E" w:themeFill="accent4" w:themeFillTint="99"/>
          </w:tcPr>
          <w:p w14:paraId="6F87E311" w14:textId="77777777" w:rsidR="00961281" w:rsidRPr="00A874FE" w:rsidRDefault="00961281" w:rsidP="00961281">
            <w:pPr>
              <w:spacing w:before="80" w:after="80"/>
              <w:rPr>
                <w:sz w:val="20"/>
              </w:rPr>
            </w:pPr>
            <w:r w:rsidRPr="00A874FE">
              <w:rPr>
                <w:sz w:val="20"/>
              </w:rPr>
              <w:t>UML Naming</w:t>
            </w:r>
          </w:p>
        </w:tc>
        <w:tc>
          <w:tcPr>
            <w:tcW w:w="3167" w:type="dxa"/>
            <w:shd w:val="clear" w:color="auto" w:fill="EDC87E" w:themeFill="accent4" w:themeFillTint="99"/>
          </w:tcPr>
          <w:p w14:paraId="4B1EFFC8" w14:textId="77777777" w:rsidR="00961281" w:rsidRPr="00A874FE" w:rsidRDefault="00961281" w:rsidP="00961281">
            <w:pPr>
              <w:spacing w:before="80" w:after="80"/>
              <w:rPr>
                <w:sz w:val="20"/>
              </w:rPr>
            </w:pPr>
            <w:r w:rsidRPr="00A874FE">
              <w:rPr>
                <w:sz w:val="20"/>
              </w:rPr>
              <w:t>YANG Naming</w:t>
            </w:r>
          </w:p>
        </w:tc>
        <w:tc>
          <w:tcPr>
            <w:tcW w:w="3167" w:type="dxa"/>
            <w:shd w:val="clear" w:color="auto" w:fill="EDC87E" w:themeFill="accent4" w:themeFillTint="99"/>
          </w:tcPr>
          <w:p w14:paraId="7F477830" w14:textId="77777777" w:rsidR="00961281" w:rsidRPr="00A874FE" w:rsidRDefault="00961281" w:rsidP="00961281">
            <w:pPr>
              <w:spacing w:before="80" w:after="80"/>
              <w:rPr>
                <w:sz w:val="20"/>
              </w:rPr>
            </w:pPr>
            <w:r w:rsidRPr="00A874FE">
              <w:rPr>
                <w:sz w:val="20"/>
              </w:rPr>
              <w:t>Comments</w:t>
            </w:r>
          </w:p>
        </w:tc>
      </w:tr>
      <w:tr w:rsidR="00961281" w:rsidRPr="00A874FE" w14:paraId="6B5F7281" w14:textId="77777777" w:rsidTr="00CA2A67">
        <w:trPr>
          <w:cantSplit/>
          <w:tblHeader w:val="0"/>
        </w:trPr>
        <w:tc>
          <w:tcPr>
            <w:tcW w:w="3166" w:type="dxa"/>
          </w:tcPr>
          <w:p w14:paraId="2D5674CE" w14:textId="77777777" w:rsidR="00961281" w:rsidRPr="00A874FE" w:rsidRDefault="00961281" w:rsidP="00961281">
            <w:pPr>
              <w:spacing w:before="80" w:after="80"/>
              <w:rPr>
                <w:sz w:val="20"/>
              </w:rPr>
            </w:pPr>
            <w:proofErr w:type="spellStart"/>
            <w:r w:rsidRPr="00A874FE">
              <w:rPr>
                <w:sz w:val="20"/>
              </w:rPr>
              <w:t>lowerCamelCase</w:t>
            </w:r>
            <w:proofErr w:type="spellEnd"/>
          </w:p>
        </w:tc>
        <w:tc>
          <w:tcPr>
            <w:tcW w:w="3167" w:type="dxa"/>
          </w:tcPr>
          <w:p w14:paraId="68CBC632" w14:textId="77777777" w:rsidR="00961281" w:rsidRPr="00A874FE" w:rsidRDefault="00A874FE" w:rsidP="00DA0F0E">
            <w:pPr>
              <w:spacing w:before="80" w:after="80"/>
              <w:rPr>
                <w:sz w:val="20"/>
              </w:rPr>
            </w:pPr>
            <w:r w:rsidRPr="00A874FE">
              <w:rPr>
                <w:sz w:val="20"/>
              </w:rPr>
              <w:t>lower-camel-case</w:t>
            </w:r>
          </w:p>
        </w:tc>
        <w:tc>
          <w:tcPr>
            <w:tcW w:w="3167" w:type="dxa"/>
          </w:tcPr>
          <w:p w14:paraId="6C7F5151" w14:textId="77777777" w:rsidR="00961281" w:rsidRPr="00A874FE" w:rsidRDefault="00961281" w:rsidP="00961281">
            <w:pPr>
              <w:spacing w:before="80" w:after="80"/>
              <w:rPr>
                <w:sz w:val="20"/>
              </w:rPr>
            </w:pPr>
          </w:p>
        </w:tc>
      </w:tr>
      <w:tr w:rsidR="00BD3B03" w:rsidRPr="00A874FE" w14:paraId="422AB0E6" w14:textId="77777777" w:rsidTr="00CA2A67">
        <w:trPr>
          <w:cantSplit/>
          <w:tblHeader w:val="0"/>
        </w:trPr>
        <w:tc>
          <w:tcPr>
            <w:tcW w:w="3166" w:type="dxa"/>
          </w:tcPr>
          <w:p w14:paraId="47B8B639" w14:textId="77777777" w:rsidR="00BD3B03" w:rsidRPr="00A874FE" w:rsidRDefault="00BD3B03" w:rsidP="005D21E0">
            <w:pPr>
              <w:spacing w:before="80" w:after="80"/>
              <w:rPr>
                <w:sz w:val="20"/>
              </w:rPr>
            </w:pPr>
            <w:r w:rsidRPr="00BD3B03">
              <w:rPr>
                <w:sz w:val="20"/>
              </w:rPr>
              <w:t>_</w:t>
            </w:r>
            <w:proofErr w:type="spellStart"/>
            <w:r w:rsidRPr="00BD3B03">
              <w:rPr>
                <w:sz w:val="20"/>
              </w:rPr>
              <w:t>navigableAssociationEnd</w:t>
            </w:r>
            <w:proofErr w:type="spellEnd"/>
          </w:p>
        </w:tc>
        <w:tc>
          <w:tcPr>
            <w:tcW w:w="3167" w:type="dxa"/>
          </w:tcPr>
          <w:p w14:paraId="14339030" w14:textId="77777777" w:rsidR="00BD3B03" w:rsidRPr="00A874FE" w:rsidRDefault="00BD3B03" w:rsidP="00BD3B03">
            <w:pPr>
              <w:spacing w:before="80" w:after="80"/>
              <w:rPr>
                <w:sz w:val="20"/>
              </w:rPr>
            </w:pPr>
            <w:r>
              <w:rPr>
                <w:sz w:val="20"/>
              </w:rPr>
              <w:t>n</w:t>
            </w:r>
            <w:r w:rsidRPr="00BD3B03">
              <w:rPr>
                <w:sz w:val="20"/>
              </w:rPr>
              <w:t>avigable</w:t>
            </w:r>
            <w:r>
              <w:rPr>
                <w:sz w:val="20"/>
              </w:rPr>
              <w:t>-a</w:t>
            </w:r>
            <w:r w:rsidRPr="00BD3B03">
              <w:rPr>
                <w:sz w:val="20"/>
              </w:rPr>
              <w:t>ssociation</w:t>
            </w:r>
            <w:r>
              <w:rPr>
                <w:sz w:val="20"/>
              </w:rPr>
              <w:t>-e</w:t>
            </w:r>
            <w:r w:rsidRPr="00BD3B03">
              <w:rPr>
                <w:sz w:val="20"/>
              </w:rPr>
              <w:t>nd</w:t>
            </w:r>
          </w:p>
        </w:tc>
        <w:tc>
          <w:tcPr>
            <w:tcW w:w="3167" w:type="dxa"/>
          </w:tcPr>
          <w:p w14:paraId="192F2EFF" w14:textId="77777777" w:rsidR="00BD3B03" w:rsidRPr="00A874FE" w:rsidRDefault="00BD3B03" w:rsidP="005D21E0">
            <w:pPr>
              <w:spacing w:before="80" w:after="80"/>
              <w:rPr>
                <w:sz w:val="20"/>
              </w:rPr>
            </w:pPr>
          </w:p>
        </w:tc>
      </w:tr>
      <w:tr w:rsidR="00A874FE" w:rsidRPr="00A874FE" w14:paraId="626C03E6" w14:textId="77777777" w:rsidTr="00CA2A67">
        <w:trPr>
          <w:cantSplit/>
          <w:tblHeader w:val="0"/>
        </w:trPr>
        <w:tc>
          <w:tcPr>
            <w:tcW w:w="3166" w:type="dxa"/>
          </w:tcPr>
          <w:p w14:paraId="7AD12D3C" w14:textId="77777777" w:rsidR="00A874FE" w:rsidRPr="00A874FE" w:rsidRDefault="00A874FE" w:rsidP="00A874FE">
            <w:pPr>
              <w:spacing w:before="80" w:after="80"/>
              <w:rPr>
                <w:sz w:val="20"/>
              </w:rPr>
            </w:pPr>
            <w:proofErr w:type="spellStart"/>
            <w:r w:rsidRPr="00A874FE">
              <w:rPr>
                <w:sz w:val="20"/>
              </w:rPr>
              <w:t>UpperCamelCase</w:t>
            </w:r>
            <w:proofErr w:type="spellEnd"/>
          </w:p>
        </w:tc>
        <w:tc>
          <w:tcPr>
            <w:tcW w:w="3167" w:type="dxa"/>
          </w:tcPr>
          <w:p w14:paraId="45C15427" w14:textId="77777777" w:rsidR="00A874FE" w:rsidRPr="00A874FE" w:rsidRDefault="00A874FE" w:rsidP="00A874FE">
            <w:pPr>
              <w:spacing w:before="80" w:after="80"/>
              <w:rPr>
                <w:sz w:val="20"/>
              </w:rPr>
            </w:pPr>
            <w:r w:rsidRPr="00A874FE">
              <w:rPr>
                <w:sz w:val="20"/>
              </w:rPr>
              <w:t>upper-camel-case</w:t>
            </w:r>
          </w:p>
        </w:tc>
        <w:tc>
          <w:tcPr>
            <w:tcW w:w="3167" w:type="dxa"/>
          </w:tcPr>
          <w:p w14:paraId="24C631AA" w14:textId="6083C4B1" w:rsidR="00A874FE" w:rsidRPr="00A874FE" w:rsidRDefault="00CA2A67" w:rsidP="00961281">
            <w:pPr>
              <w:spacing w:before="80" w:after="80"/>
              <w:rPr>
                <w:sz w:val="20"/>
              </w:rPr>
            </w:pPr>
            <w:ins w:id="141" w:author="Zeuner, Bernd" w:date="2021-10-22T10:21:00Z">
              <w:r w:rsidRPr="00CA2A67">
                <w:rPr>
                  <w:sz w:val="20"/>
                </w:rPr>
                <w:t xml:space="preserve">The Mapping Tool should </w:t>
              </w:r>
              <w:proofErr w:type="gramStart"/>
              <w:r w:rsidRPr="00CA2A67">
                <w:rPr>
                  <w:sz w:val="20"/>
                </w:rPr>
                <w:t>convert also</w:t>
              </w:r>
              <w:proofErr w:type="gramEnd"/>
              <w:r w:rsidRPr="00CA2A67">
                <w:rPr>
                  <w:sz w:val="20"/>
                </w:rPr>
                <w:t xml:space="preserve"> the artefact names within the </w:t>
              </w:r>
            </w:ins>
            <w:ins w:id="142" w:author="Zeuner, Bernd" w:date="2021-10-22T10:22:00Z">
              <w:r w:rsidR="00CE626E">
                <w:rPr>
                  <w:sz w:val="20"/>
                </w:rPr>
                <w:t xml:space="preserve">UML </w:t>
              </w:r>
            </w:ins>
            <w:ins w:id="143" w:author="Zeuner, Bernd" w:date="2021-10-22T10:21:00Z">
              <w:r w:rsidRPr="00CA2A67">
                <w:rPr>
                  <w:sz w:val="20"/>
                </w:rPr>
                <w:t>descriptions to YANG style (i.e., kebab-case). The list of names to be converted in the descriptions is limited to the UML artefact names.</w:t>
              </w:r>
            </w:ins>
          </w:p>
        </w:tc>
      </w:tr>
      <w:tr w:rsidR="00A874FE" w:rsidRPr="00A874FE" w14:paraId="48B64448" w14:textId="77777777" w:rsidTr="00CA2A67">
        <w:trPr>
          <w:cantSplit/>
          <w:tblHeader w:val="0"/>
        </w:trPr>
        <w:tc>
          <w:tcPr>
            <w:tcW w:w="3166" w:type="dxa"/>
          </w:tcPr>
          <w:p w14:paraId="64DE70C9" w14:textId="5D8319EC" w:rsidR="00A874FE" w:rsidRPr="00A874FE" w:rsidRDefault="00A874FE" w:rsidP="00CA28FB">
            <w:pPr>
              <w:spacing w:before="80" w:after="80"/>
              <w:rPr>
                <w:sz w:val="20"/>
              </w:rPr>
            </w:pPr>
            <w:r w:rsidRPr="00A874FE">
              <w:rPr>
                <w:sz w:val="20"/>
              </w:rPr>
              <w:t>LITERAL_NAME</w:t>
            </w:r>
            <w:r w:rsidR="00C05741">
              <w:rPr>
                <w:sz w:val="20"/>
              </w:rPr>
              <w:t>_</w:t>
            </w:r>
            <w:r w:rsidR="008B3B75">
              <w:rPr>
                <w:sz w:val="20"/>
              </w:rPr>
              <w:t>1</w:t>
            </w:r>
          </w:p>
        </w:tc>
        <w:tc>
          <w:tcPr>
            <w:tcW w:w="3167" w:type="dxa"/>
          </w:tcPr>
          <w:p w14:paraId="4499ADE1" w14:textId="596E3BCB" w:rsidR="00A874FE" w:rsidRPr="00A874FE" w:rsidRDefault="00C05741" w:rsidP="00CA28FB">
            <w:pPr>
              <w:spacing w:before="80" w:after="80"/>
              <w:rPr>
                <w:sz w:val="20"/>
              </w:rPr>
            </w:pPr>
            <w:proofErr w:type="spellStart"/>
            <w:r>
              <w:rPr>
                <w:sz w:val="20"/>
              </w:rPr>
              <w:t>enum</w:t>
            </w:r>
            <w:proofErr w:type="spellEnd"/>
            <w:r>
              <w:rPr>
                <w:sz w:val="20"/>
              </w:rPr>
              <w:t xml:space="preserve"> </w:t>
            </w:r>
            <w:r w:rsidR="008B3B75" w:rsidRPr="00A874FE">
              <w:rPr>
                <w:sz w:val="20"/>
              </w:rPr>
              <w:t>LITERAL_NAME</w:t>
            </w:r>
            <w:r>
              <w:rPr>
                <w:sz w:val="20"/>
              </w:rPr>
              <w:t>_</w:t>
            </w:r>
            <w:r w:rsidR="008B3B75">
              <w:rPr>
                <w:sz w:val="20"/>
              </w:rPr>
              <w:t>1</w:t>
            </w:r>
            <w:r>
              <w:rPr>
                <w:sz w:val="20"/>
              </w:rPr>
              <w:br/>
              <w:t xml:space="preserve">identity </w:t>
            </w:r>
            <w:r w:rsidRPr="00A874FE">
              <w:rPr>
                <w:sz w:val="20"/>
              </w:rPr>
              <w:t>LITERAL_NAME</w:t>
            </w:r>
            <w:r>
              <w:rPr>
                <w:sz w:val="20"/>
              </w:rPr>
              <w:t>_1</w:t>
            </w:r>
          </w:p>
        </w:tc>
        <w:tc>
          <w:tcPr>
            <w:tcW w:w="3167" w:type="dxa"/>
          </w:tcPr>
          <w:p w14:paraId="56B068EE" w14:textId="32E26ACA" w:rsidR="00A874FE" w:rsidRPr="00A874FE" w:rsidRDefault="00CA28FB" w:rsidP="00CA28FB">
            <w:pPr>
              <w:spacing w:before="80" w:after="80"/>
              <w:rPr>
                <w:sz w:val="20"/>
              </w:rPr>
            </w:pPr>
            <w:r>
              <w:rPr>
                <w:sz w:val="20"/>
              </w:rPr>
              <w:t>literals</w:t>
            </w:r>
            <w:r w:rsidR="000D2933">
              <w:rPr>
                <w:sz w:val="20"/>
              </w:rPr>
              <w:br/>
              <w:t>stay the same</w:t>
            </w:r>
          </w:p>
        </w:tc>
      </w:tr>
      <w:tr w:rsidR="00A874FE" w:rsidRPr="00A874FE" w14:paraId="78C19013" w14:textId="77777777" w:rsidTr="00CA2A67">
        <w:trPr>
          <w:cantSplit/>
          <w:tblHeader w:val="0"/>
        </w:trPr>
        <w:tc>
          <w:tcPr>
            <w:tcW w:w="3166" w:type="dxa"/>
          </w:tcPr>
          <w:p w14:paraId="1366657C" w14:textId="77777777" w:rsidR="00A874FE" w:rsidRPr="00A874FE" w:rsidRDefault="00A874FE" w:rsidP="00961281">
            <w:pPr>
              <w:spacing w:before="80" w:after="80"/>
              <w:rPr>
                <w:sz w:val="20"/>
              </w:rPr>
            </w:pPr>
            <w:proofErr w:type="spellStart"/>
            <w:r>
              <w:rPr>
                <w:sz w:val="20"/>
              </w:rPr>
              <w:t>Abc_Pac</w:t>
            </w:r>
            <w:proofErr w:type="spellEnd"/>
          </w:p>
        </w:tc>
        <w:tc>
          <w:tcPr>
            <w:tcW w:w="3167" w:type="dxa"/>
          </w:tcPr>
          <w:p w14:paraId="5A500C07" w14:textId="77777777" w:rsidR="00A874FE" w:rsidRPr="00A874FE" w:rsidRDefault="00A874FE" w:rsidP="00961281">
            <w:pPr>
              <w:spacing w:before="80" w:after="80"/>
              <w:rPr>
                <w:sz w:val="20"/>
              </w:rPr>
            </w:pPr>
            <w:proofErr w:type="spellStart"/>
            <w:r>
              <w:rPr>
                <w:sz w:val="20"/>
              </w:rPr>
              <w:t>abc-pac</w:t>
            </w:r>
            <w:proofErr w:type="spellEnd"/>
          </w:p>
        </w:tc>
        <w:tc>
          <w:tcPr>
            <w:tcW w:w="3167" w:type="dxa"/>
          </w:tcPr>
          <w:p w14:paraId="4BEA5B68" w14:textId="77777777" w:rsidR="00A874FE" w:rsidRPr="00A874FE" w:rsidRDefault="00A874FE" w:rsidP="00961281">
            <w:pPr>
              <w:spacing w:before="80" w:after="80"/>
              <w:rPr>
                <w:sz w:val="20"/>
              </w:rPr>
            </w:pPr>
          </w:p>
        </w:tc>
      </w:tr>
      <w:tr w:rsidR="00A874FE" w:rsidRPr="00A874FE" w14:paraId="12491687" w14:textId="77777777" w:rsidTr="00CA2A67">
        <w:trPr>
          <w:cantSplit/>
          <w:tblHeader w:val="0"/>
        </w:trPr>
        <w:tc>
          <w:tcPr>
            <w:tcW w:w="3166" w:type="dxa"/>
          </w:tcPr>
          <w:p w14:paraId="34C12D4D" w14:textId="77777777" w:rsidR="00A874FE" w:rsidRPr="00A874FE" w:rsidRDefault="00A874FE" w:rsidP="00984883">
            <w:pPr>
              <w:spacing w:before="80" w:after="80"/>
              <w:rPr>
                <w:sz w:val="20"/>
              </w:rPr>
            </w:pPr>
            <w:r w:rsidRPr="00A874FE">
              <w:rPr>
                <w:sz w:val="20"/>
              </w:rPr>
              <w:t>ABC</w:t>
            </w:r>
            <w:r w:rsidR="00984883">
              <w:rPr>
                <w:sz w:val="20"/>
              </w:rPr>
              <w:br/>
            </w:r>
            <w:proofErr w:type="spellStart"/>
            <w:r w:rsidR="00984883">
              <w:rPr>
                <w:sz w:val="20"/>
              </w:rPr>
              <w:t>ABCon</w:t>
            </w:r>
            <w:proofErr w:type="spellEnd"/>
            <w:r w:rsidR="00DA0F0E">
              <w:rPr>
                <w:sz w:val="20"/>
              </w:rPr>
              <w:br/>
            </w:r>
            <w:proofErr w:type="spellStart"/>
            <w:r w:rsidR="00DA0F0E">
              <w:rPr>
                <w:sz w:val="20"/>
              </w:rPr>
              <w:t>OMS_TrailTerminationPoint</w:t>
            </w:r>
            <w:proofErr w:type="spellEnd"/>
          </w:p>
        </w:tc>
        <w:tc>
          <w:tcPr>
            <w:tcW w:w="3167" w:type="dxa"/>
          </w:tcPr>
          <w:p w14:paraId="71F3BB4F" w14:textId="77777777" w:rsidR="00A874FE" w:rsidRPr="00A874FE" w:rsidRDefault="00A874FE" w:rsidP="00EA6DB9">
            <w:pPr>
              <w:spacing w:before="80" w:after="80"/>
              <w:rPr>
                <w:sz w:val="20"/>
              </w:rPr>
            </w:pPr>
            <w:r w:rsidRPr="00A874FE">
              <w:rPr>
                <w:sz w:val="20"/>
              </w:rPr>
              <w:t>a-b-c</w:t>
            </w:r>
            <w:r w:rsidR="00984883">
              <w:rPr>
                <w:sz w:val="20"/>
              </w:rPr>
              <w:br/>
              <w:t>a-b-con</w:t>
            </w:r>
            <w:r w:rsidR="00DA0F0E">
              <w:rPr>
                <w:sz w:val="20"/>
              </w:rPr>
              <w:br/>
              <w:t>o-m-s-trail-termination-point</w:t>
            </w:r>
          </w:p>
        </w:tc>
        <w:tc>
          <w:tcPr>
            <w:tcW w:w="3167" w:type="dxa"/>
          </w:tcPr>
          <w:p w14:paraId="2E65CBD3" w14:textId="77777777" w:rsidR="00A874FE" w:rsidRPr="00A874FE" w:rsidRDefault="00524318" w:rsidP="00BB410F">
            <w:pPr>
              <w:spacing w:before="80" w:after="80"/>
              <w:rPr>
                <w:sz w:val="20"/>
              </w:rPr>
            </w:pPr>
            <w:r>
              <w:rPr>
                <w:sz w:val="20"/>
              </w:rPr>
              <w:t>abbreviations</w:t>
            </w:r>
          </w:p>
        </w:tc>
      </w:tr>
      <w:tr w:rsidR="00ED5E54" w:rsidRPr="00A874FE" w14:paraId="1DBC2436" w14:textId="77777777" w:rsidTr="00CA2A67">
        <w:trPr>
          <w:cantSplit/>
          <w:tblHeader w:val="0"/>
        </w:trPr>
        <w:tc>
          <w:tcPr>
            <w:tcW w:w="3166" w:type="dxa"/>
          </w:tcPr>
          <w:p w14:paraId="18F1E75A" w14:textId="77777777" w:rsidR="00ED5E54" w:rsidRPr="00A874FE" w:rsidRDefault="00ED5E54" w:rsidP="00EA6DB9">
            <w:pPr>
              <w:spacing w:before="80" w:after="80"/>
              <w:rPr>
                <w:sz w:val="20"/>
              </w:rPr>
            </w:pPr>
            <w:r>
              <w:rPr>
                <w:sz w:val="20"/>
              </w:rPr>
              <w:lastRenderedPageBreak/>
              <w:t>qom1024Times</w:t>
            </w:r>
            <w:r w:rsidR="00EA6DB9">
              <w:rPr>
                <w:sz w:val="20"/>
              </w:rPr>
              <w:br/>
              <w:t>15Min</w:t>
            </w:r>
          </w:p>
        </w:tc>
        <w:tc>
          <w:tcPr>
            <w:tcW w:w="3167" w:type="dxa"/>
          </w:tcPr>
          <w:p w14:paraId="134524EA" w14:textId="77777777" w:rsidR="00ED5E54" w:rsidRPr="00A874FE" w:rsidRDefault="00ED5E54" w:rsidP="00EA6DB9">
            <w:pPr>
              <w:spacing w:before="80" w:after="80"/>
              <w:rPr>
                <w:sz w:val="20"/>
              </w:rPr>
            </w:pPr>
            <w:r>
              <w:rPr>
                <w:sz w:val="20"/>
              </w:rPr>
              <w:t>qom</w:t>
            </w:r>
            <w:r w:rsidR="00EA6DB9">
              <w:rPr>
                <w:sz w:val="20"/>
              </w:rPr>
              <w:t>-</w:t>
            </w:r>
            <w:r>
              <w:rPr>
                <w:sz w:val="20"/>
              </w:rPr>
              <w:t>1024</w:t>
            </w:r>
            <w:r w:rsidR="00EA6DB9">
              <w:rPr>
                <w:sz w:val="20"/>
              </w:rPr>
              <w:t>-</w:t>
            </w:r>
            <w:r>
              <w:rPr>
                <w:sz w:val="20"/>
              </w:rPr>
              <w:t>times</w:t>
            </w:r>
            <w:r w:rsidR="00EA6DB9">
              <w:rPr>
                <w:sz w:val="20"/>
              </w:rPr>
              <w:br/>
              <w:t>15-min</w:t>
            </w:r>
          </w:p>
        </w:tc>
        <w:tc>
          <w:tcPr>
            <w:tcW w:w="3167" w:type="dxa"/>
          </w:tcPr>
          <w:p w14:paraId="5EA5E7D8" w14:textId="77777777" w:rsidR="00ED5E54" w:rsidRDefault="00DA0F0E" w:rsidP="00BB410F">
            <w:pPr>
              <w:spacing w:before="80" w:after="80"/>
              <w:rPr>
                <w:sz w:val="20"/>
              </w:rPr>
            </w:pPr>
            <w:r>
              <w:rPr>
                <w:sz w:val="20"/>
              </w:rPr>
              <w:t>letter strings and numbers</w:t>
            </w:r>
          </w:p>
        </w:tc>
      </w:tr>
      <w:tr w:rsidR="00EA6DB9" w:rsidRPr="00A874FE" w14:paraId="620C039F" w14:textId="77777777" w:rsidTr="00CA2A67">
        <w:trPr>
          <w:cantSplit/>
          <w:tblHeader w:val="0"/>
        </w:trPr>
        <w:tc>
          <w:tcPr>
            <w:tcW w:w="3166" w:type="dxa"/>
          </w:tcPr>
          <w:p w14:paraId="55C5DDD1" w14:textId="77777777" w:rsidR="00EA6DB9" w:rsidRDefault="00EA6DB9" w:rsidP="00EA6DB9">
            <w:pPr>
              <w:spacing w:before="80" w:after="80"/>
              <w:rPr>
                <w:sz w:val="20"/>
              </w:rPr>
            </w:pPr>
            <w:proofErr w:type="spellStart"/>
            <w:r>
              <w:rPr>
                <w:sz w:val="20"/>
              </w:rPr>
              <w:t>AbcClass</w:t>
            </w:r>
            <w:proofErr w:type="spellEnd"/>
          </w:p>
        </w:tc>
        <w:tc>
          <w:tcPr>
            <w:tcW w:w="3167" w:type="dxa"/>
          </w:tcPr>
          <w:p w14:paraId="22DB8F97" w14:textId="77777777" w:rsidR="00EA6DB9" w:rsidRDefault="002910BB" w:rsidP="00FA365E">
            <w:pPr>
              <w:spacing w:before="80" w:after="80"/>
              <w:rPr>
                <w:sz w:val="20"/>
              </w:rPr>
            </w:pPr>
            <w:r>
              <w:rPr>
                <w:sz w:val="20"/>
              </w:rPr>
              <w:t>g</w:t>
            </w:r>
            <w:r w:rsidR="00EA6DB9">
              <w:rPr>
                <w:sz w:val="20"/>
              </w:rPr>
              <w:t>rouping</w:t>
            </w:r>
            <w:r>
              <w:rPr>
                <w:sz w:val="20"/>
              </w:rPr>
              <w:t>:</w:t>
            </w:r>
            <w:r w:rsidR="00EA6DB9">
              <w:rPr>
                <w:sz w:val="20"/>
              </w:rPr>
              <w:t xml:space="preserve"> </w:t>
            </w:r>
            <w:proofErr w:type="spellStart"/>
            <w:r w:rsidR="00EA6DB9">
              <w:rPr>
                <w:sz w:val="20"/>
              </w:rPr>
              <w:t>abc</w:t>
            </w:r>
            <w:proofErr w:type="spellEnd"/>
            <w:r w:rsidR="00EA6DB9">
              <w:rPr>
                <w:sz w:val="20"/>
              </w:rPr>
              <w:t>-class</w:t>
            </w:r>
            <w:r w:rsidR="005C5ED1">
              <w:rPr>
                <w:sz w:val="20"/>
              </w:rPr>
              <w:t>(</w:t>
            </w:r>
            <w:r w:rsidR="00EA6DB9">
              <w:rPr>
                <w:sz w:val="20"/>
              </w:rPr>
              <w:t>-g</w:t>
            </w:r>
            <w:r w:rsidR="005C5ED1">
              <w:rPr>
                <w:sz w:val="20"/>
              </w:rPr>
              <w:t>)</w:t>
            </w:r>
            <w:r w:rsidR="005C5ED1">
              <w:rPr>
                <w:sz w:val="20"/>
              </w:rPr>
              <w:br/>
              <w:t xml:space="preserve">identity: </w:t>
            </w:r>
            <w:proofErr w:type="spellStart"/>
            <w:r w:rsidR="005C5ED1">
              <w:rPr>
                <w:sz w:val="20"/>
              </w:rPr>
              <w:t>abc</w:t>
            </w:r>
            <w:proofErr w:type="spellEnd"/>
            <w:r w:rsidR="005C5ED1">
              <w:rPr>
                <w:sz w:val="20"/>
              </w:rPr>
              <w:t>-class</w:t>
            </w:r>
          </w:p>
        </w:tc>
        <w:tc>
          <w:tcPr>
            <w:tcW w:w="3167" w:type="dxa"/>
          </w:tcPr>
          <w:p w14:paraId="5C206693" w14:textId="78695C5F" w:rsidR="00EA6DB9" w:rsidRDefault="002910BB" w:rsidP="005C5ED1">
            <w:pPr>
              <w:spacing w:before="80" w:after="80"/>
              <w:rPr>
                <w:sz w:val="20"/>
              </w:rPr>
            </w:pPr>
            <w:r>
              <w:rPr>
                <w:sz w:val="20"/>
              </w:rPr>
              <w:t>object classes</w:t>
            </w:r>
            <w:r w:rsidR="005C5ED1">
              <w:rPr>
                <w:sz w:val="20"/>
              </w:rPr>
              <w:br/>
            </w:r>
            <w:r w:rsidR="005C5ED1" w:rsidRPr="005C5ED1">
              <w:rPr>
                <w:sz w:val="20"/>
              </w:rPr>
              <w:t xml:space="preserve">suffix “-g” only if required in </w:t>
            </w:r>
            <w:r w:rsidR="003F3322">
              <w:rPr>
                <w:sz w:val="20"/>
              </w:rPr>
              <w:t xml:space="preserve">the </w:t>
            </w:r>
            <w:r w:rsidR="005C5ED1" w:rsidRPr="005C5ED1">
              <w:rPr>
                <w:sz w:val="20"/>
              </w:rPr>
              <w:t>config</w:t>
            </w:r>
            <w:r w:rsidR="003F3322">
              <w:rPr>
                <w:sz w:val="20"/>
              </w:rPr>
              <w:t xml:space="preserve"> file</w:t>
            </w:r>
          </w:p>
        </w:tc>
      </w:tr>
      <w:tr w:rsidR="000651E3" w:rsidRPr="00A874FE" w14:paraId="5AF97DAD" w14:textId="77777777" w:rsidTr="00CA2A67">
        <w:trPr>
          <w:cantSplit/>
          <w:tblHeader w:val="0"/>
        </w:trPr>
        <w:tc>
          <w:tcPr>
            <w:tcW w:w="3166" w:type="dxa"/>
          </w:tcPr>
          <w:p w14:paraId="01F3CC06" w14:textId="77777777" w:rsidR="000651E3" w:rsidRDefault="000651E3" w:rsidP="000651E3">
            <w:pPr>
              <w:spacing w:before="80" w:after="80"/>
              <w:rPr>
                <w:sz w:val="20"/>
              </w:rPr>
            </w:pPr>
            <w:proofErr w:type="spellStart"/>
            <w:r w:rsidRPr="002910BB">
              <w:rPr>
                <w:sz w:val="20"/>
              </w:rPr>
              <w:t>AbcDataType</w:t>
            </w:r>
            <w:proofErr w:type="spellEnd"/>
          </w:p>
        </w:tc>
        <w:tc>
          <w:tcPr>
            <w:tcW w:w="3167" w:type="dxa"/>
          </w:tcPr>
          <w:p w14:paraId="00E6ACD1" w14:textId="77777777" w:rsidR="000651E3" w:rsidRDefault="000651E3" w:rsidP="000651E3">
            <w:pPr>
              <w:spacing w:before="80" w:after="80"/>
              <w:rPr>
                <w:sz w:val="20"/>
              </w:rPr>
            </w:pPr>
            <w:r w:rsidRPr="00D956FA">
              <w:rPr>
                <w:sz w:val="20"/>
              </w:rPr>
              <w:t xml:space="preserve">typedef: </w:t>
            </w:r>
            <w:proofErr w:type="spellStart"/>
            <w:r w:rsidRPr="00D956FA">
              <w:rPr>
                <w:sz w:val="20"/>
              </w:rPr>
              <w:t>abc</w:t>
            </w:r>
            <w:proofErr w:type="spellEnd"/>
            <w:r w:rsidRPr="00D956FA">
              <w:rPr>
                <w:sz w:val="20"/>
              </w:rPr>
              <w:t>-</w:t>
            </w:r>
            <w:proofErr w:type="gramStart"/>
            <w:r w:rsidRPr="00D956FA">
              <w:rPr>
                <w:sz w:val="20"/>
              </w:rPr>
              <w:t>data-type</w:t>
            </w:r>
            <w:proofErr w:type="gramEnd"/>
            <w:r w:rsidRPr="00D956FA">
              <w:rPr>
                <w:sz w:val="20"/>
              </w:rPr>
              <w:br/>
              <w:t xml:space="preserve">grouping: </w:t>
            </w:r>
            <w:proofErr w:type="spellStart"/>
            <w:r w:rsidRPr="00D956FA">
              <w:rPr>
                <w:sz w:val="20"/>
              </w:rPr>
              <w:t>abc</w:t>
            </w:r>
            <w:proofErr w:type="spellEnd"/>
            <w:r w:rsidRPr="00D956FA">
              <w:rPr>
                <w:sz w:val="20"/>
              </w:rPr>
              <w:t>-data-type</w:t>
            </w:r>
          </w:p>
        </w:tc>
        <w:tc>
          <w:tcPr>
            <w:tcW w:w="3167" w:type="dxa"/>
          </w:tcPr>
          <w:p w14:paraId="2C808EF8" w14:textId="77777777" w:rsidR="000651E3" w:rsidRDefault="000651E3" w:rsidP="000651E3">
            <w:pPr>
              <w:spacing w:before="80" w:after="80"/>
              <w:rPr>
                <w:sz w:val="20"/>
              </w:rPr>
            </w:pPr>
            <w:r w:rsidRPr="00D956FA">
              <w:rPr>
                <w:sz w:val="20"/>
              </w:rPr>
              <w:t>primitive data types</w:t>
            </w:r>
            <w:r w:rsidRPr="00D956FA">
              <w:rPr>
                <w:sz w:val="20"/>
              </w:rPr>
              <w:br/>
              <w:t>complex data types</w:t>
            </w:r>
          </w:p>
        </w:tc>
      </w:tr>
      <w:tr w:rsidR="000651E3" w:rsidRPr="00A874FE" w14:paraId="531F5123" w14:textId="77777777" w:rsidTr="00CA2A67">
        <w:trPr>
          <w:cantSplit/>
          <w:tblHeader w:val="0"/>
        </w:trPr>
        <w:tc>
          <w:tcPr>
            <w:tcW w:w="3166" w:type="dxa"/>
          </w:tcPr>
          <w:p w14:paraId="30574EBF" w14:textId="77777777" w:rsidR="000651E3" w:rsidRDefault="000651E3" w:rsidP="000651E3">
            <w:pPr>
              <w:spacing w:before="80" w:after="80"/>
              <w:rPr>
                <w:sz w:val="20"/>
              </w:rPr>
            </w:pPr>
            <w:proofErr w:type="spellStart"/>
            <w:r w:rsidRPr="002910BB">
              <w:rPr>
                <w:sz w:val="20"/>
              </w:rPr>
              <w:t>AbcEnumeration</w:t>
            </w:r>
            <w:proofErr w:type="spellEnd"/>
          </w:p>
        </w:tc>
        <w:tc>
          <w:tcPr>
            <w:tcW w:w="3167" w:type="dxa"/>
          </w:tcPr>
          <w:p w14:paraId="2074BEF8" w14:textId="77777777" w:rsidR="000651E3" w:rsidRDefault="000651E3" w:rsidP="000651E3">
            <w:pPr>
              <w:spacing w:before="80" w:after="80"/>
              <w:rPr>
                <w:sz w:val="20"/>
              </w:rPr>
            </w:pPr>
            <w:r w:rsidRPr="00D956FA">
              <w:rPr>
                <w:sz w:val="20"/>
              </w:rPr>
              <w:t xml:space="preserve">typedef: </w:t>
            </w:r>
            <w:proofErr w:type="spellStart"/>
            <w:r w:rsidRPr="00D956FA">
              <w:rPr>
                <w:sz w:val="20"/>
              </w:rPr>
              <w:t>abc</w:t>
            </w:r>
            <w:proofErr w:type="spellEnd"/>
            <w:r w:rsidRPr="00D956FA">
              <w:rPr>
                <w:sz w:val="20"/>
              </w:rPr>
              <w:t>-enumeration</w:t>
            </w:r>
            <w:r w:rsidRPr="00D956FA">
              <w:rPr>
                <w:sz w:val="20"/>
              </w:rPr>
              <w:br/>
              <w:t xml:space="preserve">identity: </w:t>
            </w:r>
            <w:proofErr w:type="spellStart"/>
            <w:r w:rsidRPr="00D956FA">
              <w:rPr>
                <w:sz w:val="20"/>
              </w:rPr>
              <w:t>abc</w:t>
            </w:r>
            <w:proofErr w:type="spellEnd"/>
            <w:r w:rsidRPr="00D956FA">
              <w:rPr>
                <w:sz w:val="20"/>
              </w:rPr>
              <w:t>-enumeration</w:t>
            </w:r>
          </w:p>
        </w:tc>
        <w:tc>
          <w:tcPr>
            <w:tcW w:w="3167" w:type="dxa"/>
          </w:tcPr>
          <w:p w14:paraId="39CEF1CE" w14:textId="77777777" w:rsidR="000651E3" w:rsidRDefault="000651E3" w:rsidP="000651E3">
            <w:pPr>
              <w:spacing w:before="80" w:after="80"/>
              <w:rPr>
                <w:sz w:val="20"/>
              </w:rPr>
            </w:pPr>
            <w:r w:rsidRPr="00D956FA">
              <w:rPr>
                <w:sz w:val="20"/>
              </w:rPr>
              <w:t>enumerations</w:t>
            </w:r>
          </w:p>
        </w:tc>
      </w:tr>
    </w:tbl>
    <w:p w14:paraId="73789BBB" w14:textId="77777777" w:rsidR="00961281" w:rsidRPr="00475D7F" w:rsidRDefault="00961281" w:rsidP="00961281"/>
    <w:p w14:paraId="74FB43F9" w14:textId="77777777" w:rsidR="00475D7F" w:rsidRDefault="00475D7F" w:rsidP="00475D7F">
      <w:pPr>
        <w:pStyle w:val="berschrift3"/>
      </w:pPr>
      <w:bookmarkStart w:id="144" w:name="_Toc516067366"/>
      <w:bookmarkStart w:id="145" w:name="_Toc531166587"/>
      <w:r>
        <w:t>Mapping Scope</w:t>
      </w:r>
      <w:bookmarkEnd w:id="144"/>
      <w:bookmarkEnd w:id="145"/>
    </w:p>
    <w:p w14:paraId="4EC1FD99" w14:textId="390A6103" w:rsidR="00DA2E17" w:rsidDel="00220E8D" w:rsidRDefault="00DA2E17" w:rsidP="00DA2E17">
      <w:pPr>
        <w:pStyle w:val="berschrift3"/>
        <w:rPr>
          <w:del w:id="146" w:author="Martin Skorupski" w:date="2019-12-19T11:58:00Z"/>
        </w:rPr>
      </w:pPr>
      <w:bookmarkStart w:id="147" w:name="_Ref483996674"/>
      <w:bookmarkStart w:id="148" w:name="_Toc516067367"/>
      <w:bookmarkStart w:id="149" w:name="_Toc531166588"/>
      <w:r>
        <w:rPr>
          <w:szCs w:val="24"/>
        </w:rPr>
        <w:t xml:space="preserve">UML artifacts which are annotated by the </w:t>
      </w:r>
      <w:r>
        <w:rPr>
          <w:rFonts w:cs="Times New Roman"/>
          <w:szCs w:val="24"/>
        </w:rPr>
        <w:t>«</w:t>
      </w:r>
      <w:r>
        <w:rPr>
          <w:szCs w:val="24"/>
        </w:rPr>
        <w:t>Example</w:t>
      </w:r>
      <w:r>
        <w:rPr>
          <w:rFonts w:cs="Times New Roman"/>
          <w:szCs w:val="24"/>
        </w:rPr>
        <w:t>»</w:t>
      </w:r>
      <w:r>
        <w:rPr>
          <w:szCs w:val="24"/>
        </w:rPr>
        <w:t xml:space="preserve"> stereotype are ruled out from mapping.</w:t>
      </w:r>
      <w:del w:id="150" w:author="Martin Skorupski" w:date="2019-12-19T11:58:00Z">
        <w:r w:rsidDel="00220E8D">
          <w:delText>YANG Workarounds</w:delText>
        </w:r>
      </w:del>
    </w:p>
    <w:p w14:paraId="032AB54C" w14:textId="77777777" w:rsidR="00DA2E17" w:rsidRPr="00E379AC" w:rsidDel="00220E8D" w:rsidRDefault="00DA2E17" w:rsidP="00DA2E17">
      <w:pPr>
        <w:pStyle w:val="Listenabsatz"/>
        <w:numPr>
          <w:ilvl w:val="0"/>
          <w:numId w:val="2"/>
        </w:numPr>
        <w:rPr>
          <w:del w:id="151" w:author="Martin Skorupski" w:date="2019-12-19T11:58:00Z"/>
          <w:szCs w:val="24"/>
        </w:rPr>
      </w:pPr>
      <w:commentRangeStart w:id="152"/>
      <w:del w:id="153" w:author="Martin Skorupski" w:date="2019-12-19T11:58:00Z">
        <w:r w:rsidRPr="00E379AC" w:rsidDel="00220E8D">
          <w:rPr>
            <w:b/>
            <w:szCs w:val="24"/>
          </w:rPr>
          <w:delText>Key attributes</w:delText>
        </w:r>
        <w:r w:rsidRPr="00E379AC" w:rsidDel="00220E8D">
          <w:rPr>
            <w:szCs w:val="24"/>
          </w:rPr>
          <w:br/>
          <w:delText xml:space="preserve">Attributes marked as “partOfObjectKey” </w:delText>
        </w:r>
        <w:r w:rsidDel="00220E8D">
          <w:rPr>
            <w:szCs w:val="24"/>
          </w:rPr>
          <w:delText xml:space="preserve">must </w:delText>
        </w:r>
        <w:r w:rsidRPr="00E379AC" w:rsidDel="00220E8D">
          <w:rPr>
            <w:szCs w:val="24"/>
          </w:rPr>
          <w:delText xml:space="preserve">be mapped as read/write, even when marked as </w:delText>
        </w:r>
        <w:r w:rsidDel="00220E8D">
          <w:rPr>
            <w:szCs w:val="24"/>
          </w:rPr>
          <w:delText>WRITE_NOT_ALLOWED</w:delText>
        </w:r>
        <w:r w:rsidRPr="00E379AC" w:rsidDel="00220E8D">
          <w:rPr>
            <w:szCs w:val="24"/>
          </w:rPr>
          <w:delText>.</w:delText>
        </w:r>
      </w:del>
      <w:commentRangeEnd w:id="152"/>
      <w:r>
        <w:rPr>
          <w:rStyle w:val="Kommentarzeichen"/>
        </w:rPr>
        <w:commentReference w:id="152"/>
      </w:r>
    </w:p>
    <w:p w14:paraId="1879C881" w14:textId="77777777" w:rsidR="00DA2E17" w:rsidRPr="00EC2E86" w:rsidRDefault="00DA2E17" w:rsidP="00DA2E17">
      <w:pPr>
        <w:rPr>
          <w:szCs w:val="24"/>
        </w:rPr>
      </w:pPr>
    </w:p>
    <w:p w14:paraId="4A6D9FC6" w14:textId="77777777" w:rsidR="007041BA" w:rsidRDefault="002B7DFC" w:rsidP="009B6F01">
      <w:pPr>
        <w:pStyle w:val="berschrift2"/>
      </w:pPr>
      <w:bookmarkStart w:id="154" w:name="_Ref458677499"/>
      <w:bookmarkStart w:id="155" w:name="_Toc516067368"/>
      <w:bookmarkStart w:id="156" w:name="_Toc531166589"/>
      <w:bookmarkEnd w:id="147"/>
      <w:bookmarkEnd w:id="148"/>
      <w:bookmarkEnd w:id="149"/>
      <w:r w:rsidRPr="002B7DFC">
        <w:t xml:space="preserve">Mapping </w:t>
      </w:r>
      <w:r w:rsidR="006E27E8" w:rsidRPr="002B7DFC">
        <w:t>of Classes</w:t>
      </w:r>
      <w:bookmarkEnd w:id="154"/>
      <w:bookmarkEnd w:id="155"/>
      <w:bookmarkEnd w:id="156"/>
    </w:p>
    <w:p w14:paraId="2FB4D5DF" w14:textId="3A7F93B4" w:rsidR="007E005B" w:rsidRDefault="003D211A" w:rsidP="006E27E8">
      <w:pPr>
        <w:rPr>
          <w:szCs w:val="24"/>
        </w:rPr>
      </w:pPr>
      <w:r>
        <w:rPr>
          <w:szCs w:val="24"/>
        </w:rPr>
        <w:t>The c</w:t>
      </w:r>
      <w:r w:rsidR="006E27E8" w:rsidRPr="00EC2E86">
        <w:rPr>
          <w:szCs w:val="24"/>
        </w:rPr>
        <w:t xml:space="preserve">lasses are mapped in </w:t>
      </w:r>
      <w:r w:rsidR="00B00BC3">
        <w:rPr>
          <w:szCs w:val="24"/>
        </w:rPr>
        <w:t>three</w:t>
      </w:r>
      <w:r w:rsidR="00B00BC3" w:rsidRPr="00EC2E86">
        <w:rPr>
          <w:szCs w:val="24"/>
        </w:rPr>
        <w:t xml:space="preserve"> </w:t>
      </w:r>
      <w:r w:rsidR="006E27E8" w:rsidRPr="00EC2E86">
        <w:rPr>
          <w:szCs w:val="24"/>
        </w:rPr>
        <w:t>steps.</w:t>
      </w:r>
    </w:p>
    <w:p w14:paraId="00945792" w14:textId="070044EC" w:rsidR="007E005B" w:rsidRPr="007E005B" w:rsidRDefault="000A70EB" w:rsidP="007E005B">
      <w:pPr>
        <w:tabs>
          <w:tab w:val="left" w:pos="851"/>
        </w:tabs>
        <w:ind w:left="851" w:hanging="851"/>
        <w:rPr>
          <w:szCs w:val="24"/>
        </w:rPr>
      </w:pPr>
      <w:r>
        <w:rPr>
          <w:b/>
          <w:szCs w:val="24"/>
        </w:rPr>
        <w:t>S</w:t>
      </w:r>
      <w:r w:rsidR="006E27E8" w:rsidRPr="00EC2E86">
        <w:rPr>
          <w:b/>
          <w:szCs w:val="24"/>
        </w:rPr>
        <w:t>tep</w:t>
      </w:r>
      <w:r>
        <w:rPr>
          <w:b/>
          <w:szCs w:val="24"/>
        </w:rPr>
        <w:t xml:space="preserve"> 1:</w:t>
      </w:r>
      <w:r w:rsidR="007E005B">
        <w:rPr>
          <w:szCs w:val="24"/>
        </w:rPr>
        <w:tab/>
      </w:r>
      <w:r w:rsidRPr="007E005B">
        <w:rPr>
          <w:szCs w:val="24"/>
        </w:rPr>
        <w:t>A</w:t>
      </w:r>
      <w:r w:rsidR="006E27E8" w:rsidRPr="007E005B">
        <w:rPr>
          <w:szCs w:val="24"/>
        </w:rPr>
        <w:t>ll classes are mapped to “grouping” statements</w:t>
      </w:r>
      <w:r w:rsidR="00FD10C2">
        <w:rPr>
          <w:szCs w:val="24"/>
        </w:rPr>
        <w:t xml:space="preserve">; even if they only have a single </w:t>
      </w:r>
      <w:r w:rsidR="00FD10C2" w:rsidRPr="001B65CC">
        <w:rPr>
          <w:szCs w:val="24"/>
        </w:rPr>
        <w:t>attribut</w:t>
      </w:r>
      <w:r w:rsidR="00FD10C2">
        <w:rPr>
          <w:szCs w:val="24"/>
        </w:rPr>
        <w:t xml:space="preserve">e identified as </w:t>
      </w:r>
      <w:proofErr w:type="spellStart"/>
      <w:r w:rsidR="00FD10C2">
        <w:rPr>
          <w:szCs w:val="24"/>
        </w:rPr>
        <w:t>partOfObjectKey</w:t>
      </w:r>
      <w:proofErr w:type="spellEnd"/>
      <w:r w:rsidR="006E27E8" w:rsidRPr="007E005B">
        <w:rPr>
          <w:szCs w:val="24"/>
        </w:rPr>
        <w:t>.</w:t>
      </w:r>
    </w:p>
    <w:p w14:paraId="1B31E210" w14:textId="099C0009" w:rsidR="007E005B" w:rsidRDefault="000A70EB" w:rsidP="007E005B">
      <w:pPr>
        <w:tabs>
          <w:tab w:val="left" w:pos="851"/>
        </w:tabs>
        <w:ind w:left="851" w:hanging="851"/>
        <w:rPr>
          <w:szCs w:val="24"/>
        </w:rPr>
      </w:pPr>
      <w:r w:rsidRPr="000A70EB">
        <w:rPr>
          <w:b/>
          <w:szCs w:val="24"/>
        </w:rPr>
        <w:t>Step 2:</w:t>
      </w:r>
      <w:r w:rsidR="007E005B">
        <w:rPr>
          <w:szCs w:val="24"/>
        </w:rPr>
        <w:tab/>
      </w:r>
      <w:bookmarkStart w:id="157" w:name="_Hlk516064258"/>
      <w:r w:rsidR="001C1479">
        <w:rPr>
          <w:szCs w:val="24"/>
        </w:rPr>
        <w:t xml:space="preserve">One or more </w:t>
      </w:r>
      <w:r w:rsidR="001C1479">
        <w:rPr>
          <w:color w:val="auto"/>
        </w:rPr>
        <w:t>additional groupings are defined f</w:t>
      </w:r>
      <w:r w:rsidR="001C1479">
        <w:rPr>
          <w:szCs w:val="24"/>
        </w:rPr>
        <w:t>or every</w:t>
      </w:r>
      <w:r w:rsidR="001C1479">
        <w:rPr>
          <w:color w:val="auto"/>
        </w:rPr>
        <w:t xml:space="preserve"> </w:t>
      </w:r>
      <w:r w:rsidR="001C1479" w:rsidRPr="001B65CC">
        <w:rPr>
          <w:szCs w:val="24"/>
        </w:rPr>
        <w:t>class that ha</w:t>
      </w:r>
      <w:r w:rsidR="001C1479">
        <w:rPr>
          <w:szCs w:val="24"/>
        </w:rPr>
        <w:t>s</w:t>
      </w:r>
      <w:r w:rsidR="001C1479" w:rsidRPr="001B65CC">
        <w:rPr>
          <w:szCs w:val="24"/>
        </w:rPr>
        <w:t xml:space="preserve"> at least one attribut</w:t>
      </w:r>
      <w:r w:rsidR="001C1479">
        <w:rPr>
          <w:szCs w:val="24"/>
        </w:rPr>
        <w:t xml:space="preserve">e identified as </w:t>
      </w:r>
      <w:proofErr w:type="spellStart"/>
      <w:r w:rsidR="001C1479">
        <w:rPr>
          <w:szCs w:val="24"/>
        </w:rPr>
        <w:t>partOfObjectKey</w:t>
      </w:r>
      <w:proofErr w:type="spellEnd"/>
      <w:r w:rsidR="001C1479">
        <w:rPr>
          <w:szCs w:val="24"/>
        </w:rPr>
        <w:t>. These “</w:t>
      </w:r>
      <w:r w:rsidR="001C1479">
        <w:rPr>
          <w:i/>
          <w:szCs w:val="24"/>
        </w:rPr>
        <w:t>class-reference-</w:t>
      </w:r>
      <w:r w:rsidR="001C1479" w:rsidRPr="00473298">
        <w:rPr>
          <w:i/>
          <w:szCs w:val="24"/>
        </w:rPr>
        <w:t>grouping</w:t>
      </w:r>
      <w:r w:rsidR="001C1479">
        <w:rPr>
          <w:szCs w:val="24"/>
        </w:rPr>
        <w:t xml:space="preserve">” statements group together the key-attributes of the specific class as well as the key attributes of its ancestors (starting from its immediate parent, all the way </w:t>
      </w:r>
      <w:r w:rsidR="00796B09">
        <w:rPr>
          <w:szCs w:val="24"/>
        </w:rPr>
        <w:t xml:space="preserve">up </w:t>
      </w:r>
      <w:r w:rsidR="001C1479">
        <w:rPr>
          <w:szCs w:val="24"/>
        </w:rPr>
        <w:t>to the root-element). Thus</w:t>
      </w:r>
      <w:r w:rsidR="00583F5C">
        <w:rPr>
          <w:szCs w:val="24"/>
        </w:rPr>
        <w:t>,</w:t>
      </w:r>
      <w:r w:rsidR="001C1479">
        <w:rPr>
          <w:szCs w:val="24"/>
        </w:rPr>
        <w:t xml:space="preserve"> it follows that one reference grouping would be defined per schema-</w:t>
      </w:r>
      <w:r w:rsidR="001C1479" w:rsidRPr="005544E5">
        <w:rPr>
          <w:szCs w:val="24"/>
        </w:rPr>
        <w:t>tree</w:t>
      </w:r>
      <w:r w:rsidR="001C1479">
        <w:rPr>
          <w:szCs w:val="24"/>
        </w:rPr>
        <w:t>-path for the class. (</w:t>
      </w:r>
      <w:proofErr w:type="gramStart"/>
      <w:r w:rsidR="001C1479">
        <w:rPr>
          <w:szCs w:val="24"/>
        </w:rPr>
        <w:t>see</w:t>
      </w:r>
      <w:proofErr w:type="gramEnd"/>
      <w:r w:rsidR="001C1479">
        <w:rPr>
          <w:szCs w:val="24"/>
        </w:rPr>
        <w:t xml:space="preserve"> section </w:t>
      </w:r>
      <w:r w:rsidR="001C1479">
        <w:rPr>
          <w:szCs w:val="24"/>
        </w:rPr>
        <w:fldChar w:fldCharType="begin"/>
      </w:r>
      <w:r w:rsidR="001C1479">
        <w:rPr>
          <w:szCs w:val="24"/>
        </w:rPr>
        <w:instrText xml:space="preserve"> REF _Ref484603208 \r \h </w:instrText>
      </w:r>
      <w:r w:rsidR="001C1479">
        <w:rPr>
          <w:szCs w:val="24"/>
        </w:rPr>
      </w:r>
      <w:r w:rsidR="001C1479">
        <w:rPr>
          <w:szCs w:val="24"/>
        </w:rPr>
        <w:fldChar w:fldCharType="separate"/>
      </w:r>
      <w:r w:rsidR="00261E05">
        <w:rPr>
          <w:szCs w:val="24"/>
        </w:rPr>
        <w:t>5.6.1</w:t>
      </w:r>
      <w:r w:rsidR="001C1479">
        <w:rPr>
          <w:szCs w:val="24"/>
        </w:rPr>
        <w:fldChar w:fldCharType="end"/>
      </w:r>
      <w:r w:rsidR="001C1479">
        <w:rPr>
          <w:szCs w:val="24"/>
        </w:rPr>
        <w:t>. for more details)</w:t>
      </w:r>
    </w:p>
    <w:bookmarkEnd w:id="157"/>
    <w:p w14:paraId="6A974279" w14:textId="369694D0" w:rsidR="006E27E8" w:rsidRPr="007E005B" w:rsidRDefault="00B00BC3" w:rsidP="007E005B">
      <w:pPr>
        <w:tabs>
          <w:tab w:val="left" w:pos="851"/>
        </w:tabs>
        <w:ind w:left="851" w:hanging="851"/>
        <w:rPr>
          <w:b/>
          <w:szCs w:val="24"/>
        </w:rPr>
      </w:pPr>
      <w:r w:rsidRPr="000A70EB">
        <w:rPr>
          <w:b/>
          <w:szCs w:val="24"/>
        </w:rPr>
        <w:t xml:space="preserve">Step </w:t>
      </w:r>
      <w:r>
        <w:rPr>
          <w:b/>
          <w:szCs w:val="24"/>
        </w:rPr>
        <w:t>3</w:t>
      </w:r>
      <w:r w:rsidRPr="000A70EB">
        <w:rPr>
          <w:b/>
          <w:szCs w:val="24"/>
        </w:rPr>
        <w:t>:</w:t>
      </w:r>
      <w:r w:rsidR="007E005B">
        <w:rPr>
          <w:b/>
          <w:szCs w:val="24"/>
        </w:rPr>
        <w:tab/>
      </w:r>
      <w:r w:rsidR="004F4D43" w:rsidRPr="007E005B">
        <w:rPr>
          <w:szCs w:val="24"/>
        </w:rPr>
        <w:t>The groupings are then integrated into the YANG schema tree:</w:t>
      </w:r>
    </w:p>
    <w:p w14:paraId="612951FA" w14:textId="0C981EC0" w:rsidR="001C1479" w:rsidRPr="003D211A" w:rsidRDefault="001C1479" w:rsidP="001C1479">
      <w:pPr>
        <w:pStyle w:val="Listenabsatz"/>
        <w:numPr>
          <w:ilvl w:val="0"/>
          <w:numId w:val="24"/>
        </w:numPr>
        <w:rPr>
          <w:szCs w:val="24"/>
        </w:rPr>
      </w:pPr>
      <w:r>
        <w:rPr>
          <w:szCs w:val="24"/>
        </w:rPr>
        <w:t>O</w:t>
      </w:r>
      <w:r w:rsidRPr="00E11B28">
        <w:rPr>
          <w:szCs w:val="24"/>
        </w:rPr>
        <w:t xml:space="preserve">bject classes </w:t>
      </w:r>
      <w:r w:rsidRPr="003D211A">
        <w:rPr>
          <w:szCs w:val="24"/>
        </w:rPr>
        <w:t xml:space="preserve">identified as </w:t>
      </w:r>
      <w:r>
        <w:rPr>
          <w:rFonts w:cs="Times New Roman"/>
          <w:szCs w:val="24"/>
        </w:rPr>
        <w:t>«</w:t>
      </w:r>
      <w:proofErr w:type="spellStart"/>
      <w:r w:rsidRPr="003D211A">
        <w:rPr>
          <w:szCs w:val="24"/>
        </w:rPr>
        <w:t>RootElement</w:t>
      </w:r>
      <w:proofErr w:type="spellEnd"/>
      <w:r>
        <w:rPr>
          <w:rFonts w:cs="Times New Roman"/>
          <w:szCs w:val="24"/>
        </w:rPr>
        <w:t>»</w:t>
      </w:r>
      <w:r w:rsidRPr="003D211A">
        <w:rPr>
          <w:szCs w:val="24"/>
        </w:rPr>
        <w:t xml:space="preserve"> </w:t>
      </w:r>
      <w:r>
        <w:rPr>
          <w:szCs w:val="24"/>
        </w:rPr>
        <w:t xml:space="preserve">are incorporated as top-level Yang root elements using </w:t>
      </w:r>
      <w:r w:rsidRPr="003D211A">
        <w:rPr>
          <w:szCs w:val="24"/>
        </w:rPr>
        <w:t xml:space="preserve">a “list” or “container” statement </w:t>
      </w:r>
      <w:r>
        <w:rPr>
          <w:szCs w:val="24"/>
        </w:rPr>
        <w:t xml:space="preserve">which in-turn includes the associated </w:t>
      </w:r>
      <w:r w:rsidRPr="006648E3">
        <w:rPr>
          <w:i/>
          <w:szCs w:val="24"/>
        </w:rPr>
        <w:t xml:space="preserve">class-grouping </w:t>
      </w:r>
      <w:r>
        <w:rPr>
          <w:szCs w:val="24"/>
        </w:rPr>
        <w:t>via the “uses” sub-statement. T</w:t>
      </w:r>
      <w:r w:rsidRPr="003D211A">
        <w:rPr>
          <w:szCs w:val="24"/>
        </w:rPr>
        <w:t xml:space="preserve">he </w:t>
      </w:r>
      <w:proofErr w:type="spellStart"/>
      <w:proofErr w:type="gramStart"/>
      <w:r w:rsidRPr="003D211A">
        <w:rPr>
          <w:szCs w:val="24"/>
        </w:rPr>
        <w:t>RootElement</w:t>
      </w:r>
      <w:proofErr w:type="spellEnd"/>
      <w:r w:rsidRPr="003D211A">
        <w:rPr>
          <w:szCs w:val="24"/>
        </w:rPr>
        <w:t>::</w:t>
      </w:r>
      <w:proofErr w:type="gramEnd"/>
      <w:r w:rsidRPr="003D211A">
        <w:rPr>
          <w:szCs w:val="24"/>
        </w:rPr>
        <w:t>multiplicity stereotype-property</w:t>
      </w:r>
      <w:r>
        <w:rPr>
          <w:szCs w:val="24"/>
        </w:rPr>
        <w:t xml:space="preserve"> is used to determine whether to use a list or container</w:t>
      </w:r>
      <w:r w:rsidRPr="003D211A">
        <w:rPr>
          <w:szCs w:val="24"/>
        </w:rPr>
        <w:t>.</w:t>
      </w:r>
      <w:r w:rsidRPr="003D211A">
        <w:rPr>
          <w:szCs w:val="24"/>
        </w:rPr>
        <w:br/>
      </w:r>
      <w:proofErr w:type="spellStart"/>
      <w:r w:rsidRPr="003D211A">
        <w:rPr>
          <w:szCs w:val="24"/>
        </w:rPr>
        <w:t>RootElement</w:t>
      </w:r>
      <w:proofErr w:type="spellEnd"/>
      <w:r w:rsidRPr="003D211A">
        <w:rPr>
          <w:szCs w:val="24"/>
        </w:rPr>
        <w:t xml:space="preserve">::multiplicity = 1 </w:t>
      </w:r>
      <w:r w:rsidRPr="003D211A">
        <w:rPr>
          <w:szCs w:val="24"/>
        </w:rPr>
        <w:sym w:font="Wingdings" w:char="F0E0"/>
      </w:r>
      <w:r w:rsidRPr="003D211A">
        <w:rPr>
          <w:szCs w:val="24"/>
        </w:rPr>
        <w:t xml:space="preserve"> container statement.</w:t>
      </w:r>
      <w:r w:rsidRPr="003D211A">
        <w:rPr>
          <w:szCs w:val="24"/>
        </w:rPr>
        <w:br/>
      </w:r>
      <w:proofErr w:type="spellStart"/>
      <w:r w:rsidRPr="003D211A">
        <w:rPr>
          <w:szCs w:val="24"/>
        </w:rPr>
        <w:t>RootElement</w:t>
      </w:r>
      <w:proofErr w:type="spellEnd"/>
      <w:r w:rsidRPr="003D211A">
        <w:rPr>
          <w:szCs w:val="24"/>
        </w:rPr>
        <w:t xml:space="preserve">::multiplicity &gt; 1 </w:t>
      </w:r>
      <w:r w:rsidRPr="003D211A">
        <w:rPr>
          <w:szCs w:val="24"/>
        </w:rPr>
        <w:sym w:font="Wingdings" w:char="F0E0"/>
      </w:r>
      <w:r w:rsidRPr="003D211A">
        <w:rPr>
          <w:szCs w:val="24"/>
        </w:rPr>
        <w:t xml:space="preserve"> list statement.</w:t>
      </w:r>
      <w:r>
        <w:rPr>
          <w:szCs w:val="24"/>
        </w:rPr>
        <w:br/>
      </w:r>
      <w:ins w:id="158" w:author="Bernd Zeuner" w:date="2022-11-25T09:16:00Z">
        <w:r w:rsidR="00065BF2" w:rsidRPr="00065BF2">
          <w:rPr>
            <w:noProof/>
            <w:szCs w:val="24"/>
          </w:rPr>
          <w:lastRenderedPageBreak/>
          <w:drawing>
            <wp:inline distT="0" distB="0" distL="0" distR="0" wp14:anchorId="279D112B" wp14:editId="4FA874DD">
              <wp:extent cx="1858126" cy="1848597"/>
              <wp:effectExtent l="0" t="0" r="889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126" cy="1848597"/>
                      </a:xfrm>
                      <a:prstGeom prst="rect">
                        <a:avLst/>
                      </a:prstGeom>
                    </pic:spPr>
                  </pic:pic>
                </a:graphicData>
              </a:graphic>
            </wp:inline>
          </w:drawing>
        </w:r>
      </w:ins>
      <w:del w:id="159" w:author="Bernd Zeuner" w:date="2022-11-25T09:16:00Z">
        <w:r w:rsidDel="00065BF2">
          <w:rPr>
            <w:noProof/>
            <w:szCs w:val="24"/>
            <w:lang w:eastAsia="en-US"/>
          </w:rPr>
          <w:drawing>
            <wp:inline distT="0" distB="0" distL="0" distR="0" wp14:anchorId="4FAEBBB8" wp14:editId="42E064C5">
              <wp:extent cx="4648200" cy="885825"/>
              <wp:effectExtent l="19050" t="0" r="0" b="0"/>
              <wp:docPr id="2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a:stretch>
                        <a:fillRect/>
                      </a:stretch>
                    </pic:blipFill>
                    <pic:spPr bwMode="auto">
                      <a:xfrm>
                        <a:off x="0" y="0"/>
                        <a:ext cx="4648200" cy="885825"/>
                      </a:xfrm>
                      <a:prstGeom prst="rect">
                        <a:avLst/>
                      </a:prstGeom>
                      <a:noFill/>
                      <a:ln w="9525">
                        <a:noFill/>
                        <a:miter lim="800000"/>
                        <a:headEnd/>
                        <a:tailEnd/>
                      </a:ln>
                    </pic:spPr>
                  </pic:pic>
                </a:graphicData>
              </a:graphic>
            </wp:inline>
          </w:drawing>
        </w:r>
      </w:del>
      <w:r>
        <w:rPr>
          <w:szCs w:val="24"/>
        </w:rPr>
        <w:br/>
        <w:t xml:space="preserve">See example mapping in </w:t>
      </w:r>
      <w:r>
        <w:rPr>
          <w:szCs w:val="24"/>
        </w:rPr>
        <w:fldChar w:fldCharType="begin"/>
      </w:r>
      <w:r>
        <w:rPr>
          <w:szCs w:val="24"/>
        </w:rPr>
        <w:instrText xml:space="preserve"> REF _Ref476140462 \h </w:instrText>
      </w:r>
      <w:r>
        <w:rPr>
          <w:szCs w:val="24"/>
        </w:rPr>
      </w:r>
      <w:r>
        <w:rPr>
          <w:szCs w:val="24"/>
        </w:rPr>
        <w:fldChar w:fldCharType="separate"/>
      </w:r>
      <w:r w:rsidR="00261E05">
        <w:t xml:space="preserve">Table </w:t>
      </w:r>
      <w:r w:rsidR="00261E05">
        <w:rPr>
          <w:noProof/>
        </w:rPr>
        <w:t>5</w:t>
      </w:r>
      <w:r w:rsidR="00261E05">
        <w:t>.</w:t>
      </w:r>
      <w:r w:rsidR="00261E05">
        <w:rPr>
          <w:noProof/>
        </w:rPr>
        <w:t>4</w:t>
      </w:r>
      <w:r>
        <w:rPr>
          <w:szCs w:val="24"/>
        </w:rPr>
        <w:fldChar w:fldCharType="end"/>
      </w:r>
      <w:r>
        <w:rPr>
          <w:szCs w:val="24"/>
        </w:rPr>
        <w:t>.</w:t>
      </w:r>
    </w:p>
    <w:p w14:paraId="093ACB13" w14:textId="5EBF9B16" w:rsidR="001C1479" w:rsidRDefault="001C1479" w:rsidP="001C1479">
      <w:pPr>
        <w:pStyle w:val="Listenabsatz"/>
        <w:numPr>
          <w:ilvl w:val="0"/>
          <w:numId w:val="24"/>
        </w:numPr>
        <w:rPr>
          <w:szCs w:val="24"/>
        </w:rPr>
      </w:pPr>
      <w:r>
        <w:rPr>
          <w:szCs w:val="24"/>
        </w:rPr>
        <w:t>O</w:t>
      </w:r>
      <w:r w:rsidRPr="00BC4A68">
        <w:rPr>
          <w:szCs w:val="24"/>
        </w:rPr>
        <w:t>bject class</w:t>
      </w:r>
      <w:r>
        <w:rPr>
          <w:szCs w:val="24"/>
        </w:rPr>
        <w:t>-attributes (UML association-end-role)</w:t>
      </w:r>
      <w:r w:rsidRPr="00BC4A68">
        <w:rPr>
          <w:szCs w:val="24"/>
        </w:rPr>
        <w:t xml:space="preserve"> which are referenced via a </w:t>
      </w:r>
      <w:r w:rsidR="0095489E">
        <w:rPr>
          <w:rFonts w:cs="Times New Roman"/>
          <w:color w:val="auto"/>
          <w:szCs w:val="24"/>
        </w:rPr>
        <w:t>c</w:t>
      </w:r>
      <w:r>
        <w:rPr>
          <w:rFonts w:cs="Times New Roman"/>
          <w:color w:val="auto"/>
          <w:szCs w:val="24"/>
        </w:rPr>
        <w:t>omposite</w:t>
      </w:r>
      <w:r w:rsidR="0095489E">
        <w:rPr>
          <w:rFonts w:cs="Times New Roman"/>
          <w:color w:val="auto"/>
          <w:szCs w:val="24"/>
        </w:rPr>
        <w:t xml:space="preserve"> aggregation</w:t>
      </w:r>
      <w:r>
        <w:rPr>
          <w:color w:val="auto"/>
          <w:szCs w:val="24"/>
        </w:rPr>
        <w:t xml:space="preserve"> association are </w:t>
      </w:r>
      <w:r>
        <w:rPr>
          <w:szCs w:val="24"/>
        </w:rPr>
        <w:t xml:space="preserve">incorporated into the </w:t>
      </w:r>
      <w:r>
        <w:rPr>
          <w:i/>
          <w:szCs w:val="24"/>
        </w:rPr>
        <w:t>class-grouping</w:t>
      </w:r>
      <w:r>
        <w:rPr>
          <w:szCs w:val="24"/>
        </w:rPr>
        <w:t xml:space="preserve"> statement of the owner class using</w:t>
      </w:r>
      <w:r>
        <w:rPr>
          <w:color w:val="auto"/>
          <w:szCs w:val="24"/>
        </w:rPr>
        <w:t xml:space="preserve"> </w:t>
      </w:r>
      <w:r w:rsidRPr="009239DA">
        <w:rPr>
          <w:szCs w:val="24"/>
        </w:rPr>
        <w:t xml:space="preserve">a “list” or “container” statement </w:t>
      </w:r>
      <w:r>
        <w:rPr>
          <w:szCs w:val="24"/>
        </w:rPr>
        <w:t xml:space="preserve">which in-turn includes the attribute </w:t>
      </w:r>
      <w:r w:rsidRPr="006648E3">
        <w:rPr>
          <w:i/>
          <w:szCs w:val="24"/>
        </w:rPr>
        <w:t>class-grouping</w:t>
      </w:r>
      <w:r>
        <w:rPr>
          <w:szCs w:val="24"/>
        </w:rPr>
        <w:t xml:space="preserve"> via the “uses” sub-statement. The association-end-role multiplicity property is used to determine whether to use a list or container. See example mapping in </w:t>
      </w:r>
      <w:r>
        <w:rPr>
          <w:szCs w:val="24"/>
        </w:rPr>
        <w:fldChar w:fldCharType="begin"/>
      </w:r>
      <w:r>
        <w:rPr>
          <w:szCs w:val="24"/>
        </w:rPr>
        <w:instrText xml:space="preserve"> REF _Ref427322526 \h </w:instrText>
      </w:r>
      <w:r>
        <w:rPr>
          <w:szCs w:val="24"/>
        </w:rPr>
      </w:r>
      <w:r>
        <w:rPr>
          <w:szCs w:val="24"/>
        </w:rPr>
        <w:fldChar w:fldCharType="separate"/>
      </w:r>
      <w:r w:rsidR="00261E05">
        <w:t xml:space="preserve">Table </w:t>
      </w:r>
      <w:r w:rsidR="00261E05">
        <w:rPr>
          <w:noProof/>
        </w:rPr>
        <w:t>5</w:t>
      </w:r>
      <w:r w:rsidR="00261E05">
        <w:t>.</w:t>
      </w:r>
      <w:r w:rsidR="00261E05">
        <w:rPr>
          <w:noProof/>
        </w:rPr>
        <w:t>15</w:t>
      </w:r>
      <w:r>
        <w:rPr>
          <w:szCs w:val="24"/>
        </w:rPr>
        <w:fldChar w:fldCharType="end"/>
      </w:r>
      <w:r>
        <w:rPr>
          <w:szCs w:val="24"/>
        </w:rPr>
        <w:t>.</w:t>
      </w:r>
    </w:p>
    <w:p w14:paraId="2F8D56EB" w14:textId="3B9305E0" w:rsidR="001C1479" w:rsidRDefault="001C1479" w:rsidP="001C1479">
      <w:pPr>
        <w:pStyle w:val="Listenabsatz"/>
        <w:numPr>
          <w:ilvl w:val="0"/>
          <w:numId w:val="24"/>
        </w:numPr>
        <w:rPr>
          <w:szCs w:val="24"/>
        </w:rPr>
      </w:pPr>
      <w:r>
        <w:rPr>
          <w:szCs w:val="24"/>
        </w:rPr>
        <w:t>O</w:t>
      </w:r>
      <w:r w:rsidRPr="00BC4A68">
        <w:rPr>
          <w:szCs w:val="24"/>
        </w:rPr>
        <w:t>bject class</w:t>
      </w:r>
      <w:r>
        <w:rPr>
          <w:szCs w:val="24"/>
        </w:rPr>
        <w:t>-attributes (UML association-end-role)</w:t>
      </w:r>
      <w:r w:rsidRPr="00BC4A68">
        <w:rPr>
          <w:szCs w:val="24"/>
        </w:rPr>
        <w:t xml:space="preserve"> which are referenced via a</w:t>
      </w:r>
      <w:r>
        <w:rPr>
          <w:szCs w:val="24"/>
        </w:rPr>
        <w:t>n</w:t>
      </w:r>
      <w:r w:rsidRPr="00BC4A68">
        <w:rPr>
          <w:szCs w:val="24"/>
        </w:rPr>
        <w:t xml:space="preserve"> </w:t>
      </w:r>
      <w:r>
        <w:rPr>
          <w:rFonts w:cs="Times New Roman"/>
          <w:color w:val="auto"/>
          <w:szCs w:val="24"/>
        </w:rPr>
        <w:t>«</w:t>
      </w:r>
      <w:proofErr w:type="spellStart"/>
      <w:r>
        <w:rPr>
          <w:rFonts w:cs="Times New Roman"/>
          <w:color w:val="auto"/>
          <w:szCs w:val="24"/>
        </w:rPr>
        <w:t>ExtendedComposite</w:t>
      </w:r>
      <w:proofErr w:type="spellEnd"/>
      <w:r>
        <w:rPr>
          <w:rFonts w:cs="Times New Roman"/>
          <w:color w:val="auto"/>
          <w:szCs w:val="24"/>
        </w:rPr>
        <w:t>»</w:t>
      </w:r>
      <w:r>
        <w:rPr>
          <w:color w:val="auto"/>
          <w:szCs w:val="24"/>
        </w:rPr>
        <w:t xml:space="preserve"> association </w:t>
      </w:r>
      <w:r>
        <w:rPr>
          <w:szCs w:val="24"/>
        </w:rPr>
        <w:t xml:space="preserve">are incorporated into the </w:t>
      </w:r>
      <w:r>
        <w:rPr>
          <w:i/>
          <w:szCs w:val="24"/>
        </w:rPr>
        <w:t>class-grouping</w:t>
      </w:r>
      <w:r>
        <w:rPr>
          <w:szCs w:val="24"/>
        </w:rPr>
        <w:t xml:space="preserve"> statement of the owner class directly via the “uses” sub-statement.</w:t>
      </w:r>
      <w:r w:rsidRPr="00EF6BD0">
        <w:rPr>
          <w:szCs w:val="24"/>
        </w:rPr>
        <w:t xml:space="preserve"> </w:t>
      </w:r>
      <w:r>
        <w:rPr>
          <w:szCs w:val="24"/>
        </w:rPr>
        <w:t xml:space="preserve">See example mapping in </w:t>
      </w:r>
      <w:r>
        <w:rPr>
          <w:szCs w:val="24"/>
        </w:rPr>
        <w:fldChar w:fldCharType="begin"/>
      </w:r>
      <w:r>
        <w:rPr>
          <w:szCs w:val="24"/>
        </w:rPr>
        <w:instrText xml:space="preserve"> REF _Ref427322526 \h </w:instrText>
      </w:r>
      <w:r>
        <w:rPr>
          <w:szCs w:val="24"/>
        </w:rPr>
      </w:r>
      <w:r>
        <w:rPr>
          <w:szCs w:val="24"/>
        </w:rPr>
        <w:fldChar w:fldCharType="separate"/>
      </w:r>
      <w:r w:rsidR="00261E05">
        <w:t xml:space="preserve">Table </w:t>
      </w:r>
      <w:r w:rsidR="00261E05">
        <w:rPr>
          <w:noProof/>
        </w:rPr>
        <w:t>5</w:t>
      </w:r>
      <w:r w:rsidR="00261E05">
        <w:t>.</w:t>
      </w:r>
      <w:r w:rsidR="00261E05">
        <w:rPr>
          <w:noProof/>
        </w:rPr>
        <w:t>15</w:t>
      </w:r>
      <w:r>
        <w:rPr>
          <w:szCs w:val="24"/>
        </w:rPr>
        <w:fldChar w:fldCharType="end"/>
      </w:r>
      <w:r>
        <w:rPr>
          <w:szCs w:val="24"/>
        </w:rPr>
        <w:t>.</w:t>
      </w:r>
    </w:p>
    <w:p w14:paraId="5C4C45FE" w14:textId="77AD7474" w:rsidR="001C1479" w:rsidRDefault="001C1479" w:rsidP="001C1479">
      <w:pPr>
        <w:pStyle w:val="Listenabsatz"/>
        <w:numPr>
          <w:ilvl w:val="0"/>
          <w:numId w:val="24"/>
        </w:numPr>
        <w:rPr>
          <w:szCs w:val="24"/>
        </w:rPr>
      </w:pPr>
      <w:r w:rsidRPr="00172BDF">
        <w:rPr>
          <w:szCs w:val="24"/>
        </w:rPr>
        <w:t>Object class</w:t>
      </w:r>
      <w:r>
        <w:rPr>
          <w:szCs w:val="24"/>
        </w:rPr>
        <w:t>-attributes</w:t>
      </w:r>
      <w:r w:rsidRPr="00172BDF">
        <w:rPr>
          <w:szCs w:val="24"/>
        </w:rPr>
        <w:t xml:space="preserve"> </w:t>
      </w:r>
      <w:r>
        <w:rPr>
          <w:szCs w:val="24"/>
        </w:rPr>
        <w:t>(UML association-end-role)</w:t>
      </w:r>
      <w:r w:rsidRPr="00BC4A68">
        <w:rPr>
          <w:szCs w:val="24"/>
        </w:rPr>
        <w:t xml:space="preserve"> </w:t>
      </w:r>
      <w:r w:rsidRPr="00172BDF">
        <w:rPr>
          <w:szCs w:val="24"/>
        </w:rPr>
        <w:t xml:space="preserve">which are referenced via a </w:t>
      </w:r>
      <w:r>
        <w:rPr>
          <w:szCs w:val="24"/>
        </w:rPr>
        <w:t xml:space="preserve">pointer association (incl. </w:t>
      </w:r>
      <w:r w:rsidR="0095489E">
        <w:rPr>
          <w:szCs w:val="24"/>
        </w:rPr>
        <w:t>shared aggregation</w:t>
      </w:r>
      <w:r w:rsidRPr="00EF6BD0">
        <w:rPr>
          <w:color w:val="auto"/>
          <w:szCs w:val="24"/>
        </w:rPr>
        <w:t xml:space="preserve"> </w:t>
      </w:r>
      <w:r>
        <w:rPr>
          <w:color w:val="auto"/>
          <w:szCs w:val="24"/>
        </w:rPr>
        <w:t xml:space="preserve">association) are </w:t>
      </w:r>
      <w:r>
        <w:rPr>
          <w:szCs w:val="24"/>
        </w:rPr>
        <w:t xml:space="preserve">incorporated into the </w:t>
      </w:r>
      <w:r>
        <w:rPr>
          <w:i/>
          <w:szCs w:val="24"/>
        </w:rPr>
        <w:t>class-grouping</w:t>
      </w:r>
      <w:r>
        <w:rPr>
          <w:szCs w:val="24"/>
        </w:rPr>
        <w:t xml:space="preserve"> statement of the owner class using</w:t>
      </w:r>
      <w:r w:rsidRPr="00EF6BD0">
        <w:rPr>
          <w:szCs w:val="24"/>
        </w:rPr>
        <w:t xml:space="preserve"> a “list” or “container” statement</w:t>
      </w:r>
      <w:r w:rsidRPr="00D41E72">
        <w:rPr>
          <w:color w:val="auto"/>
          <w:szCs w:val="24"/>
        </w:rPr>
        <w:t xml:space="preserve"> </w:t>
      </w:r>
      <w:r>
        <w:rPr>
          <w:szCs w:val="24"/>
        </w:rPr>
        <w:t xml:space="preserve">which in-turn includes the attribute </w:t>
      </w:r>
      <w:r>
        <w:rPr>
          <w:i/>
          <w:szCs w:val="24"/>
        </w:rPr>
        <w:t>class-reference</w:t>
      </w:r>
      <w:r w:rsidRPr="006648E3">
        <w:rPr>
          <w:i/>
          <w:szCs w:val="24"/>
        </w:rPr>
        <w:t>-grouping</w:t>
      </w:r>
      <w:r>
        <w:rPr>
          <w:szCs w:val="24"/>
        </w:rPr>
        <w:t xml:space="preserve"> via the “uses” sub-statement. The association-end-role multiplicity property is used to determine whether to use a list or container.</w:t>
      </w:r>
      <w:r w:rsidRPr="00EF6BD0">
        <w:rPr>
          <w:szCs w:val="24"/>
        </w:rPr>
        <w:t xml:space="preserve"> </w:t>
      </w:r>
      <w:r>
        <w:rPr>
          <w:szCs w:val="24"/>
        </w:rPr>
        <w:t xml:space="preserve">See example mapping in </w:t>
      </w:r>
      <w:r>
        <w:rPr>
          <w:szCs w:val="24"/>
        </w:rPr>
        <w:fldChar w:fldCharType="begin"/>
      </w:r>
      <w:r>
        <w:rPr>
          <w:szCs w:val="24"/>
        </w:rPr>
        <w:instrText xml:space="preserve"> REF _Ref427322526 \h </w:instrText>
      </w:r>
      <w:r>
        <w:rPr>
          <w:szCs w:val="24"/>
        </w:rPr>
      </w:r>
      <w:r>
        <w:rPr>
          <w:szCs w:val="24"/>
        </w:rPr>
        <w:fldChar w:fldCharType="separate"/>
      </w:r>
      <w:r w:rsidR="00261E05">
        <w:t xml:space="preserve">Table </w:t>
      </w:r>
      <w:r w:rsidR="00261E05">
        <w:rPr>
          <w:noProof/>
        </w:rPr>
        <w:t>5</w:t>
      </w:r>
      <w:r w:rsidR="00261E05">
        <w:t>.</w:t>
      </w:r>
      <w:r w:rsidR="00261E05">
        <w:rPr>
          <w:noProof/>
        </w:rPr>
        <w:t>15</w:t>
      </w:r>
      <w:r>
        <w:rPr>
          <w:szCs w:val="24"/>
        </w:rPr>
        <w:fldChar w:fldCharType="end"/>
      </w:r>
      <w:r>
        <w:rPr>
          <w:szCs w:val="24"/>
        </w:rPr>
        <w:t>.</w:t>
      </w:r>
    </w:p>
    <w:p w14:paraId="02F02B20" w14:textId="0F87C70A" w:rsidR="000B4BA6" w:rsidRDefault="000B4BA6" w:rsidP="000B4BA6">
      <w:pPr>
        <w:pStyle w:val="Listenabsatz"/>
        <w:numPr>
          <w:ilvl w:val="0"/>
          <w:numId w:val="24"/>
        </w:numPr>
        <w:rPr>
          <w:szCs w:val="24"/>
        </w:rPr>
      </w:pPr>
      <w:r>
        <w:rPr>
          <w:szCs w:val="24"/>
        </w:rPr>
        <w:t>S</w:t>
      </w:r>
      <w:r w:rsidRPr="003D211A">
        <w:rPr>
          <w:szCs w:val="24"/>
        </w:rPr>
        <w:t xml:space="preserve">pecification classes (i.e., classes pointing via the </w:t>
      </w:r>
      <w:r>
        <w:rPr>
          <w:rFonts w:cs="Times New Roman"/>
          <w:szCs w:val="24"/>
        </w:rPr>
        <w:t>«</w:t>
      </w:r>
      <w:r>
        <w:rPr>
          <w:szCs w:val="24"/>
        </w:rPr>
        <w:t>S</w:t>
      </w:r>
      <w:r w:rsidRPr="003D211A">
        <w:rPr>
          <w:szCs w:val="24"/>
        </w:rPr>
        <w:t>pecify</w:t>
      </w:r>
      <w:r>
        <w:rPr>
          <w:rFonts w:cs="Times New Roman"/>
          <w:szCs w:val="24"/>
        </w:rPr>
        <w:t>»</w:t>
      </w:r>
      <w:r w:rsidRPr="003D211A">
        <w:rPr>
          <w:szCs w:val="24"/>
        </w:rPr>
        <w:t xml:space="preserve"> </w:t>
      </w:r>
      <w:r>
        <w:rPr>
          <w:szCs w:val="24"/>
        </w:rPr>
        <w:t xml:space="preserve">abstraction </w:t>
      </w:r>
      <w:r w:rsidRPr="003D211A">
        <w:rPr>
          <w:szCs w:val="24"/>
        </w:rPr>
        <w:t xml:space="preserve">relationship to the </w:t>
      </w:r>
      <w:r>
        <w:rPr>
          <w:szCs w:val="24"/>
        </w:rPr>
        <w:t>entity</w:t>
      </w:r>
      <w:r w:rsidRPr="003D211A">
        <w:rPr>
          <w:szCs w:val="24"/>
        </w:rPr>
        <w:t xml:space="preserve"> classes) enhance their </w:t>
      </w:r>
      <w:r>
        <w:rPr>
          <w:szCs w:val="24"/>
        </w:rPr>
        <w:t>entity</w:t>
      </w:r>
      <w:r w:rsidRPr="003D211A">
        <w:rPr>
          <w:szCs w:val="24"/>
        </w:rPr>
        <w:t xml:space="preserve"> classes using the </w:t>
      </w:r>
      <w:commentRangeStart w:id="160"/>
      <w:r w:rsidRPr="00F93A71">
        <w:rPr>
          <w:i/>
          <w:szCs w:val="24"/>
        </w:rPr>
        <w:t>augment</w:t>
      </w:r>
      <w:r w:rsidRPr="003D211A">
        <w:rPr>
          <w:szCs w:val="24"/>
        </w:rPr>
        <w:t xml:space="preserve"> statement</w:t>
      </w:r>
      <w:r>
        <w:rPr>
          <w:szCs w:val="24"/>
        </w:rPr>
        <w:t xml:space="preserve"> which in-turn includes the specification </w:t>
      </w:r>
      <w:r w:rsidRPr="006648E3">
        <w:rPr>
          <w:i/>
          <w:szCs w:val="24"/>
        </w:rPr>
        <w:t xml:space="preserve">class-grouping </w:t>
      </w:r>
      <w:r w:rsidRPr="00204FCF">
        <w:rPr>
          <w:szCs w:val="24"/>
        </w:rPr>
        <w:t>in</w:t>
      </w:r>
      <w:r>
        <w:rPr>
          <w:szCs w:val="24"/>
        </w:rPr>
        <w:t>directly via the “uses” sub-statement</w:t>
      </w:r>
      <w:ins w:id="161" w:author="Bernd Zeuner" w:date="2023-02-03T14:43:00Z">
        <w:r w:rsidR="006B0C52">
          <w:rPr>
            <w:szCs w:val="24"/>
          </w:rPr>
          <w:t>.</w:t>
        </w:r>
        <w:r w:rsidR="006B0C52">
          <w:rPr>
            <w:szCs w:val="24"/>
          </w:rPr>
          <w:br/>
        </w:r>
      </w:ins>
      <w:ins w:id="162" w:author="Bernd Zeuner" w:date="2023-02-03T14:44:00Z">
        <w:r w:rsidR="006B0C52">
          <w:rPr>
            <w:szCs w:val="24"/>
          </w:rPr>
          <w:t xml:space="preserve">In the – not recommended – case of a concrete </w:t>
        </w:r>
      </w:ins>
      <w:ins w:id="163" w:author="Bernd Zeuner" w:date="2023-02-03T14:45:00Z">
        <w:r w:rsidR="00B6256A">
          <w:rPr>
            <w:szCs w:val="24"/>
          </w:rPr>
          <w:t>specification</w:t>
        </w:r>
      </w:ins>
      <w:ins w:id="164" w:author="Bernd Zeuner" w:date="2023-02-03T14:46:00Z">
        <w:r w:rsidR="00B6256A">
          <w:rPr>
            <w:szCs w:val="24"/>
          </w:rPr>
          <w:t xml:space="preserve"> class</w:t>
        </w:r>
      </w:ins>
      <w:ins w:id="165" w:author="Bernd Zeuner" w:date="2023-02-03T14:47:00Z">
        <w:r w:rsidR="00B6256A">
          <w:rPr>
            <w:szCs w:val="24"/>
          </w:rPr>
          <w:t xml:space="preserve"> </w:t>
        </w:r>
        <w:r w:rsidR="00B6256A" w:rsidRPr="003D211A">
          <w:rPr>
            <w:szCs w:val="24"/>
          </w:rPr>
          <w:t xml:space="preserve">the </w:t>
        </w:r>
        <w:r w:rsidR="00B6256A" w:rsidRPr="00F93A71">
          <w:rPr>
            <w:i/>
            <w:szCs w:val="24"/>
          </w:rPr>
          <w:t>augment</w:t>
        </w:r>
        <w:r w:rsidR="00B6256A" w:rsidRPr="003D211A">
          <w:rPr>
            <w:szCs w:val="24"/>
          </w:rPr>
          <w:t xml:space="preserve"> statement</w:t>
        </w:r>
        <w:r w:rsidR="00B6256A">
          <w:rPr>
            <w:szCs w:val="24"/>
          </w:rPr>
          <w:t xml:space="preserve">  the specification </w:t>
        </w:r>
        <w:r w:rsidR="00B6256A" w:rsidRPr="006648E3">
          <w:rPr>
            <w:i/>
            <w:szCs w:val="24"/>
          </w:rPr>
          <w:t>class-grouping</w:t>
        </w:r>
        <w:r w:rsidR="00B6256A">
          <w:rPr>
            <w:i/>
            <w:szCs w:val="24"/>
          </w:rPr>
          <w:t xml:space="preserve"> indirectly</w:t>
        </w:r>
      </w:ins>
      <w:r>
        <w:rPr>
          <w:szCs w:val="24"/>
        </w:rPr>
        <w:t xml:space="preserve"> wrapped by a container statement</w:t>
      </w:r>
      <w:commentRangeEnd w:id="160"/>
      <w:r>
        <w:rPr>
          <w:rStyle w:val="Kommentarzeichen"/>
        </w:rPr>
        <w:commentReference w:id="160"/>
      </w:r>
      <w:r w:rsidRPr="003D211A">
        <w:rPr>
          <w:szCs w:val="24"/>
        </w:rPr>
        <w:t>.</w:t>
      </w:r>
      <w:r>
        <w:rPr>
          <w:szCs w:val="24"/>
        </w:rPr>
        <w:br/>
      </w:r>
      <w:r>
        <w:rPr>
          <w:noProof/>
          <w:szCs w:val="24"/>
          <w:lang w:eastAsia="zh-CN"/>
        </w:rPr>
        <w:drawing>
          <wp:inline distT="0" distB="0" distL="0" distR="0" wp14:anchorId="52B3139A" wp14:editId="3B03D33E">
            <wp:extent cx="5334000" cy="971550"/>
            <wp:effectExtent l="19050" t="0" r="0" b="0"/>
            <wp:docPr id="36"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a:stretch>
                      <a:fillRect/>
                    </a:stretch>
                  </pic:blipFill>
                  <pic:spPr bwMode="auto">
                    <a:xfrm>
                      <a:off x="0" y="0"/>
                      <a:ext cx="5334000" cy="971550"/>
                    </a:xfrm>
                    <a:prstGeom prst="rect">
                      <a:avLst/>
                    </a:prstGeom>
                    <a:noFill/>
                    <a:ln w="9525">
                      <a:noFill/>
                      <a:miter lim="800000"/>
                      <a:headEnd/>
                      <a:tailEnd/>
                    </a:ln>
                  </pic:spPr>
                </pic:pic>
              </a:graphicData>
            </a:graphic>
          </wp:inline>
        </w:drawing>
      </w:r>
      <w:r>
        <w:rPr>
          <w:szCs w:val="24"/>
        </w:rPr>
        <w:br/>
        <w:t xml:space="preserve">See example in </w:t>
      </w:r>
      <w:r>
        <w:rPr>
          <w:szCs w:val="24"/>
        </w:rPr>
        <w:fldChar w:fldCharType="begin"/>
      </w:r>
      <w:r>
        <w:rPr>
          <w:szCs w:val="24"/>
        </w:rPr>
        <w:instrText xml:space="preserve"> REF _Ref476128130 \h </w:instrText>
      </w:r>
      <w:r>
        <w:rPr>
          <w:szCs w:val="24"/>
        </w:rPr>
      </w:r>
      <w:r>
        <w:rPr>
          <w:szCs w:val="24"/>
        </w:rPr>
        <w:fldChar w:fldCharType="separate"/>
      </w:r>
      <w:r>
        <w:t xml:space="preserve">Table </w:t>
      </w:r>
      <w:r>
        <w:rPr>
          <w:noProof/>
        </w:rPr>
        <w:t>5</w:t>
      </w:r>
      <w:r>
        <w:t>.</w:t>
      </w:r>
      <w:r>
        <w:rPr>
          <w:noProof/>
        </w:rPr>
        <w:t>17</w:t>
      </w:r>
      <w:r>
        <w:rPr>
          <w:szCs w:val="24"/>
        </w:rPr>
        <w:fldChar w:fldCharType="end"/>
      </w:r>
      <w:r>
        <w:rPr>
          <w:szCs w:val="24"/>
        </w:rPr>
        <w:t>.</w:t>
      </w:r>
    </w:p>
    <w:p w14:paraId="16293307" w14:textId="77777777" w:rsidR="007B1858" w:rsidRPr="00EC2E86" w:rsidRDefault="007B1858" w:rsidP="007B1858">
      <w:pPr>
        <w:rPr>
          <w:szCs w:val="24"/>
        </w:rPr>
      </w:pPr>
      <w:bookmarkStart w:id="166" w:name="_Ref424285215"/>
      <w:bookmarkStart w:id="167" w:name="_Toc420597468"/>
    </w:p>
    <w:p w14:paraId="4597594D" w14:textId="1CBDF8CB" w:rsidR="00F70C2E" w:rsidRDefault="00F70C2E" w:rsidP="00F70C2E">
      <w:pPr>
        <w:pStyle w:val="TableCaption"/>
      </w:pPr>
      <w:bookmarkStart w:id="168" w:name="_Ref473714809"/>
      <w:bookmarkStart w:id="169" w:name="_Toc516067319"/>
      <w:bookmarkStart w:id="170" w:name="_Toc531166644"/>
      <w:r>
        <w:t xml:space="preserve">Table </w:t>
      </w:r>
      <w:r w:rsidR="00991E2B">
        <w:fldChar w:fldCharType="begin"/>
      </w:r>
      <w:r w:rsidR="00041849">
        <w:instrText xml:space="preserve"> STYLEREF 1 \s </w:instrText>
      </w:r>
      <w:r w:rsidR="00991E2B">
        <w:fldChar w:fldCharType="separate"/>
      </w:r>
      <w:r w:rsidR="00261E05">
        <w:rPr>
          <w:noProof/>
        </w:rPr>
        <w:t>5</w:t>
      </w:r>
      <w:r w:rsidR="00991E2B">
        <w:rPr>
          <w:noProof/>
        </w:rPr>
        <w:fldChar w:fldCharType="end"/>
      </w:r>
      <w:r>
        <w:t>.</w:t>
      </w:r>
      <w:r w:rsidR="00991E2B">
        <w:fldChar w:fldCharType="begin"/>
      </w:r>
      <w:r w:rsidR="004248C1">
        <w:instrText xml:space="preserve"> SEQ Table \* ARABIC \s 1 </w:instrText>
      </w:r>
      <w:r w:rsidR="00991E2B">
        <w:fldChar w:fldCharType="separate"/>
      </w:r>
      <w:r w:rsidR="00261E05">
        <w:rPr>
          <w:noProof/>
        </w:rPr>
        <w:t>2</w:t>
      </w:r>
      <w:r w:rsidR="00991E2B">
        <w:rPr>
          <w:noProof/>
        </w:rPr>
        <w:fldChar w:fldCharType="end"/>
      </w:r>
      <w:bookmarkEnd w:id="166"/>
      <w:bookmarkEnd w:id="168"/>
      <w:r w:rsidR="006E27E8">
        <w:t>: Class</w:t>
      </w:r>
      <w:r>
        <w:t xml:space="preserve"> Mapping</w:t>
      </w:r>
      <w:bookmarkEnd w:id="167"/>
      <w:r w:rsidR="00535C68">
        <w:br/>
        <w:t>(</w:t>
      </w:r>
      <w:r w:rsidR="00535C68" w:rsidRPr="00335A79">
        <w:t>Mappings required by currently used UML artifacts</w:t>
      </w:r>
      <w:r w:rsidR="00535C68">
        <w:t>)</w:t>
      </w:r>
      <w:bookmarkEnd w:id="169"/>
      <w:bookmarkEnd w:id="170"/>
    </w:p>
    <w:tbl>
      <w:tblPr>
        <w:tblStyle w:val="Tabellenraster"/>
        <w:tblW w:w="0" w:type="auto"/>
        <w:tblLayout w:type="fixed"/>
        <w:tblLook w:val="04A0" w:firstRow="1" w:lastRow="0" w:firstColumn="1" w:lastColumn="0" w:noHBand="0" w:noVBand="1"/>
      </w:tblPr>
      <w:tblGrid>
        <w:gridCol w:w="3266"/>
        <w:gridCol w:w="2711"/>
        <w:gridCol w:w="3599"/>
      </w:tblGrid>
      <w:tr w:rsidR="006607EB" w:rsidRPr="004919D2" w14:paraId="59E1EE1F" w14:textId="77777777" w:rsidTr="00BB410F">
        <w:trPr>
          <w:cantSplit/>
        </w:trPr>
        <w:tc>
          <w:tcPr>
            <w:tcW w:w="9576" w:type="dxa"/>
            <w:gridSpan w:val="3"/>
            <w:shd w:val="clear" w:color="auto" w:fill="BAE3A7" w:themeFill="accent5" w:themeFillTint="66"/>
          </w:tcPr>
          <w:p w14:paraId="5A49BCEE" w14:textId="0033C123" w:rsidR="006607EB" w:rsidRDefault="006607EB" w:rsidP="006607EB">
            <w:pPr>
              <w:spacing w:before="80" w:after="80"/>
              <w:jc w:val="center"/>
              <w:rPr>
                <w:sz w:val="24"/>
                <w:szCs w:val="24"/>
              </w:rPr>
            </w:pPr>
            <w:r w:rsidRPr="004919D2">
              <w:rPr>
                <w:szCs w:val="24"/>
              </w:rPr>
              <w:t>Class</w:t>
            </w:r>
            <w:r>
              <w:rPr>
                <w:szCs w:val="24"/>
              </w:rPr>
              <w:t xml:space="preserve"> </w:t>
            </w:r>
            <w:r w:rsidRPr="003C6372">
              <w:rPr>
                <w:szCs w:val="24"/>
              </w:rPr>
              <w:sym w:font="Wingdings" w:char="F0E0"/>
            </w:r>
            <w:r>
              <w:rPr>
                <w:szCs w:val="24"/>
              </w:rPr>
              <w:t xml:space="preserve"> “grouping” statement</w:t>
            </w:r>
          </w:p>
        </w:tc>
      </w:tr>
      <w:tr w:rsidR="006607EB" w:rsidRPr="004919D2" w14:paraId="12AD2D93" w14:textId="77777777" w:rsidTr="00BB410F">
        <w:trPr>
          <w:cantSplit/>
        </w:trPr>
        <w:tc>
          <w:tcPr>
            <w:tcW w:w="3266" w:type="dxa"/>
            <w:shd w:val="clear" w:color="auto" w:fill="EEF1A5" w:themeFill="accent2" w:themeFillTint="66"/>
          </w:tcPr>
          <w:p w14:paraId="4B78F82C" w14:textId="77777777" w:rsidR="006607EB" w:rsidRPr="004919D2" w:rsidRDefault="006607EB" w:rsidP="006607EB">
            <w:pPr>
              <w:spacing w:before="80" w:after="80"/>
              <w:rPr>
                <w:szCs w:val="24"/>
              </w:rPr>
            </w:pPr>
            <w:r w:rsidRPr="004919D2">
              <w:rPr>
                <w:szCs w:val="24"/>
              </w:rPr>
              <w:t>UML Artifact</w:t>
            </w:r>
          </w:p>
        </w:tc>
        <w:tc>
          <w:tcPr>
            <w:tcW w:w="2711" w:type="dxa"/>
            <w:shd w:val="clear" w:color="auto" w:fill="7BEFFF" w:themeFill="accent1" w:themeFillTint="66"/>
          </w:tcPr>
          <w:p w14:paraId="7AD592D0" w14:textId="77777777" w:rsidR="006607EB" w:rsidRPr="004919D2" w:rsidRDefault="006607EB" w:rsidP="006607EB">
            <w:pPr>
              <w:spacing w:before="80" w:after="80"/>
              <w:rPr>
                <w:szCs w:val="24"/>
              </w:rPr>
            </w:pPr>
            <w:r w:rsidRPr="004919D2">
              <w:rPr>
                <w:szCs w:val="24"/>
              </w:rPr>
              <w:t>YANG Artifact</w:t>
            </w:r>
          </w:p>
        </w:tc>
        <w:tc>
          <w:tcPr>
            <w:tcW w:w="3599" w:type="dxa"/>
            <w:shd w:val="clear" w:color="auto" w:fill="D9D9D9" w:themeFill="background1" w:themeFillShade="D9"/>
          </w:tcPr>
          <w:p w14:paraId="6E6E25CD" w14:textId="77777777" w:rsidR="006607EB" w:rsidRPr="004919D2" w:rsidRDefault="006607EB" w:rsidP="006607EB">
            <w:pPr>
              <w:spacing w:before="80" w:after="80"/>
              <w:rPr>
                <w:szCs w:val="24"/>
              </w:rPr>
            </w:pPr>
            <w:r w:rsidRPr="004919D2">
              <w:rPr>
                <w:szCs w:val="24"/>
              </w:rPr>
              <w:t>Comments</w:t>
            </w:r>
          </w:p>
        </w:tc>
      </w:tr>
      <w:tr w:rsidR="006607EB" w:rsidRPr="004919D2" w14:paraId="2B8FFF54" w14:textId="77777777" w:rsidTr="00BB410F">
        <w:trPr>
          <w:cantSplit/>
          <w:tblHeader w:val="0"/>
        </w:trPr>
        <w:tc>
          <w:tcPr>
            <w:tcW w:w="3266" w:type="dxa"/>
          </w:tcPr>
          <w:p w14:paraId="18BA1CDF" w14:textId="77777777" w:rsidR="006607EB" w:rsidRPr="004919D2" w:rsidRDefault="006607EB" w:rsidP="006607EB">
            <w:pPr>
              <w:spacing w:before="80" w:after="80"/>
              <w:rPr>
                <w:szCs w:val="24"/>
              </w:rPr>
            </w:pPr>
            <w:r w:rsidRPr="003B13DA">
              <w:rPr>
                <w:szCs w:val="24"/>
              </w:rPr>
              <w:lastRenderedPageBreak/>
              <w:t>documentation</w:t>
            </w:r>
            <w:r>
              <w:rPr>
                <w:szCs w:val="24"/>
              </w:rPr>
              <w:t xml:space="preserve"> “Applied comments”</w:t>
            </w:r>
            <w:r>
              <w:rPr>
                <w:szCs w:val="24"/>
              </w:rPr>
              <w:br/>
              <w:t>(</w:t>
            </w:r>
            <w:r w:rsidRPr="000B44B4">
              <w:rPr>
                <w:szCs w:val="24"/>
              </w:rPr>
              <w:t xml:space="preserve">carried in </w:t>
            </w:r>
            <w:r>
              <w:rPr>
                <w:szCs w:val="24"/>
              </w:rPr>
              <w:t xml:space="preserve">XMI as </w:t>
            </w:r>
            <w:r w:rsidRPr="000B44B4">
              <w:rPr>
                <w:szCs w:val="24"/>
              </w:rPr>
              <w:t>“</w:t>
            </w:r>
            <w:proofErr w:type="spellStart"/>
            <w:r>
              <w:rPr>
                <w:szCs w:val="24"/>
              </w:rPr>
              <w:t>ownedC</w:t>
            </w:r>
            <w:r w:rsidRPr="000B44B4">
              <w:rPr>
                <w:szCs w:val="24"/>
              </w:rPr>
              <w:t>omment</w:t>
            </w:r>
            <w:proofErr w:type="spellEnd"/>
            <w:r w:rsidRPr="000B44B4">
              <w:rPr>
                <w:szCs w:val="24"/>
              </w:rPr>
              <w:t>”</w:t>
            </w:r>
            <w:r>
              <w:rPr>
                <w:szCs w:val="24"/>
              </w:rPr>
              <w:t>)</w:t>
            </w:r>
          </w:p>
        </w:tc>
        <w:tc>
          <w:tcPr>
            <w:tcW w:w="2711" w:type="dxa"/>
          </w:tcPr>
          <w:p w14:paraId="36F260E4" w14:textId="77777777" w:rsidR="006607EB" w:rsidRPr="004919D2" w:rsidRDefault="006607EB" w:rsidP="006607EB">
            <w:pPr>
              <w:spacing w:before="80" w:after="80"/>
              <w:rPr>
                <w:szCs w:val="24"/>
              </w:rPr>
            </w:pPr>
            <w:r w:rsidRPr="003B13DA">
              <w:rPr>
                <w:szCs w:val="24"/>
              </w:rPr>
              <w:t xml:space="preserve">“description” </w:t>
            </w:r>
            <w:proofErr w:type="spellStart"/>
            <w:r w:rsidRPr="003B13DA">
              <w:rPr>
                <w:szCs w:val="24"/>
              </w:rPr>
              <w:t>substatement</w:t>
            </w:r>
            <w:proofErr w:type="spellEnd"/>
          </w:p>
        </w:tc>
        <w:tc>
          <w:tcPr>
            <w:tcW w:w="3599" w:type="dxa"/>
          </w:tcPr>
          <w:p w14:paraId="0B7BE86B" w14:textId="77777777" w:rsidR="006607EB" w:rsidRPr="004919D2" w:rsidRDefault="006607EB" w:rsidP="006607EB">
            <w:pPr>
              <w:spacing w:before="80" w:after="80"/>
              <w:rPr>
                <w:szCs w:val="24"/>
              </w:rPr>
            </w:pPr>
            <w:r>
              <w:rPr>
                <w:szCs w:val="24"/>
              </w:rPr>
              <w:t>M</w:t>
            </w:r>
            <w:r w:rsidRPr="00083AA2">
              <w:rPr>
                <w:szCs w:val="24"/>
              </w:rPr>
              <w:t xml:space="preserve">ultiple </w:t>
            </w:r>
            <w:r>
              <w:rPr>
                <w:szCs w:val="24"/>
              </w:rPr>
              <w:t xml:space="preserve">“applied </w:t>
            </w:r>
            <w:r w:rsidRPr="00083AA2">
              <w:rPr>
                <w:szCs w:val="24"/>
              </w:rPr>
              <w:t>comments</w:t>
            </w:r>
            <w:r>
              <w:rPr>
                <w:szCs w:val="24"/>
              </w:rPr>
              <w:t>”</w:t>
            </w:r>
            <w:r w:rsidRPr="00083AA2">
              <w:rPr>
                <w:szCs w:val="24"/>
              </w:rPr>
              <w:t xml:space="preserve"> </w:t>
            </w:r>
            <w:r>
              <w:rPr>
                <w:szCs w:val="24"/>
              </w:rPr>
              <w:t>defined in UML, n</w:t>
            </w:r>
            <w:r w:rsidRPr="00083AA2">
              <w:rPr>
                <w:szCs w:val="24"/>
              </w:rPr>
              <w:t xml:space="preserve">eed to be collapsed into a single </w:t>
            </w:r>
            <w:r>
              <w:rPr>
                <w:szCs w:val="24"/>
              </w:rPr>
              <w:t>“</w:t>
            </w:r>
            <w:r w:rsidRPr="00083AA2">
              <w:rPr>
                <w:szCs w:val="24"/>
              </w:rPr>
              <w:t>description</w:t>
            </w:r>
            <w:r>
              <w:rPr>
                <w:szCs w:val="24"/>
              </w:rPr>
              <w:t xml:space="preserve">” </w:t>
            </w:r>
            <w:proofErr w:type="spellStart"/>
            <w:r>
              <w:rPr>
                <w:szCs w:val="24"/>
              </w:rPr>
              <w:t>substatement</w:t>
            </w:r>
            <w:proofErr w:type="spellEnd"/>
            <w:r>
              <w:rPr>
                <w:szCs w:val="24"/>
              </w:rPr>
              <w:t>.</w:t>
            </w:r>
          </w:p>
        </w:tc>
      </w:tr>
      <w:tr w:rsidR="006607EB" w:rsidRPr="004919D2" w14:paraId="762F4CB5" w14:textId="77777777" w:rsidTr="00BB410F">
        <w:trPr>
          <w:cantSplit/>
          <w:tblHeader w:val="0"/>
        </w:trPr>
        <w:tc>
          <w:tcPr>
            <w:tcW w:w="3266" w:type="dxa"/>
          </w:tcPr>
          <w:p w14:paraId="4E4304AB" w14:textId="77777777" w:rsidR="006607EB" w:rsidRPr="004919D2" w:rsidRDefault="006607EB" w:rsidP="006607EB">
            <w:pPr>
              <w:spacing w:before="80" w:after="80"/>
              <w:rPr>
                <w:szCs w:val="24"/>
              </w:rPr>
            </w:pPr>
            <w:r w:rsidRPr="003B13DA">
              <w:rPr>
                <w:szCs w:val="24"/>
              </w:rPr>
              <w:t>superclass(es)</w:t>
            </w:r>
          </w:p>
        </w:tc>
        <w:tc>
          <w:tcPr>
            <w:tcW w:w="2711" w:type="dxa"/>
          </w:tcPr>
          <w:p w14:paraId="7C16F513" w14:textId="77777777" w:rsidR="006607EB" w:rsidRPr="004919D2" w:rsidRDefault="006607EB" w:rsidP="006607EB">
            <w:pPr>
              <w:spacing w:before="80" w:after="80"/>
              <w:rPr>
                <w:szCs w:val="24"/>
              </w:rPr>
            </w:pPr>
            <w:r w:rsidRPr="003B13DA">
              <w:rPr>
                <w:szCs w:val="24"/>
              </w:rPr>
              <w:t>"grouping" statement</w:t>
            </w:r>
          </w:p>
        </w:tc>
        <w:tc>
          <w:tcPr>
            <w:tcW w:w="3599" w:type="dxa"/>
          </w:tcPr>
          <w:p w14:paraId="17C4DBC1" w14:textId="77777777" w:rsidR="006607EB" w:rsidRPr="004919D2" w:rsidRDefault="006607EB" w:rsidP="006607EB">
            <w:pPr>
              <w:spacing w:before="80" w:after="80"/>
              <w:rPr>
                <w:szCs w:val="24"/>
              </w:rPr>
            </w:pPr>
            <w:r w:rsidRPr="00C3305A">
              <w:rPr>
                <w:szCs w:val="24"/>
              </w:rPr>
              <w:t xml:space="preserve">Concrete </w:t>
            </w:r>
            <w:proofErr w:type="spellStart"/>
            <w:r w:rsidRPr="00C3305A">
              <w:rPr>
                <w:szCs w:val="24"/>
              </w:rPr>
              <w:t>superclasses</w:t>
            </w:r>
            <w:proofErr w:type="spellEnd"/>
            <w:r w:rsidRPr="00C3305A">
              <w:rPr>
                <w:szCs w:val="24"/>
              </w:rPr>
              <w:t xml:space="preserve"> are then mapped to container/list which uses these groupings.</w:t>
            </w:r>
          </w:p>
        </w:tc>
      </w:tr>
      <w:tr w:rsidR="006607EB" w:rsidRPr="004919D2" w14:paraId="478A4B50" w14:textId="77777777" w:rsidTr="00BB410F">
        <w:trPr>
          <w:cantSplit/>
          <w:tblHeader w:val="0"/>
        </w:trPr>
        <w:tc>
          <w:tcPr>
            <w:tcW w:w="3266" w:type="dxa"/>
          </w:tcPr>
          <w:p w14:paraId="0F9EB48B" w14:textId="77777777" w:rsidR="006607EB" w:rsidRPr="004919D2" w:rsidRDefault="006607EB" w:rsidP="006607EB">
            <w:pPr>
              <w:spacing w:before="80" w:after="80"/>
              <w:rPr>
                <w:szCs w:val="24"/>
              </w:rPr>
            </w:pPr>
            <w:r w:rsidRPr="004919D2">
              <w:rPr>
                <w:szCs w:val="24"/>
              </w:rPr>
              <w:t>abstract</w:t>
            </w:r>
          </w:p>
        </w:tc>
        <w:tc>
          <w:tcPr>
            <w:tcW w:w="2711" w:type="dxa"/>
          </w:tcPr>
          <w:p w14:paraId="5680E47A" w14:textId="77777777" w:rsidR="006607EB" w:rsidRPr="00946A57" w:rsidRDefault="006607EB" w:rsidP="006607EB">
            <w:pPr>
              <w:spacing w:before="80" w:after="80"/>
              <w:rPr>
                <w:szCs w:val="24"/>
              </w:rPr>
            </w:pPr>
            <w:r w:rsidRPr="003B13DA">
              <w:rPr>
                <w:szCs w:val="24"/>
              </w:rPr>
              <w:t>"grouping" statement</w:t>
            </w:r>
          </w:p>
        </w:tc>
        <w:tc>
          <w:tcPr>
            <w:tcW w:w="3599" w:type="dxa"/>
          </w:tcPr>
          <w:p w14:paraId="29CA0E10" w14:textId="4958460B" w:rsidR="006607EB" w:rsidRPr="004919D2" w:rsidRDefault="006607EB" w:rsidP="006607EB">
            <w:pPr>
              <w:spacing w:before="80" w:after="80"/>
              <w:rPr>
                <w:szCs w:val="24"/>
              </w:rPr>
            </w:pPr>
            <w:r w:rsidRPr="00417F95">
              <w:rPr>
                <w:szCs w:val="24"/>
              </w:rPr>
              <w:t xml:space="preserve">It is possible </w:t>
            </w:r>
            <w:r>
              <w:rPr>
                <w:szCs w:val="24"/>
              </w:rPr>
              <w:t xml:space="preserve">that </w:t>
            </w:r>
            <w:r w:rsidRPr="00417F95">
              <w:rPr>
                <w:szCs w:val="24"/>
              </w:rPr>
              <w:t>the superclass or abstract class contains the key attribute for the instantiated</w:t>
            </w:r>
            <w:r w:rsidR="00583F5C">
              <w:rPr>
                <w:szCs w:val="24"/>
              </w:rPr>
              <w:t>,</w:t>
            </w:r>
            <w:r w:rsidRPr="00417F95">
              <w:rPr>
                <w:szCs w:val="24"/>
              </w:rPr>
              <w:t xml:space="preserve"> subclass</w:t>
            </w:r>
            <w:r>
              <w:rPr>
                <w:szCs w:val="24"/>
              </w:rPr>
              <w:t>. W</w:t>
            </w:r>
            <w:r w:rsidRPr="00417F95">
              <w:rPr>
                <w:szCs w:val="24"/>
              </w:rPr>
              <w:t xml:space="preserve">hen the subclass is </w:t>
            </w:r>
            <w:r w:rsidR="00B82983" w:rsidRPr="00417F95">
              <w:rPr>
                <w:szCs w:val="24"/>
              </w:rPr>
              <w:t>instantiated,</w:t>
            </w:r>
            <w:r w:rsidRPr="00417F95">
              <w:rPr>
                <w:szCs w:val="24"/>
              </w:rPr>
              <w:t xml:space="preserve"> the key value </w:t>
            </w:r>
            <w:r>
              <w:rPr>
                <w:szCs w:val="24"/>
              </w:rPr>
              <w:t>shall</w:t>
            </w:r>
            <w:r w:rsidRPr="00417F95">
              <w:rPr>
                <w:szCs w:val="24"/>
              </w:rPr>
              <w:t xml:space="preserve"> be identified from within the </w:t>
            </w:r>
            <w:r>
              <w:rPr>
                <w:szCs w:val="24"/>
              </w:rPr>
              <w:t xml:space="preserve">used </w:t>
            </w:r>
            <w:r w:rsidRPr="00417F95">
              <w:rPr>
                <w:szCs w:val="24"/>
              </w:rPr>
              <w:t>grouping</w:t>
            </w:r>
            <w:r>
              <w:rPr>
                <w:szCs w:val="24"/>
              </w:rPr>
              <w:t xml:space="preserve"> of the superclass.</w:t>
            </w:r>
          </w:p>
        </w:tc>
      </w:tr>
      <w:tr w:rsidR="006607EB" w:rsidRPr="004919D2" w14:paraId="4E66541E" w14:textId="77777777" w:rsidTr="00BB410F">
        <w:trPr>
          <w:cantSplit/>
          <w:tblHeader w:val="0"/>
        </w:trPr>
        <w:tc>
          <w:tcPr>
            <w:tcW w:w="3266" w:type="dxa"/>
          </w:tcPr>
          <w:p w14:paraId="1F780B30" w14:textId="77777777" w:rsidR="006607EB" w:rsidRPr="004919D2" w:rsidRDefault="006607EB" w:rsidP="006607EB">
            <w:pPr>
              <w:spacing w:before="80" w:after="80"/>
              <w:rPr>
                <w:szCs w:val="24"/>
              </w:rPr>
            </w:pPr>
            <w:proofErr w:type="spellStart"/>
            <w:r>
              <w:rPr>
                <w:szCs w:val="24"/>
              </w:rPr>
              <w:t>isLeaf</w:t>
            </w:r>
            <w:proofErr w:type="spellEnd"/>
          </w:p>
        </w:tc>
        <w:tc>
          <w:tcPr>
            <w:tcW w:w="2711" w:type="dxa"/>
          </w:tcPr>
          <w:p w14:paraId="5B520315" w14:textId="77777777" w:rsidR="006607EB" w:rsidRPr="00227E81" w:rsidRDefault="006607EB" w:rsidP="006607EB">
            <w:pPr>
              <w:spacing w:before="80" w:after="80"/>
              <w:rPr>
                <w:szCs w:val="24"/>
                <w:highlight w:val="yellow"/>
              </w:rPr>
            </w:pPr>
            <w:r w:rsidRPr="00227E81">
              <w:rPr>
                <w:szCs w:val="24"/>
                <w:highlight w:val="yellow"/>
              </w:rPr>
              <w:t>??</w:t>
            </w:r>
          </w:p>
        </w:tc>
        <w:tc>
          <w:tcPr>
            <w:tcW w:w="3599" w:type="dxa"/>
          </w:tcPr>
          <w:p w14:paraId="744D23E1" w14:textId="77777777" w:rsidR="006607EB" w:rsidRPr="004919D2" w:rsidRDefault="006607EB" w:rsidP="006607EB">
            <w:pPr>
              <w:spacing w:before="80" w:after="80"/>
              <w:rPr>
                <w:szCs w:val="24"/>
              </w:rPr>
            </w:pPr>
          </w:p>
        </w:tc>
      </w:tr>
      <w:tr w:rsidR="006607EB" w:rsidRPr="00205C12" w14:paraId="0C16ED22" w14:textId="77777777" w:rsidTr="00BB410F">
        <w:trPr>
          <w:cantSplit/>
          <w:tblHeader w:val="0"/>
        </w:trPr>
        <w:tc>
          <w:tcPr>
            <w:tcW w:w="3266" w:type="dxa"/>
          </w:tcPr>
          <w:p w14:paraId="46B5D399" w14:textId="77777777" w:rsidR="006607EB" w:rsidRDefault="006607EB" w:rsidP="006607EB">
            <w:pPr>
              <w:spacing w:before="80" w:after="80"/>
              <w:rPr>
                <w:szCs w:val="24"/>
              </w:rPr>
            </w:pPr>
            <w:r>
              <w:rPr>
                <w:szCs w:val="24"/>
              </w:rPr>
              <w:t>object identifier</w:t>
            </w:r>
          </w:p>
          <w:p w14:paraId="4883601C" w14:textId="7B944B78" w:rsidR="006607EB" w:rsidRPr="00205C12" w:rsidRDefault="006607EB" w:rsidP="006607EB">
            <w:pPr>
              <w:spacing w:before="80" w:after="80"/>
              <w:rPr>
                <w:szCs w:val="24"/>
              </w:rPr>
            </w:pPr>
            <w:r>
              <w:rPr>
                <w:szCs w:val="24"/>
              </w:rPr>
              <w:t xml:space="preserve">See </w:t>
            </w:r>
            <w:proofErr w:type="spellStart"/>
            <w:proofErr w:type="gramStart"/>
            <w:r>
              <w:rPr>
                <w:szCs w:val="24"/>
              </w:rPr>
              <w:t>OpenModelAttribute</w:t>
            </w:r>
            <w:proofErr w:type="spellEnd"/>
            <w:r>
              <w:rPr>
                <w:szCs w:val="24"/>
              </w:rPr>
              <w:t>::</w:t>
            </w:r>
            <w:proofErr w:type="spellStart"/>
            <w:proofErr w:type="gramEnd"/>
            <w:r w:rsidRPr="004B47C0">
              <w:rPr>
                <w:szCs w:val="24"/>
              </w:rPr>
              <w:t>partOfObjectKey</w:t>
            </w:r>
            <w:proofErr w:type="spellEnd"/>
            <w:r>
              <w:rPr>
                <w:szCs w:val="24"/>
              </w:rPr>
              <w:t xml:space="preserve"> in </w:t>
            </w:r>
            <w:r>
              <w:rPr>
                <w:szCs w:val="24"/>
              </w:rPr>
              <w:fldChar w:fldCharType="begin"/>
            </w:r>
            <w:r>
              <w:rPr>
                <w:szCs w:val="24"/>
              </w:rPr>
              <w:instrText xml:space="preserve"> REF _Ref473715774 \h </w:instrText>
            </w:r>
            <w:r>
              <w:rPr>
                <w:szCs w:val="24"/>
              </w:rPr>
            </w:r>
            <w:r>
              <w:rPr>
                <w:szCs w:val="24"/>
              </w:rPr>
              <w:fldChar w:fldCharType="separate"/>
            </w:r>
            <w:r w:rsidR="00261E05">
              <w:t xml:space="preserve">Table </w:t>
            </w:r>
            <w:r w:rsidR="00261E05">
              <w:rPr>
                <w:noProof/>
              </w:rPr>
              <w:t>5</w:t>
            </w:r>
            <w:r w:rsidR="00261E05">
              <w:t>.</w:t>
            </w:r>
            <w:r w:rsidR="00261E05">
              <w:rPr>
                <w:noProof/>
              </w:rPr>
              <w:t>5</w:t>
            </w:r>
            <w:r>
              <w:rPr>
                <w:szCs w:val="24"/>
              </w:rPr>
              <w:fldChar w:fldCharType="end"/>
            </w:r>
            <w:r>
              <w:rPr>
                <w:szCs w:val="24"/>
              </w:rPr>
              <w:t>.</w:t>
            </w:r>
          </w:p>
        </w:tc>
        <w:tc>
          <w:tcPr>
            <w:tcW w:w="2711" w:type="dxa"/>
          </w:tcPr>
          <w:p w14:paraId="730AEF9B" w14:textId="77777777" w:rsidR="006607EB" w:rsidRPr="00205C12" w:rsidRDefault="006607EB" w:rsidP="006607EB">
            <w:pPr>
              <w:tabs>
                <w:tab w:val="left" w:pos="176"/>
                <w:tab w:val="left" w:pos="318"/>
                <w:tab w:val="left" w:pos="459"/>
              </w:tabs>
              <w:spacing w:before="80" w:after="80"/>
              <w:rPr>
                <w:szCs w:val="24"/>
              </w:rPr>
            </w:pPr>
          </w:p>
        </w:tc>
        <w:tc>
          <w:tcPr>
            <w:tcW w:w="3599" w:type="dxa"/>
          </w:tcPr>
          <w:p w14:paraId="0596FA8F" w14:textId="10EEBE16" w:rsidR="006607EB" w:rsidRPr="00205C12" w:rsidRDefault="006607EB" w:rsidP="006607EB">
            <w:pPr>
              <w:spacing w:before="80" w:after="80"/>
              <w:rPr>
                <w:szCs w:val="24"/>
              </w:rPr>
            </w:pPr>
            <w:r>
              <w:rPr>
                <w:szCs w:val="24"/>
              </w:rPr>
              <w:t>Attributes of the class can be marked as object identifier.</w:t>
            </w:r>
          </w:p>
        </w:tc>
      </w:tr>
      <w:tr w:rsidR="006607EB" w:rsidRPr="00205C12" w14:paraId="48E768C6" w14:textId="77777777" w:rsidTr="00BB410F">
        <w:trPr>
          <w:cantSplit/>
          <w:tblHeader w:val="0"/>
        </w:trPr>
        <w:tc>
          <w:tcPr>
            <w:tcW w:w="3266" w:type="dxa"/>
          </w:tcPr>
          <w:p w14:paraId="6693F921" w14:textId="77777777" w:rsidR="006607EB" w:rsidRDefault="006607EB" w:rsidP="006607EB">
            <w:pPr>
              <w:spacing w:before="80" w:after="80"/>
              <w:rPr>
                <w:szCs w:val="24"/>
              </w:rPr>
            </w:pPr>
            <w:r>
              <w:rPr>
                <w:szCs w:val="24"/>
              </w:rPr>
              <w:t>object identifier list</w:t>
            </w:r>
          </w:p>
          <w:p w14:paraId="55C967A4" w14:textId="77777777" w:rsidR="006607EB" w:rsidRPr="00205C12" w:rsidRDefault="006607EB" w:rsidP="006607EB">
            <w:pPr>
              <w:spacing w:before="80" w:after="80"/>
              <w:rPr>
                <w:szCs w:val="24"/>
              </w:rPr>
            </w:pPr>
            <w:r>
              <w:rPr>
                <w:szCs w:val="24"/>
              </w:rPr>
              <w:t>Does not appear in the UML which is used for mapped to YANG.</w:t>
            </w:r>
          </w:p>
        </w:tc>
        <w:tc>
          <w:tcPr>
            <w:tcW w:w="2711" w:type="dxa"/>
          </w:tcPr>
          <w:p w14:paraId="2A99D3B3" w14:textId="77777777" w:rsidR="006607EB" w:rsidRPr="00205C12" w:rsidRDefault="006607EB" w:rsidP="006607EB">
            <w:pPr>
              <w:spacing w:before="80" w:after="80"/>
              <w:rPr>
                <w:szCs w:val="24"/>
              </w:rPr>
            </w:pPr>
          </w:p>
        </w:tc>
        <w:tc>
          <w:tcPr>
            <w:tcW w:w="3599" w:type="dxa"/>
          </w:tcPr>
          <w:p w14:paraId="6A5B3AB0" w14:textId="77777777" w:rsidR="006607EB" w:rsidRPr="00205C12" w:rsidRDefault="006607EB" w:rsidP="006607EB">
            <w:pPr>
              <w:spacing w:before="80" w:after="80"/>
              <w:rPr>
                <w:szCs w:val="24"/>
              </w:rPr>
            </w:pPr>
            <w:r>
              <w:rPr>
                <w:szCs w:val="24"/>
              </w:rPr>
              <w:t xml:space="preserve">The splitting of a list attribute (marked as key) into a single key attribute and an additional list attribute will be done in UML during </w:t>
            </w:r>
            <w:proofErr w:type="spellStart"/>
            <w:r>
              <w:rPr>
                <w:szCs w:val="24"/>
              </w:rPr>
              <w:t>Pruning&amp;Refactoring</w:t>
            </w:r>
            <w:proofErr w:type="spellEnd"/>
            <w:r>
              <w:rPr>
                <w:szCs w:val="24"/>
              </w:rPr>
              <w:t>. I.e., the mapping tool will never get a list attribute which is part of the object identifier.</w:t>
            </w:r>
          </w:p>
        </w:tc>
      </w:tr>
      <w:tr w:rsidR="006607EB" w:rsidRPr="004919D2" w14:paraId="3E2BD10A" w14:textId="77777777" w:rsidTr="00BB410F">
        <w:trPr>
          <w:cantSplit/>
          <w:tblHeader w:val="0"/>
        </w:trPr>
        <w:tc>
          <w:tcPr>
            <w:tcW w:w="3266" w:type="dxa"/>
          </w:tcPr>
          <w:p w14:paraId="70AB50EA" w14:textId="0E8282AA" w:rsidR="006607EB" w:rsidRPr="004919D2" w:rsidRDefault="006607EB" w:rsidP="006607EB">
            <w:pPr>
              <w:spacing w:before="80" w:after="80"/>
              <w:rPr>
                <w:szCs w:val="24"/>
              </w:rPr>
            </w:pPr>
            <w:proofErr w:type="spellStart"/>
            <w:r w:rsidRPr="00A225EA">
              <w:rPr>
                <w:color w:val="BFBFBF" w:themeColor="background1" w:themeShade="BF"/>
                <w:szCs w:val="24"/>
              </w:rPr>
              <w:t>OpenInterfaceModel_</w:t>
            </w:r>
            <w:proofErr w:type="gramStart"/>
            <w:r w:rsidRPr="00A225EA">
              <w:rPr>
                <w:color w:val="BFBFBF" w:themeColor="background1" w:themeShade="BF"/>
                <w:szCs w:val="24"/>
              </w:rPr>
              <w:t>Profile</w:t>
            </w:r>
            <w:proofErr w:type="spellEnd"/>
            <w:r w:rsidRPr="00A225EA">
              <w:rPr>
                <w:color w:val="BFBFBF" w:themeColor="background1" w:themeShade="BF"/>
                <w:szCs w:val="24"/>
              </w:rPr>
              <w:t>::</w:t>
            </w:r>
            <w:proofErr w:type="gramEnd"/>
            <w:r w:rsidRPr="00A225EA">
              <w:rPr>
                <w:color w:val="BFBFBF" w:themeColor="background1" w:themeShade="BF"/>
                <w:szCs w:val="24"/>
              </w:rPr>
              <w:t xml:space="preserve"> </w:t>
            </w:r>
            <w:proofErr w:type="spellStart"/>
            <w:r w:rsidRPr="00A225EA">
              <w:rPr>
                <w:color w:val="BFBFBF" w:themeColor="background1" w:themeShade="BF"/>
                <w:szCs w:val="24"/>
              </w:rPr>
              <w:t>objectCreationNotification</w:t>
            </w:r>
            <w:proofErr w:type="spellEnd"/>
            <w:r w:rsidRPr="00A225EA">
              <w:rPr>
                <w:color w:val="BFBFBF" w:themeColor="background1" w:themeShade="BF"/>
                <w:szCs w:val="24"/>
              </w:rPr>
              <w:br/>
              <w:t>[YES/NO/NA]</w:t>
            </w:r>
            <w:r>
              <w:rPr>
                <w:szCs w:val="24"/>
              </w:rPr>
              <w:t xml:space="preserve"> </w:t>
            </w:r>
            <w:r w:rsidRPr="00C91ACB">
              <w:rPr>
                <w:color w:val="FF0000"/>
                <w:szCs w:val="24"/>
              </w:rPr>
              <w:t>(obsolete)</w:t>
            </w:r>
          </w:p>
        </w:tc>
        <w:tc>
          <w:tcPr>
            <w:tcW w:w="2711" w:type="dxa"/>
          </w:tcPr>
          <w:p w14:paraId="774C0ACE" w14:textId="77777777" w:rsidR="006607EB" w:rsidRPr="00A225EA" w:rsidRDefault="006607EB" w:rsidP="006607EB">
            <w:pPr>
              <w:spacing w:before="80" w:after="80"/>
              <w:rPr>
                <w:color w:val="BFBFBF" w:themeColor="background1" w:themeShade="BF"/>
                <w:szCs w:val="24"/>
              </w:rPr>
            </w:pPr>
            <w:r w:rsidRPr="00A225EA">
              <w:rPr>
                <w:color w:val="BFBFBF" w:themeColor="background1" w:themeShade="BF"/>
                <w:szCs w:val="24"/>
              </w:rPr>
              <w:t>“notification” statement</w:t>
            </w:r>
          </w:p>
        </w:tc>
        <w:tc>
          <w:tcPr>
            <w:tcW w:w="3599" w:type="dxa"/>
          </w:tcPr>
          <w:p w14:paraId="3B476CF5" w14:textId="02E1BF73" w:rsidR="006607EB" w:rsidRPr="00A225EA" w:rsidRDefault="006607EB" w:rsidP="006607EB">
            <w:pPr>
              <w:spacing w:before="80" w:after="80"/>
              <w:rPr>
                <w:color w:val="BFBFBF" w:themeColor="background1" w:themeShade="BF"/>
                <w:szCs w:val="24"/>
              </w:rPr>
            </w:pPr>
            <w:r w:rsidRPr="00A225EA">
              <w:rPr>
                <w:color w:val="BFBFBF" w:themeColor="background1" w:themeShade="BF"/>
                <w:szCs w:val="24"/>
              </w:rPr>
              <w:t xml:space="preserve">See section </w:t>
            </w:r>
            <w:r w:rsidRPr="00A225EA">
              <w:rPr>
                <w:color w:val="BFBFBF" w:themeColor="background1" w:themeShade="BF"/>
              </w:rPr>
              <w:fldChar w:fldCharType="begin"/>
            </w:r>
            <w:r w:rsidRPr="00A225EA">
              <w:rPr>
                <w:color w:val="BFBFBF" w:themeColor="background1" w:themeShade="BF"/>
              </w:rPr>
              <w:instrText xml:space="preserve"> REF _Ref421702051 \r \h  \* MERGEFORMAT </w:instrText>
            </w:r>
            <w:r w:rsidRPr="00A225EA">
              <w:rPr>
                <w:color w:val="BFBFBF" w:themeColor="background1" w:themeShade="BF"/>
              </w:rPr>
            </w:r>
            <w:r w:rsidRPr="00A225EA">
              <w:rPr>
                <w:color w:val="BFBFBF" w:themeColor="background1" w:themeShade="BF"/>
              </w:rPr>
              <w:fldChar w:fldCharType="separate"/>
            </w:r>
            <w:r w:rsidR="00261E05" w:rsidRPr="00A225EA">
              <w:rPr>
                <w:color w:val="BFBFBF" w:themeColor="background1" w:themeShade="BF"/>
                <w:szCs w:val="24"/>
              </w:rPr>
              <w:t>5.10</w:t>
            </w:r>
            <w:r w:rsidRPr="00A225EA">
              <w:rPr>
                <w:color w:val="BFBFBF" w:themeColor="background1" w:themeShade="BF"/>
              </w:rPr>
              <w:fldChar w:fldCharType="end"/>
            </w:r>
            <w:r w:rsidRPr="00A225EA">
              <w:rPr>
                <w:color w:val="BFBFBF" w:themeColor="background1" w:themeShade="BF"/>
                <w:szCs w:val="24"/>
              </w:rPr>
              <w:br/>
              <w:t>Goes beyond the simple “a notification has to be sent”; a tool can construct the signature of the notification by reading the created object.</w:t>
            </w:r>
          </w:p>
        </w:tc>
      </w:tr>
      <w:tr w:rsidR="006607EB" w:rsidRPr="004919D2" w14:paraId="3BB08FB5" w14:textId="77777777" w:rsidTr="00BB410F">
        <w:trPr>
          <w:cantSplit/>
          <w:tblHeader w:val="0"/>
        </w:trPr>
        <w:tc>
          <w:tcPr>
            <w:tcW w:w="3266" w:type="dxa"/>
          </w:tcPr>
          <w:p w14:paraId="31FF44E6" w14:textId="1CE80CB5" w:rsidR="006607EB" w:rsidRPr="004919D2" w:rsidRDefault="006607EB" w:rsidP="006607EB">
            <w:pPr>
              <w:spacing w:before="80" w:after="80"/>
              <w:rPr>
                <w:szCs w:val="24"/>
              </w:rPr>
            </w:pPr>
            <w:proofErr w:type="spellStart"/>
            <w:r w:rsidRPr="00A225EA">
              <w:rPr>
                <w:color w:val="BFBFBF" w:themeColor="background1" w:themeShade="BF"/>
                <w:szCs w:val="24"/>
              </w:rPr>
              <w:t>OpenInterfaceModel_</w:t>
            </w:r>
            <w:proofErr w:type="gramStart"/>
            <w:r w:rsidRPr="00A225EA">
              <w:rPr>
                <w:color w:val="BFBFBF" w:themeColor="background1" w:themeShade="BF"/>
                <w:szCs w:val="24"/>
              </w:rPr>
              <w:t>Profile</w:t>
            </w:r>
            <w:proofErr w:type="spellEnd"/>
            <w:r w:rsidRPr="00A225EA">
              <w:rPr>
                <w:color w:val="BFBFBF" w:themeColor="background1" w:themeShade="BF"/>
                <w:szCs w:val="24"/>
              </w:rPr>
              <w:t>::</w:t>
            </w:r>
            <w:proofErr w:type="gramEnd"/>
            <w:r w:rsidRPr="00A225EA">
              <w:rPr>
                <w:color w:val="BFBFBF" w:themeColor="background1" w:themeShade="BF"/>
                <w:szCs w:val="24"/>
              </w:rPr>
              <w:t xml:space="preserve"> </w:t>
            </w:r>
            <w:proofErr w:type="spellStart"/>
            <w:r w:rsidRPr="00A225EA">
              <w:rPr>
                <w:color w:val="BFBFBF" w:themeColor="background1" w:themeShade="BF"/>
                <w:szCs w:val="24"/>
              </w:rPr>
              <w:t>objectDeletionNotification</w:t>
            </w:r>
            <w:proofErr w:type="spellEnd"/>
            <w:r w:rsidRPr="00A225EA">
              <w:rPr>
                <w:color w:val="BFBFBF" w:themeColor="background1" w:themeShade="BF"/>
                <w:szCs w:val="24"/>
              </w:rPr>
              <w:br/>
              <w:t>[YES/NO/NA]</w:t>
            </w:r>
            <w:r w:rsidRPr="00C91ACB">
              <w:rPr>
                <w:color w:val="FF0000"/>
                <w:szCs w:val="24"/>
              </w:rPr>
              <w:t xml:space="preserve"> (obsolete)</w:t>
            </w:r>
          </w:p>
        </w:tc>
        <w:tc>
          <w:tcPr>
            <w:tcW w:w="2711" w:type="dxa"/>
          </w:tcPr>
          <w:p w14:paraId="29030459" w14:textId="77777777" w:rsidR="006607EB" w:rsidRPr="00A225EA" w:rsidRDefault="006607EB" w:rsidP="006607EB">
            <w:pPr>
              <w:spacing w:before="80" w:after="80"/>
              <w:rPr>
                <w:color w:val="BFBFBF" w:themeColor="background1" w:themeShade="BF"/>
                <w:szCs w:val="24"/>
              </w:rPr>
            </w:pPr>
            <w:r w:rsidRPr="00A225EA">
              <w:rPr>
                <w:color w:val="BFBFBF" w:themeColor="background1" w:themeShade="BF"/>
                <w:szCs w:val="24"/>
              </w:rPr>
              <w:t>“notification” statement</w:t>
            </w:r>
          </w:p>
        </w:tc>
        <w:tc>
          <w:tcPr>
            <w:tcW w:w="3599" w:type="dxa"/>
          </w:tcPr>
          <w:p w14:paraId="73CA872C" w14:textId="53BE1B46" w:rsidR="006607EB" w:rsidRPr="00A225EA" w:rsidRDefault="006607EB" w:rsidP="006607EB">
            <w:pPr>
              <w:spacing w:before="80" w:after="80"/>
              <w:rPr>
                <w:color w:val="BFBFBF" w:themeColor="background1" w:themeShade="BF"/>
                <w:szCs w:val="24"/>
              </w:rPr>
            </w:pPr>
            <w:r w:rsidRPr="00A225EA">
              <w:rPr>
                <w:color w:val="BFBFBF" w:themeColor="background1" w:themeShade="BF"/>
                <w:szCs w:val="24"/>
              </w:rPr>
              <w:t xml:space="preserve">See section </w:t>
            </w:r>
            <w:r w:rsidRPr="00A225EA">
              <w:rPr>
                <w:color w:val="BFBFBF" w:themeColor="background1" w:themeShade="BF"/>
              </w:rPr>
              <w:fldChar w:fldCharType="begin"/>
            </w:r>
            <w:r w:rsidRPr="00A225EA">
              <w:rPr>
                <w:color w:val="BFBFBF" w:themeColor="background1" w:themeShade="BF"/>
              </w:rPr>
              <w:instrText xml:space="preserve"> REF _Ref421702051 \r \h  \* MERGEFORMAT </w:instrText>
            </w:r>
            <w:r w:rsidRPr="00A225EA">
              <w:rPr>
                <w:color w:val="BFBFBF" w:themeColor="background1" w:themeShade="BF"/>
              </w:rPr>
            </w:r>
            <w:r w:rsidRPr="00A225EA">
              <w:rPr>
                <w:color w:val="BFBFBF" w:themeColor="background1" w:themeShade="BF"/>
              </w:rPr>
              <w:fldChar w:fldCharType="separate"/>
            </w:r>
            <w:r w:rsidR="00261E05" w:rsidRPr="00A225EA">
              <w:rPr>
                <w:color w:val="BFBFBF" w:themeColor="background1" w:themeShade="BF"/>
                <w:szCs w:val="24"/>
              </w:rPr>
              <w:t>5.10</w:t>
            </w:r>
            <w:r w:rsidRPr="00A225EA">
              <w:rPr>
                <w:color w:val="BFBFBF" w:themeColor="background1" w:themeShade="BF"/>
              </w:rPr>
              <w:fldChar w:fldCharType="end"/>
            </w:r>
            <w:r w:rsidRPr="00A225EA">
              <w:rPr>
                <w:color w:val="BFBFBF" w:themeColor="background1" w:themeShade="BF"/>
                <w:szCs w:val="24"/>
              </w:rPr>
              <w:br/>
              <w:t>Goes beyond the simple “a notification has to be sent”; a tool can construct the signature of the notification by providing the object identifier of the deleted object (i.e., not necessary to provide the attributes of the deleted object).</w:t>
            </w:r>
          </w:p>
        </w:tc>
      </w:tr>
      <w:tr w:rsidR="006607EB" w:rsidRPr="004919D2" w14:paraId="33292CE4" w14:textId="77777777" w:rsidTr="00BB410F">
        <w:trPr>
          <w:cantSplit/>
          <w:tblHeader w:val="0"/>
        </w:trPr>
        <w:tc>
          <w:tcPr>
            <w:tcW w:w="3266" w:type="dxa"/>
          </w:tcPr>
          <w:p w14:paraId="7F85DBCE" w14:textId="65F86392" w:rsidR="006607EB" w:rsidRPr="004919D2" w:rsidRDefault="006607EB" w:rsidP="006607EB">
            <w:pPr>
              <w:spacing w:before="80" w:after="80"/>
              <w:rPr>
                <w:szCs w:val="24"/>
              </w:rPr>
            </w:pPr>
            <w:proofErr w:type="spellStart"/>
            <w:r>
              <w:rPr>
                <w:szCs w:val="24"/>
              </w:rPr>
              <w:t>OpenInterfaceModel_</w:t>
            </w:r>
            <w:proofErr w:type="gramStart"/>
            <w:r>
              <w:rPr>
                <w:szCs w:val="24"/>
              </w:rPr>
              <w:t>Profile</w:t>
            </w:r>
            <w:proofErr w:type="spellEnd"/>
            <w:r>
              <w:rPr>
                <w:szCs w:val="24"/>
              </w:rPr>
              <w:t>::</w:t>
            </w:r>
            <w:proofErr w:type="gramEnd"/>
            <w:r>
              <w:rPr>
                <w:szCs w:val="24"/>
              </w:rPr>
              <w:br/>
            </w:r>
            <w:r>
              <w:rPr>
                <w:rFonts w:asciiTheme="minorBidi" w:hAnsiTheme="minorBidi"/>
                <w:szCs w:val="24"/>
              </w:rPr>
              <w:t>«</w:t>
            </w:r>
            <w:proofErr w:type="spellStart"/>
            <w:r>
              <w:rPr>
                <w:szCs w:val="24"/>
              </w:rPr>
              <w:t>RootElement</w:t>
            </w:r>
            <w:proofErr w:type="spellEnd"/>
            <w:r>
              <w:rPr>
                <w:rFonts w:cs="Times New Roman"/>
                <w:szCs w:val="24"/>
              </w:rPr>
              <w:t>»</w:t>
            </w:r>
          </w:p>
        </w:tc>
        <w:tc>
          <w:tcPr>
            <w:tcW w:w="2711" w:type="dxa"/>
          </w:tcPr>
          <w:p w14:paraId="4D4E71DC" w14:textId="7645D708" w:rsidR="006607EB" w:rsidRPr="004919D2" w:rsidRDefault="006607EB" w:rsidP="006607EB">
            <w:pPr>
              <w:spacing w:before="80" w:after="80"/>
              <w:rPr>
                <w:szCs w:val="24"/>
              </w:rPr>
            </w:pPr>
            <w:r w:rsidRPr="003D25C4">
              <w:rPr>
                <w:szCs w:val="24"/>
              </w:rPr>
              <w:t>“</w:t>
            </w:r>
            <w:proofErr w:type="gramStart"/>
            <w:r w:rsidRPr="003D25C4">
              <w:rPr>
                <w:szCs w:val="24"/>
              </w:rPr>
              <w:t>list“ or</w:t>
            </w:r>
            <w:proofErr w:type="gramEnd"/>
            <w:r w:rsidRPr="003D25C4">
              <w:rPr>
                <w:szCs w:val="24"/>
              </w:rPr>
              <w:t xml:space="preserve"> “container” statement</w:t>
            </w:r>
            <w:r>
              <w:rPr>
                <w:szCs w:val="24"/>
              </w:rPr>
              <w:t xml:space="preserve"> </w:t>
            </w:r>
            <w:r>
              <w:rPr>
                <w:szCs w:val="24"/>
              </w:rPr>
              <w:br/>
              <w:t xml:space="preserve">depending on </w:t>
            </w:r>
            <w:proofErr w:type="spellStart"/>
            <w:r>
              <w:rPr>
                <w:szCs w:val="24"/>
              </w:rPr>
              <w:t>OpenI</w:t>
            </w:r>
            <w:r w:rsidRPr="002D7015">
              <w:rPr>
                <w:szCs w:val="24"/>
              </w:rPr>
              <w:t>nterfaceModel_Profile</w:t>
            </w:r>
            <w:proofErr w:type="spellEnd"/>
            <w:r w:rsidRPr="002D7015">
              <w:rPr>
                <w:szCs w:val="24"/>
              </w:rPr>
              <w:t>::</w:t>
            </w:r>
            <w:proofErr w:type="spellStart"/>
            <w:r w:rsidRPr="002D7015">
              <w:rPr>
                <w:szCs w:val="24"/>
              </w:rPr>
              <w:t>RootElement</w:t>
            </w:r>
            <w:proofErr w:type="spellEnd"/>
            <w:r w:rsidRPr="002D7015">
              <w:rPr>
                <w:szCs w:val="24"/>
              </w:rPr>
              <w:t>::multiplicity</w:t>
            </w:r>
          </w:p>
        </w:tc>
        <w:tc>
          <w:tcPr>
            <w:tcW w:w="3599" w:type="dxa"/>
          </w:tcPr>
          <w:p w14:paraId="5572E0DC" w14:textId="77777777" w:rsidR="006607EB" w:rsidRPr="004919D2" w:rsidRDefault="006607EB" w:rsidP="006607EB">
            <w:pPr>
              <w:spacing w:before="80" w:after="80"/>
              <w:rPr>
                <w:szCs w:val="24"/>
              </w:rPr>
            </w:pPr>
            <w:r>
              <w:rPr>
                <w:szCs w:val="24"/>
              </w:rPr>
              <w:t>See guidelines above the table.</w:t>
            </w:r>
          </w:p>
        </w:tc>
      </w:tr>
      <w:tr w:rsidR="006607EB" w:rsidRPr="004919D2" w14:paraId="2B04B4EA" w14:textId="77777777" w:rsidTr="00BB410F">
        <w:trPr>
          <w:cantSplit/>
          <w:tblHeader w:val="0"/>
        </w:trPr>
        <w:tc>
          <w:tcPr>
            <w:tcW w:w="3266" w:type="dxa"/>
          </w:tcPr>
          <w:p w14:paraId="4DABFFEB" w14:textId="77777777" w:rsidR="006607EB" w:rsidRPr="00205C12" w:rsidRDefault="006607EB" w:rsidP="006607EB">
            <w:pPr>
              <w:spacing w:before="80" w:after="80"/>
              <w:rPr>
                <w:szCs w:val="24"/>
              </w:rPr>
            </w:pPr>
            <w:r>
              <w:rPr>
                <w:szCs w:val="24"/>
              </w:rPr>
              <w:t>multiplicity &gt;1 on association to the class</w:t>
            </w:r>
          </w:p>
        </w:tc>
        <w:tc>
          <w:tcPr>
            <w:tcW w:w="2711" w:type="dxa"/>
          </w:tcPr>
          <w:p w14:paraId="5A85B316" w14:textId="77777777" w:rsidR="006607EB" w:rsidRPr="00205C12" w:rsidRDefault="006607EB" w:rsidP="006607EB">
            <w:pPr>
              <w:spacing w:before="80" w:after="80"/>
              <w:rPr>
                <w:szCs w:val="24"/>
              </w:rPr>
            </w:pPr>
            <w:proofErr w:type="gramStart"/>
            <w:r>
              <w:rPr>
                <w:szCs w:val="24"/>
              </w:rPr>
              <w:t>list::</w:t>
            </w:r>
            <w:proofErr w:type="gramEnd"/>
            <w:r w:rsidRPr="00986FE9">
              <w:rPr>
                <w:szCs w:val="24"/>
              </w:rPr>
              <w:t xml:space="preserve">“min-elements” and “max-elements” </w:t>
            </w:r>
            <w:proofErr w:type="spellStart"/>
            <w:r w:rsidRPr="00986FE9">
              <w:rPr>
                <w:szCs w:val="24"/>
              </w:rPr>
              <w:t>substatements</w:t>
            </w:r>
            <w:proofErr w:type="spellEnd"/>
          </w:p>
        </w:tc>
        <w:tc>
          <w:tcPr>
            <w:tcW w:w="3599" w:type="dxa"/>
          </w:tcPr>
          <w:p w14:paraId="56342F3A" w14:textId="77777777" w:rsidR="006607EB" w:rsidRPr="00205C12" w:rsidRDefault="006607EB" w:rsidP="006607EB">
            <w:pPr>
              <w:spacing w:before="80" w:after="80"/>
              <w:rPr>
                <w:szCs w:val="24"/>
              </w:rPr>
            </w:pPr>
            <w:r w:rsidRPr="00986FE9">
              <w:rPr>
                <w:szCs w:val="24"/>
              </w:rPr>
              <w:t>min-elements</w:t>
            </w:r>
            <w:r>
              <w:rPr>
                <w:szCs w:val="24"/>
              </w:rPr>
              <w:t xml:space="preserve"> default = 0</w:t>
            </w:r>
            <w:r>
              <w:rPr>
                <w:szCs w:val="24"/>
              </w:rPr>
              <w:br/>
            </w:r>
            <w:r w:rsidRPr="00986FE9">
              <w:rPr>
                <w:szCs w:val="24"/>
              </w:rPr>
              <w:t>max-elements</w:t>
            </w:r>
            <w:r>
              <w:rPr>
                <w:szCs w:val="24"/>
              </w:rPr>
              <w:t xml:space="preserve"> default = unbounded</w:t>
            </w:r>
            <w:r>
              <w:rPr>
                <w:szCs w:val="24"/>
              </w:rPr>
              <w:br/>
              <w:t>mandatory default = false</w:t>
            </w:r>
          </w:p>
        </w:tc>
      </w:tr>
      <w:tr w:rsidR="006607EB" w:rsidRPr="00205C12" w14:paraId="17243F34" w14:textId="77777777" w:rsidTr="00BB410F">
        <w:trPr>
          <w:cantSplit/>
          <w:tblHeader w:val="0"/>
        </w:trPr>
        <w:tc>
          <w:tcPr>
            <w:tcW w:w="3266" w:type="dxa"/>
          </w:tcPr>
          <w:p w14:paraId="6E9D3D9C" w14:textId="77777777" w:rsidR="006607EB" w:rsidRPr="00226452" w:rsidRDefault="006607EB" w:rsidP="006607EB">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Pr>
                <w:rFonts w:asciiTheme="minorBidi" w:hAnsiTheme="minorBidi"/>
                <w:szCs w:val="24"/>
              </w:rPr>
              <w:t>«</w:t>
            </w:r>
            <w:r>
              <w:rPr>
                <w:szCs w:val="24"/>
              </w:rPr>
              <w:t>R</w:t>
            </w:r>
            <w:r w:rsidRPr="00E21379">
              <w:rPr>
                <w:szCs w:val="24"/>
              </w:rPr>
              <w:t>eference</w:t>
            </w:r>
            <w:r>
              <w:rPr>
                <w:rFonts w:cs="Times New Roman"/>
                <w:szCs w:val="24"/>
              </w:rPr>
              <w:t>»</w:t>
            </w:r>
          </w:p>
        </w:tc>
        <w:tc>
          <w:tcPr>
            <w:tcW w:w="2711" w:type="dxa"/>
          </w:tcPr>
          <w:p w14:paraId="21518A40" w14:textId="77777777" w:rsidR="006607EB" w:rsidRPr="00205C12" w:rsidRDefault="006607EB" w:rsidP="006607EB">
            <w:pPr>
              <w:spacing w:before="80" w:after="80"/>
              <w:rPr>
                <w:szCs w:val="24"/>
              </w:rPr>
            </w:pPr>
            <w:r>
              <w:rPr>
                <w:szCs w:val="24"/>
              </w:rPr>
              <w:t xml:space="preserve">“reference” </w:t>
            </w:r>
            <w:proofErr w:type="spellStart"/>
            <w:r>
              <w:rPr>
                <w:szCs w:val="24"/>
              </w:rPr>
              <w:t>sub</w:t>
            </w:r>
            <w:r w:rsidRPr="00205C12">
              <w:rPr>
                <w:szCs w:val="24"/>
              </w:rPr>
              <w:t>statement</w:t>
            </w:r>
            <w:proofErr w:type="spellEnd"/>
          </w:p>
        </w:tc>
        <w:tc>
          <w:tcPr>
            <w:tcW w:w="3599" w:type="dxa"/>
          </w:tcPr>
          <w:p w14:paraId="50318766" w14:textId="77777777" w:rsidR="006607EB" w:rsidRPr="00205C12" w:rsidRDefault="006607EB" w:rsidP="006607EB">
            <w:pPr>
              <w:spacing w:before="80" w:after="80"/>
              <w:rPr>
                <w:szCs w:val="24"/>
              </w:rPr>
            </w:pPr>
          </w:p>
        </w:tc>
      </w:tr>
      <w:tr w:rsidR="006607EB" w:rsidRPr="004919D2" w14:paraId="35973FF8" w14:textId="77777777" w:rsidTr="00BB410F">
        <w:trPr>
          <w:cantSplit/>
          <w:tblHeader w:val="0"/>
        </w:trPr>
        <w:tc>
          <w:tcPr>
            <w:tcW w:w="3266" w:type="dxa"/>
          </w:tcPr>
          <w:p w14:paraId="64997DFD" w14:textId="77777777" w:rsidR="006607EB" w:rsidRPr="004919D2" w:rsidRDefault="006607EB" w:rsidP="006607EB">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Pr>
                <w:rFonts w:asciiTheme="minorBidi" w:hAnsiTheme="minorBidi"/>
                <w:szCs w:val="24"/>
              </w:rPr>
              <w:t>«</w:t>
            </w:r>
            <w:r>
              <w:rPr>
                <w:szCs w:val="24"/>
              </w:rPr>
              <w:t>Example</w:t>
            </w:r>
            <w:r>
              <w:rPr>
                <w:rFonts w:cs="Times New Roman"/>
                <w:szCs w:val="24"/>
              </w:rPr>
              <w:t>»</w:t>
            </w:r>
          </w:p>
        </w:tc>
        <w:tc>
          <w:tcPr>
            <w:tcW w:w="2711" w:type="dxa"/>
          </w:tcPr>
          <w:p w14:paraId="6F83336A" w14:textId="77777777" w:rsidR="006607EB" w:rsidRPr="004919D2" w:rsidRDefault="006607EB" w:rsidP="006607EB">
            <w:pPr>
              <w:spacing w:before="80" w:after="80"/>
              <w:rPr>
                <w:szCs w:val="24"/>
              </w:rPr>
            </w:pPr>
            <w:r>
              <w:rPr>
                <w:szCs w:val="24"/>
              </w:rPr>
              <w:t>Ignore Example elements and all composed parts</w:t>
            </w:r>
          </w:p>
        </w:tc>
        <w:tc>
          <w:tcPr>
            <w:tcW w:w="3599" w:type="dxa"/>
          </w:tcPr>
          <w:p w14:paraId="175867EA" w14:textId="77777777" w:rsidR="006607EB" w:rsidRPr="004919D2" w:rsidRDefault="006607EB" w:rsidP="006607EB">
            <w:pPr>
              <w:spacing w:before="80" w:after="80"/>
              <w:rPr>
                <w:szCs w:val="24"/>
              </w:rPr>
            </w:pPr>
          </w:p>
        </w:tc>
      </w:tr>
      <w:tr w:rsidR="006607EB" w:rsidRPr="00205C12" w14:paraId="34960C1D" w14:textId="77777777" w:rsidTr="00BB410F">
        <w:trPr>
          <w:cantSplit/>
          <w:tblHeader w:val="0"/>
        </w:trPr>
        <w:tc>
          <w:tcPr>
            <w:tcW w:w="3266" w:type="dxa"/>
          </w:tcPr>
          <w:p w14:paraId="067DDD45" w14:textId="77777777" w:rsidR="006607EB" w:rsidRPr="00205C12" w:rsidRDefault="006607EB" w:rsidP="006607EB">
            <w:pPr>
              <w:spacing w:before="80" w:after="80"/>
              <w:rPr>
                <w:szCs w:val="24"/>
              </w:rPr>
            </w:pPr>
            <w:proofErr w:type="spellStart"/>
            <w:r>
              <w:rPr>
                <w:szCs w:val="24"/>
              </w:rPr>
              <w:t>O</w:t>
            </w:r>
            <w:r w:rsidRPr="00966523">
              <w:rPr>
                <w:szCs w:val="24"/>
              </w:rPr>
              <w:t>penModel_</w:t>
            </w:r>
            <w:proofErr w:type="gramStart"/>
            <w:r w:rsidRPr="00966523">
              <w:rPr>
                <w:szCs w:val="24"/>
              </w:rPr>
              <w:t>Profile</w:t>
            </w:r>
            <w:proofErr w:type="spellEnd"/>
            <w:r w:rsidRPr="00966523">
              <w:rPr>
                <w:szCs w:val="24"/>
              </w:rPr>
              <w:t>::</w:t>
            </w:r>
            <w:proofErr w:type="spellStart"/>
            <w:proofErr w:type="gramEnd"/>
            <w:r w:rsidRPr="00276CC7">
              <w:rPr>
                <w:szCs w:val="24"/>
              </w:rPr>
              <w:t>lifecycle</w:t>
            </w:r>
            <w:r>
              <w:rPr>
                <w:szCs w:val="24"/>
              </w:rPr>
              <w:t>State</w:t>
            </w:r>
            <w:proofErr w:type="spellEnd"/>
          </w:p>
        </w:tc>
        <w:tc>
          <w:tcPr>
            <w:tcW w:w="2711" w:type="dxa"/>
          </w:tcPr>
          <w:p w14:paraId="259E612E" w14:textId="77777777" w:rsidR="006607EB" w:rsidRPr="00205C12" w:rsidRDefault="006607EB" w:rsidP="006607EB">
            <w:pPr>
              <w:spacing w:before="80" w:after="80"/>
              <w:rPr>
                <w:szCs w:val="24"/>
              </w:rPr>
            </w:pPr>
            <w:r w:rsidRPr="00C27849">
              <w:rPr>
                <w:szCs w:val="24"/>
              </w:rPr>
              <w:t>“</w:t>
            </w:r>
            <w:r>
              <w:rPr>
                <w:szCs w:val="24"/>
              </w:rPr>
              <w:t>status</w:t>
            </w:r>
            <w:r w:rsidRPr="00C27849">
              <w:rPr>
                <w:szCs w:val="24"/>
              </w:rPr>
              <w:t xml:space="preserve">” </w:t>
            </w:r>
            <w:proofErr w:type="spellStart"/>
            <w:r w:rsidRPr="00C27849">
              <w:rPr>
                <w:szCs w:val="24"/>
              </w:rPr>
              <w:t>substatement</w:t>
            </w:r>
            <w:proofErr w:type="spellEnd"/>
            <w:r>
              <w:rPr>
                <w:szCs w:val="24"/>
              </w:rPr>
              <w:br/>
              <w:t>or</w:t>
            </w:r>
            <w:r>
              <w:rPr>
                <w:szCs w:val="24"/>
              </w:rPr>
              <w:br/>
            </w:r>
            <w:r w:rsidRPr="00D5335C">
              <w:rPr>
                <w:szCs w:val="24"/>
              </w:rPr>
              <w:t xml:space="preserve">“description” </w:t>
            </w:r>
            <w:proofErr w:type="spellStart"/>
            <w:r w:rsidRPr="00D5335C">
              <w:rPr>
                <w:szCs w:val="24"/>
              </w:rPr>
              <w:t>substatement</w:t>
            </w:r>
            <w:proofErr w:type="spellEnd"/>
          </w:p>
        </w:tc>
        <w:tc>
          <w:tcPr>
            <w:tcW w:w="3599" w:type="dxa"/>
          </w:tcPr>
          <w:p w14:paraId="4802F5A1" w14:textId="2C9C097A" w:rsidR="006607EB" w:rsidRPr="00205C12" w:rsidRDefault="006607EB" w:rsidP="006607EB">
            <w:pPr>
              <w:spacing w:before="80" w:after="80"/>
              <w:rPr>
                <w:szCs w:val="24"/>
              </w:rPr>
            </w:pPr>
            <w:r>
              <w:rPr>
                <w:szCs w:val="24"/>
              </w:rPr>
              <w:t xml:space="preserve">See section </w:t>
            </w:r>
            <w:r>
              <w:rPr>
                <w:szCs w:val="24"/>
              </w:rPr>
              <w:fldChar w:fldCharType="begin"/>
            </w:r>
            <w:r>
              <w:rPr>
                <w:szCs w:val="24"/>
              </w:rPr>
              <w:instrText xml:space="preserve"> REF _Ref458508727 \r \h </w:instrText>
            </w:r>
            <w:r>
              <w:rPr>
                <w:szCs w:val="24"/>
              </w:rPr>
            </w:r>
            <w:r>
              <w:rPr>
                <w:szCs w:val="24"/>
              </w:rPr>
              <w:fldChar w:fldCharType="separate"/>
            </w:r>
            <w:r w:rsidR="00261E05">
              <w:rPr>
                <w:szCs w:val="24"/>
              </w:rPr>
              <w:t>5.12</w:t>
            </w:r>
            <w:r>
              <w:rPr>
                <w:szCs w:val="24"/>
              </w:rPr>
              <w:fldChar w:fldCharType="end"/>
            </w:r>
            <w:r>
              <w:rPr>
                <w:szCs w:val="24"/>
              </w:rPr>
              <w:t>.</w:t>
            </w:r>
          </w:p>
        </w:tc>
      </w:tr>
      <w:tr w:rsidR="006607EB" w:rsidRPr="00205C12" w14:paraId="510BC725" w14:textId="77777777" w:rsidTr="00BB410F">
        <w:trPr>
          <w:cantSplit/>
          <w:tblHeader w:val="0"/>
        </w:trPr>
        <w:tc>
          <w:tcPr>
            <w:tcW w:w="3266" w:type="dxa"/>
          </w:tcPr>
          <w:p w14:paraId="7B5B7A37" w14:textId="011589EC" w:rsidR="006607EB" w:rsidRDefault="006607EB" w:rsidP="006607EB">
            <w:pPr>
              <w:spacing w:before="80" w:after="80"/>
              <w:rPr>
                <w:szCs w:val="24"/>
              </w:rPr>
            </w:pPr>
            <w:r w:rsidRPr="00D20590">
              <w:rPr>
                <w:szCs w:val="24"/>
              </w:rPr>
              <w:lastRenderedPageBreak/>
              <w:t>Proxy Class</w:t>
            </w:r>
            <w:r>
              <w:rPr>
                <w:szCs w:val="24"/>
              </w:rPr>
              <w:br/>
              <w:t xml:space="preserve">See section </w:t>
            </w:r>
            <w:r>
              <w:rPr>
                <w:szCs w:val="24"/>
              </w:rPr>
              <w:fldChar w:fldCharType="begin"/>
            </w:r>
            <w:r>
              <w:rPr>
                <w:szCs w:val="24"/>
              </w:rPr>
              <w:instrText xml:space="preserve"> REF _Ref458149579 \r \h </w:instrText>
            </w:r>
            <w:r>
              <w:rPr>
                <w:szCs w:val="24"/>
              </w:rPr>
            </w:r>
            <w:r>
              <w:rPr>
                <w:szCs w:val="24"/>
              </w:rPr>
              <w:fldChar w:fldCharType="separate"/>
            </w:r>
            <w:r w:rsidR="00261E05">
              <w:rPr>
                <w:szCs w:val="24"/>
              </w:rPr>
              <w:t>6.6</w:t>
            </w:r>
            <w:r>
              <w:rPr>
                <w:szCs w:val="24"/>
              </w:rPr>
              <w:fldChar w:fldCharType="end"/>
            </w:r>
            <w:r>
              <w:rPr>
                <w:szCs w:val="24"/>
              </w:rPr>
              <w:t>.</w:t>
            </w:r>
          </w:p>
          <w:p w14:paraId="7F6C8D55" w14:textId="124A47E2" w:rsidR="006607EB" w:rsidRDefault="006607EB" w:rsidP="006607EB">
            <w:pPr>
              <w:spacing w:before="80" w:after="80"/>
            </w:pPr>
            <w:r>
              <w:rPr>
                <w:szCs w:val="24"/>
              </w:rPr>
              <w:t>XOR</w:t>
            </w:r>
            <w:r>
              <w:rPr>
                <w:szCs w:val="24"/>
              </w:rPr>
              <w:br/>
              <w:t xml:space="preserve">See section </w:t>
            </w:r>
            <w:r>
              <w:fldChar w:fldCharType="begin"/>
            </w:r>
            <w:r>
              <w:instrText xml:space="preserve"> REF _Ref420586532 \r \h  \* MERGEFORMAT </w:instrText>
            </w:r>
            <w:r>
              <w:fldChar w:fldCharType="separate"/>
            </w:r>
            <w:r w:rsidR="00261E05" w:rsidRPr="00261E05">
              <w:rPr>
                <w:szCs w:val="24"/>
              </w:rPr>
              <w:t>6.3</w:t>
            </w:r>
            <w:r>
              <w:fldChar w:fldCharType="end"/>
            </w:r>
          </w:p>
          <w:p w14:paraId="0276F1BD" w14:textId="22CA6B83" w:rsidR="006607EB" w:rsidRPr="00205C12" w:rsidRDefault="006607EB" w:rsidP="006607EB">
            <w:pPr>
              <w:spacing w:before="80" w:after="80"/>
              <w:rPr>
                <w:szCs w:val="24"/>
              </w:rPr>
            </w:pPr>
            <w:proofErr w:type="spellStart"/>
            <w:r w:rsidRPr="00A225EA">
              <w:rPr>
                <w:color w:val="BFBFBF" w:themeColor="background1" w:themeShade="BF"/>
                <w:szCs w:val="24"/>
              </w:rPr>
              <w:t>OpenModel_</w:t>
            </w:r>
            <w:proofErr w:type="gramStart"/>
            <w:r w:rsidRPr="00A225EA">
              <w:rPr>
                <w:color w:val="BFBFBF" w:themeColor="background1" w:themeShade="BF"/>
                <w:szCs w:val="24"/>
              </w:rPr>
              <w:t>Profile</w:t>
            </w:r>
            <w:proofErr w:type="spellEnd"/>
            <w:r w:rsidRPr="00A225EA">
              <w:rPr>
                <w:color w:val="BFBFBF" w:themeColor="background1" w:themeShade="BF"/>
                <w:szCs w:val="24"/>
              </w:rPr>
              <w:t>::</w:t>
            </w:r>
            <w:proofErr w:type="gramEnd"/>
            <w:r w:rsidRPr="00A225EA">
              <w:rPr>
                <w:rFonts w:asciiTheme="minorBidi" w:hAnsiTheme="minorBidi"/>
                <w:color w:val="BFBFBF" w:themeColor="background1" w:themeShade="BF"/>
                <w:szCs w:val="24"/>
              </w:rPr>
              <w:t>«</w:t>
            </w:r>
            <w:r w:rsidRPr="00A225EA">
              <w:rPr>
                <w:color w:val="BFBFBF" w:themeColor="background1" w:themeShade="BF"/>
                <w:szCs w:val="24"/>
              </w:rPr>
              <w:t>Choice</w:t>
            </w:r>
            <w:r w:rsidRPr="00A225EA">
              <w:rPr>
                <w:rFonts w:cs="Times New Roman"/>
                <w:color w:val="BFBFBF" w:themeColor="background1" w:themeShade="BF"/>
                <w:szCs w:val="24"/>
              </w:rPr>
              <w:t>»</w:t>
            </w:r>
            <w:r>
              <w:rPr>
                <w:rFonts w:cs="Times New Roman"/>
                <w:szCs w:val="24"/>
              </w:rPr>
              <w:t xml:space="preserve"> </w:t>
            </w:r>
            <w:r w:rsidRPr="00C91ACB">
              <w:rPr>
                <w:color w:val="FF0000"/>
                <w:szCs w:val="24"/>
              </w:rPr>
              <w:t>(obsolete)</w:t>
            </w:r>
            <w:r>
              <w:rPr>
                <w:rFonts w:cs="Times New Roman"/>
                <w:szCs w:val="24"/>
              </w:rPr>
              <w:br/>
            </w:r>
            <w:r w:rsidRPr="00A225EA">
              <w:rPr>
                <w:color w:val="BFBFBF" w:themeColor="background1" w:themeShade="BF"/>
                <w:szCs w:val="24"/>
              </w:rPr>
              <w:t xml:space="preserve">See section </w:t>
            </w:r>
            <w:r w:rsidRPr="00A225EA">
              <w:rPr>
                <w:color w:val="BFBFBF" w:themeColor="background1" w:themeShade="BF"/>
                <w:szCs w:val="24"/>
              </w:rPr>
              <w:fldChar w:fldCharType="begin"/>
            </w:r>
            <w:r w:rsidRPr="00A225EA">
              <w:rPr>
                <w:color w:val="BFBFBF" w:themeColor="background1" w:themeShade="BF"/>
                <w:szCs w:val="24"/>
              </w:rPr>
              <w:instrText xml:space="preserve"> REF _Ref458427188 \r \h </w:instrText>
            </w:r>
            <w:r w:rsidR="007C2C84">
              <w:rPr>
                <w:color w:val="BFBFBF" w:themeColor="background1" w:themeShade="BF"/>
                <w:szCs w:val="24"/>
              </w:rPr>
              <w:instrText xml:space="preserve"> \* MERGEFORMAT </w:instrText>
            </w:r>
            <w:r w:rsidRPr="00A225EA">
              <w:rPr>
                <w:color w:val="BFBFBF" w:themeColor="background1" w:themeShade="BF"/>
                <w:szCs w:val="24"/>
              </w:rPr>
            </w:r>
            <w:r w:rsidRPr="00A225EA">
              <w:rPr>
                <w:color w:val="BFBFBF" w:themeColor="background1" w:themeShade="BF"/>
                <w:szCs w:val="24"/>
              </w:rPr>
              <w:fldChar w:fldCharType="separate"/>
            </w:r>
            <w:r w:rsidR="00261E05" w:rsidRPr="00A225EA">
              <w:rPr>
                <w:color w:val="BFBFBF" w:themeColor="background1" w:themeShade="BF"/>
                <w:szCs w:val="24"/>
              </w:rPr>
              <w:t>6.4</w:t>
            </w:r>
            <w:r w:rsidRPr="00A225EA">
              <w:rPr>
                <w:color w:val="BFBFBF" w:themeColor="background1" w:themeShade="BF"/>
                <w:szCs w:val="24"/>
              </w:rPr>
              <w:fldChar w:fldCharType="end"/>
            </w:r>
          </w:p>
        </w:tc>
        <w:tc>
          <w:tcPr>
            <w:tcW w:w="2711" w:type="dxa"/>
          </w:tcPr>
          <w:p w14:paraId="28249CE1" w14:textId="77777777" w:rsidR="006607EB" w:rsidRPr="00205C12" w:rsidRDefault="006607EB" w:rsidP="006607EB">
            <w:pPr>
              <w:spacing w:before="80" w:after="80"/>
              <w:rPr>
                <w:szCs w:val="24"/>
              </w:rPr>
            </w:pPr>
            <w:r>
              <w:rPr>
                <w:szCs w:val="24"/>
              </w:rPr>
              <w:t xml:space="preserve">“choice” </w:t>
            </w:r>
            <w:proofErr w:type="spellStart"/>
            <w:r>
              <w:rPr>
                <w:szCs w:val="24"/>
              </w:rPr>
              <w:t>sub</w:t>
            </w:r>
            <w:r w:rsidRPr="00205C12">
              <w:rPr>
                <w:szCs w:val="24"/>
              </w:rPr>
              <w:t>statement</w:t>
            </w:r>
            <w:proofErr w:type="spellEnd"/>
          </w:p>
        </w:tc>
        <w:tc>
          <w:tcPr>
            <w:tcW w:w="3599" w:type="dxa"/>
          </w:tcPr>
          <w:p w14:paraId="1FA32694" w14:textId="77777777" w:rsidR="006607EB" w:rsidRPr="00205C12" w:rsidRDefault="006607EB" w:rsidP="006607EB">
            <w:pPr>
              <w:spacing w:before="80" w:after="80"/>
              <w:rPr>
                <w:szCs w:val="24"/>
              </w:rPr>
            </w:pPr>
          </w:p>
        </w:tc>
      </w:tr>
      <w:tr w:rsidR="006607EB" w:rsidRPr="004919D2" w14:paraId="178CB11A" w14:textId="77777777" w:rsidTr="00BB410F">
        <w:trPr>
          <w:cantSplit/>
          <w:tblHeader w:val="0"/>
        </w:trPr>
        <w:tc>
          <w:tcPr>
            <w:tcW w:w="3266" w:type="dxa"/>
          </w:tcPr>
          <w:p w14:paraId="4BE3A5F1" w14:textId="77777777" w:rsidR="006607EB" w:rsidRPr="004919D2" w:rsidRDefault="006607EB" w:rsidP="006607EB">
            <w:pPr>
              <w:spacing w:before="80" w:after="80"/>
              <w:rPr>
                <w:szCs w:val="24"/>
              </w:rPr>
            </w:pPr>
            <w:proofErr w:type="spellStart"/>
            <w:proofErr w:type="gramStart"/>
            <w:r w:rsidRPr="004D6DD2">
              <w:rPr>
                <w:szCs w:val="24"/>
              </w:rPr>
              <w:t>OpenModelClass</w:t>
            </w:r>
            <w:proofErr w:type="spellEnd"/>
            <w:r w:rsidRPr="004D6DD2">
              <w:rPr>
                <w:szCs w:val="24"/>
              </w:rPr>
              <w:t>::</w:t>
            </w:r>
            <w:proofErr w:type="gramEnd"/>
            <w:r w:rsidRPr="004919D2">
              <w:rPr>
                <w:szCs w:val="24"/>
              </w:rPr>
              <w:t>support</w:t>
            </w:r>
          </w:p>
        </w:tc>
        <w:tc>
          <w:tcPr>
            <w:tcW w:w="2711" w:type="dxa"/>
            <w:vMerge w:val="restart"/>
          </w:tcPr>
          <w:p w14:paraId="7761DDAC" w14:textId="77777777" w:rsidR="006607EB" w:rsidRPr="004919D2" w:rsidRDefault="006607EB" w:rsidP="006607EB">
            <w:pPr>
              <w:spacing w:before="80" w:after="80"/>
              <w:rPr>
                <w:szCs w:val="24"/>
              </w:rPr>
            </w:pPr>
            <w:r w:rsidRPr="004919D2">
              <w:rPr>
                <w:szCs w:val="24"/>
              </w:rPr>
              <w:t>“</w:t>
            </w:r>
            <w:proofErr w:type="gramStart"/>
            <w:r w:rsidRPr="004919D2">
              <w:rPr>
                <w:szCs w:val="24"/>
              </w:rPr>
              <w:t>if</w:t>
            </w:r>
            <w:proofErr w:type="gramEnd"/>
            <w:r w:rsidRPr="004919D2">
              <w:rPr>
                <w:szCs w:val="24"/>
              </w:rPr>
              <w:t xml:space="preserve">-feature” </w:t>
            </w:r>
            <w:proofErr w:type="spellStart"/>
            <w:r w:rsidRPr="004919D2">
              <w:rPr>
                <w:szCs w:val="24"/>
              </w:rPr>
              <w:t>substatement</w:t>
            </w:r>
            <w:proofErr w:type="spellEnd"/>
          </w:p>
        </w:tc>
        <w:tc>
          <w:tcPr>
            <w:tcW w:w="3599" w:type="dxa"/>
            <w:vMerge w:val="restart"/>
          </w:tcPr>
          <w:p w14:paraId="0082087F" w14:textId="77777777" w:rsidR="006607EB" w:rsidRPr="004919D2" w:rsidRDefault="006607EB" w:rsidP="006607EB">
            <w:pPr>
              <w:spacing w:before="80" w:after="80"/>
              <w:rPr>
                <w:szCs w:val="24"/>
              </w:rPr>
            </w:pPr>
            <w:r w:rsidRPr="008961DC">
              <w:rPr>
                <w:szCs w:val="24"/>
              </w:rPr>
              <w:t xml:space="preserve">Support and condition belong together. If the “support” is conditional, then the “condition” explains the conditions under which the class </w:t>
            </w:r>
            <w:proofErr w:type="gramStart"/>
            <w:r w:rsidRPr="008961DC">
              <w:rPr>
                <w:szCs w:val="24"/>
              </w:rPr>
              <w:t>has to</w:t>
            </w:r>
            <w:proofErr w:type="gramEnd"/>
            <w:r w:rsidRPr="008961DC">
              <w:rPr>
                <w:szCs w:val="24"/>
              </w:rPr>
              <w:t xml:space="preserve"> be supported.</w:t>
            </w:r>
          </w:p>
        </w:tc>
      </w:tr>
      <w:tr w:rsidR="006607EB" w:rsidRPr="004919D2" w14:paraId="3269F979" w14:textId="77777777" w:rsidTr="00BB410F">
        <w:trPr>
          <w:cantSplit/>
          <w:tblHeader w:val="0"/>
        </w:trPr>
        <w:tc>
          <w:tcPr>
            <w:tcW w:w="3266" w:type="dxa"/>
          </w:tcPr>
          <w:p w14:paraId="0B72F86F" w14:textId="77777777" w:rsidR="006607EB" w:rsidRPr="004919D2" w:rsidRDefault="006607EB" w:rsidP="006607EB">
            <w:pPr>
              <w:spacing w:before="80" w:after="80"/>
              <w:rPr>
                <w:szCs w:val="24"/>
              </w:rPr>
            </w:pPr>
            <w:proofErr w:type="spellStart"/>
            <w:proofErr w:type="gramStart"/>
            <w:r w:rsidRPr="004D6DD2">
              <w:rPr>
                <w:szCs w:val="24"/>
              </w:rPr>
              <w:t>OpenModelClass</w:t>
            </w:r>
            <w:proofErr w:type="spellEnd"/>
            <w:r w:rsidRPr="004D6DD2">
              <w:rPr>
                <w:szCs w:val="24"/>
              </w:rPr>
              <w:t>::</w:t>
            </w:r>
            <w:proofErr w:type="gramEnd"/>
            <w:r w:rsidRPr="004919D2">
              <w:rPr>
                <w:szCs w:val="24"/>
              </w:rPr>
              <w:t>condition</w:t>
            </w:r>
          </w:p>
        </w:tc>
        <w:tc>
          <w:tcPr>
            <w:tcW w:w="2711" w:type="dxa"/>
            <w:vMerge/>
          </w:tcPr>
          <w:p w14:paraId="54B16BF7" w14:textId="77777777" w:rsidR="006607EB" w:rsidRPr="004919D2" w:rsidRDefault="006607EB" w:rsidP="006607EB">
            <w:pPr>
              <w:spacing w:before="80" w:after="80"/>
              <w:rPr>
                <w:szCs w:val="24"/>
              </w:rPr>
            </w:pPr>
          </w:p>
        </w:tc>
        <w:tc>
          <w:tcPr>
            <w:tcW w:w="3599" w:type="dxa"/>
            <w:vMerge/>
          </w:tcPr>
          <w:p w14:paraId="3587B650" w14:textId="77777777" w:rsidR="006607EB" w:rsidRPr="004919D2" w:rsidRDefault="006607EB" w:rsidP="006607EB">
            <w:pPr>
              <w:spacing w:before="80" w:after="80"/>
              <w:rPr>
                <w:szCs w:val="24"/>
              </w:rPr>
            </w:pPr>
          </w:p>
        </w:tc>
      </w:tr>
      <w:tr w:rsidR="006607EB" w:rsidRPr="00205C12" w14:paraId="371181CC" w14:textId="77777777" w:rsidTr="00BB410F">
        <w:trPr>
          <w:cantSplit/>
          <w:tblHeader w:val="0"/>
        </w:trPr>
        <w:tc>
          <w:tcPr>
            <w:tcW w:w="3266" w:type="dxa"/>
          </w:tcPr>
          <w:p w14:paraId="26946BB4" w14:textId="77777777" w:rsidR="006607EB" w:rsidRPr="00205C12" w:rsidRDefault="006607EB" w:rsidP="006607EB">
            <w:pPr>
              <w:spacing w:before="80" w:after="80"/>
              <w:rPr>
                <w:szCs w:val="24"/>
              </w:rPr>
            </w:pPr>
            <w:r>
              <w:rPr>
                <w:szCs w:val="24"/>
              </w:rPr>
              <w:t>operation</w:t>
            </w:r>
          </w:p>
        </w:tc>
        <w:tc>
          <w:tcPr>
            <w:tcW w:w="2711" w:type="dxa"/>
          </w:tcPr>
          <w:p w14:paraId="26F49C94" w14:textId="77777777" w:rsidR="006607EB" w:rsidRPr="00205C12" w:rsidRDefault="006607EB" w:rsidP="006607EB">
            <w:pPr>
              <w:spacing w:before="80" w:after="80"/>
              <w:rPr>
                <w:szCs w:val="24"/>
              </w:rPr>
            </w:pPr>
            <w:r>
              <w:rPr>
                <w:szCs w:val="24"/>
              </w:rPr>
              <w:t xml:space="preserve">“action” </w:t>
            </w:r>
            <w:proofErr w:type="spellStart"/>
            <w:r>
              <w:rPr>
                <w:szCs w:val="24"/>
              </w:rPr>
              <w:t>sub</w:t>
            </w:r>
            <w:r w:rsidRPr="00205C12">
              <w:rPr>
                <w:szCs w:val="24"/>
              </w:rPr>
              <w:t>statement</w:t>
            </w:r>
            <w:proofErr w:type="spellEnd"/>
          </w:p>
        </w:tc>
        <w:tc>
          <w:tcPr>
            <w:tcW w:w="3599" w:type="dxa"/>
          </w:tcPr>
          <w:p w14:paraId="1127987C" w14:textId="77777777" w:rsidR="006607EB" w:rsidRPr="00205C12" w:rsidRDefault="006607EB" w:rsidP="006607EB">
            <w:pPr>
              <w:spacing w:before="80" w:after="80"/>
              <w:rPr>
                <w:szCs w:val="24"/>
              </w:rPr>
            </w:pPr>
            <w:r>
              <w:rPr>
                <w:szCs w:val="24"/>
              </w:rPr>
              <w:t xml:space="preserve">YANG 1.0 supports only </w:t>
            </w:r>
            <w:proofErr w:type="spellStart"/>
            <w:r>
              <w:rPr>
                <w:szCs w:val="24"/>
              </w:rPr>
              <w:t>rpc</w:t>
            </w:r>
            <w:proofErr w:type="spellEnd"/>
            <w:r>
              <w:rPr>
                <w:szCs w:val="24"/>
              </w:rPr>
              <w:t xml:space="preserve"> </w:t>
            </w:r>
            <w:r w:rsidRPr="004900DD">
              <w:rPr>
                <w:szCs w:val="24"/>
              </w:rPr>
              <w:sym w:font="Wingdings" w:char="F0E0"/>
            </w:r>
            <w:r>
              <w:rPr>
                <w:szCs w:val="24"/>
              </w:rPr>
              <w:t xml:space="preserve"> add prefix to the </w:t>
            </w:r>
            <w:proofErr w:type="spellStart"/>
            <w:r>
              <w:rPr>
                <w:szCs w:val="24"/>
              </w:rPr>
              <w:t>rpc</w:t>
            </w:r>
            <w:proofErr w:type="spellEnd"/>
            <w:r>
              <w:rPr>
                <w:szCs w:val="24"/>
              </w:rPr>
              <w:t xml:space="preserve"> name; i.e., </w:t>
            </w:r>
            <w:proofErr w:type="spellStart"/>
            <w:proofErr w:type="gramStart"/>
            <w:r>
              <w:rPr>
                <w:szCs w:val="24"/>
              </w:rPr>
              <w:t>objectClass</w:t>
            </w:r>
            <w:proofErr w:type="spellEnd"/>
            <w:r>
              <w:rPr>
                <w:szCs w:val="24"/>
              </w:rPr>
              <w:t>::</w:t>
            </w:r>
            <w:proofErr w:type="spellStart"/>
            <w:proofErr w:type="gramEnd"/>
            <w:r>
              <w:rPr>
                <w:szCs w:val="24"/>
              </w:rPr>
              <w:t>rpc</w:t>
            </w:r>
            <w:proofErr w:type="spellEnd"/>
            <w:r>
              <w:rPr>
                <w:szCs w:val="24"/>
              </w:rPr>
              <w:t>;</w:t>
            </w:r>
            <w:r>
              <w:rPr>
                <w:szCs w:val="24"/>
              </w:rPr>
              <w:br/>
              <w:t>action requires YANG 1.1</w:t>
            </w:r>
          </w:p>
        </w:tc>
      </w:tr>
      <w:tr w:rsidR="006607EB" w:rsidRPr="00FA7FD3" w14:paraId="74C2735E" w14:textId="77777777" w:rsidTr="00BB410F">
        <w:trPr>
          <w:cantSplit/>
        </w:trPr>
        <w:tc>
          <w:tcPr>
            <w:tcW w:w="3266" w:type="dxa"/>
          </w:tcPr>
          <w:p w14:paraId="35AD4427" w14:textId="77777777" w:rsidR="006607EB" w:rsidRPr="00FA7FD3" w:rsidRDefault="006607EB" w:rsidP="006607EB">
            <w:pPr>
              <w:spacing w:before="80" w:after="80"/>
              <w:rPr>
                <w:szCs w:val="24"/>
              </w:rPr>
            </w:pPr>
            <w:r w:rsidRPr="00284161">
              <w:rPr>
                <w:szCs w:val="24"/>
              </w:rPr>
              <w:t>Conditional Pac</w:t>
            </w:r>
          </w:p>
        </w:tc>
        <w:tc>
          <w:tcPr>
            <w:tcW w:w="2711" w:type="dxa"/>
            <w:vMerge w:val="restart"/>
          </w:tcPr>
          <w:p w14:paraId="531C6C3A" w14:textId="77777777" w:rsidR="006607EB" w:rsidRPr="00FA7FD3" w:rsidRDefault="006607EB" w:rsidP="006607EB">
            <w:pPr>
              <w:spacing w:before="80" w:after="80"/>
              <w:rPr>
                <w:szCs w:val="24"/>
              </w:rPr>
            </w:pPr>
            <w:r w:rsidRPr="00FA7FD3">
              <w:rPr>
                <w:szCs w:val="24"/>
              </w:rPr>
              <w:t>“</w:t>
            </w:r>
            <w:proofErr w:type="gramStart"/>
            <w:r>
              <w:rPr>
                <w:szCs w:val="24"/>
              </w:rPr>
              <w:t>container</w:t>
            </w:r>
            <w:r w:rsidRPr="00FA7FD3">
              <w:rPr>
                <w:szCs w:val="24"/>
              </w:rPr>
              <w:t>“ statement</w:t>
            </w:r>
            <w:proofErr w:type="gramEnd"/>
            <w:r>
              <w:rPr>
                <w:szCs w:val="24"/>
              </w:rPr>
              <w:t xml:space="preserve"> with </w:t>
            </w:r>
            <w:commentRangeStart w:id="171"/>
            <w:r>
              <w:rPr>
                <w:szCs w:val="24"/>
              </w:rPr>
              <w:t xml:space="preserve">“presence” </w:t>
            </w:r>
            <w:proofErr w:type="spellStart"/>
            <w:r>
              <w:rPr>
                <w:szCs w:val="24"/>
              </w:rPr>
              <w:t>substatement</w:t>
            </w:r>
            <w:commentRangeEnd w:id="171"/>
            <w:proofErr w:type="spellEnd"/>
            <w:r>
              <w:rPr>
                <w:rStyle w:val="Kommentarzeichen"/>
              </w:rPr>
              <w:commentReference w:id="171"/>
            </w:r>
          </w:p>
        </w:tc>
        <w:tc>
          <w:tcPr>
            <w:tcW w:w="3599" w:type="dxa"/>
          </w:tcPr>
          <w:p w14:paraId="0470C1AB" w14:textId="7B34B7C3" w:rsidR="006607EB" w:rsidRPr="00FA7FD3" w:rsidRDefault="006607EB" w:rsidP="006607EB">
            <w:pPr>
              <w:spacing w:before="80" w:after="80"/>
              <w:rPr>
                <w:szCs w:val="24"/>
              </w:rPr>
            </w:pPr>
            <w:r>
              <w:rPr>
                <w:szCs w:val="24"/>
              </w:rPr>
              <w:t xml:space="preserve">See section </w:t>
            </w:r>
            <w:r>
              <w:rPr>
                <w:szCs w:val="24"/>
              </w:rPr>
              <w:fldChar w:fldCharType="begin"/>
            </w:r>
            <w:r>
              <w:rPr>
                <w:szCs w:val="24"/>
              </w:rPr>
              <w:instrText xml:space="preserve"> REF _Ref427242793 \n \h </w:instrText>
            </w:r>
            <w:r>
              <w:rPr>
                <w:szCs w:val="24"/>
              </w:rPr>
            </w:r>
            <w:r>
              <w:rPr>
                <w:szCs w:val="24"/>
              </w:rPr>
              <w:fldChar w:fldCharType="separate"/>
            </w:r>
            <w:r w:rsidR="00261E05">
              <w:rPr>
                <w:szCs w:val="24"/>
              </w:rPr>
              <w:t>6.2</w:t>
            </w:r>
            <w:r>
              <w:rPr>
                <w:szCs w:val="24"/>
              </w:rPr>
              <w:fldChar w:fldCharType="end"/>
            </w:r>
            <w:r>
              <w:rPr>
                <w:szCs w:val="24"/>
              </w:rPr>
              <w:t>.</w:t>
            </w:r>
          </w:p>
        </w:tc>
      </w:tr>
      <w:tr w:rsidR="006607EB" w:rsidRPr="00FA7FD3" w14:paraId="4985554D" w14:textId="77777777" w:rsidTr="00BB410F">
        <w:trPr>
          <w:cantSplit/>
        </w:trPr>
        <w:tc>
          <w:tcPr>
            <w:tcW w:w="3266" w:type="dxa"/>
          </w:tcPr>
          <w:p w14:paraId="62D0CA78" w14:textId="77777777" w:rsidR="006607EB" w:rsidRPr="00FA7FD3" w:rsidRDefault="006607EB" w:rsidP="006607EB">
            <w:pPr>
              <w:spacing w:before="80" w:after="80"/>
              <w:rPr>
                <w:szCs w:val="24"/>
              </w:rPr>
            </w:pPr>
            <w:r w:rsidRPr="00093F6D">
              <w:rPr>
                <w:szCs w:val="24"/>
              </w:rPr>
              <w:t>Root container</w:t>
            </w:r>
          </w:p>
        </w:tc>
        <w:tc>
          <w:tcPr>
            <w:tcW w:w="2711" w:type="dxa"/>
            <w:vMerge/>
          </w:tcPr>
          <w:p w14:paraId="7EF43807" w14:textId="77777777" w:rsidR="006607EB" w:rsidRPr="00FA7FD3" w:rsidRDefault="006607EB" w:rsidP="006607EB">
            <w:pPr>
              <w:spacing w:before="80" w:after="80"/>
              <w:rPr>
                <w:szCs w:val="24"/>
              </w:rPr>
            </w:pPr>
          </w:p>
        </w:tc>
        <w:tc>
          <w:tcPr>
            <w:tcW w:w="3599" w:type="dxa"/>
          </w:tcPr>
          <w:p w14:paraId="7A166DF5" w14:textId="77777777" w:rsidR="006607EB" w:rsidRPr="00FA7FD3" w:rsidRDefault="006607EB" w:rsidP="006607EB">
            <w:pPr>
              <w:spacing w:before="80" w:after="80"/>
              <w:rPr>
                <w:szCs w:val="24"/>
              </w:rPr>
            </w:pPr>
            <w:r>
              <w:rPr>
                <w:szCs w:val="24"/>
              </w:rPr>
              <w:t>Presenc</w:t>
            </w:r>
            <w:r w:rsidRPr="00B44D4D">
              <w:rPr>
                <w:szCs w:val="24"/>
              </w:rPr>
              <w:t xml:space="preserve">e statement </w:t>
            </w:r>
            <w:r>
              <w:rPr>
                <w:szCs w:val="24"/>
              </w:rPr>
              <w:t xml:space="preserve">= </w:t>
            </w:r>
            <w:r w:rsidRPr="00B44D4D">
              <w:rPr>
                <w:szCs w:val="24"/>
              </w:rPr>
              <w:t xml:space="preserve">“This container </w:t>
            </w:r>
            <w:r>
              <w:rPr>
                <w:szCs w:val="24"/>
              </w:rPr>
              <w:t>shall</w:t>
            </w:r>
            <w:r w:rsidRPr="00B44D4D">
              <w:rPr>
                <w:szCs w:val="24"/>
              </w:rPr>
              <w:t xml:space="preserve"> not be deleted.”</w:t>
            </w:r>
          </w:p>
        </w:tc>
      </w:tr>
    </w:tbl>
    <w:p w14:paraId="1B264A36" w14:textId="77777777" w:rsidR="00535C68" w:rsidRPr="00EC2E86" w:rsidRDefault="00535C68">
      <w:pPr>
        <w:rPr>
          <w:szCs w:val="24"/>
        </w:rPr>
      </w:pPr>
    </w:p>
    <w:p w14:paraId="26F9A7ED" w14:textId="444A5275" w:rsidR="00535C68" w:rsidRDefault="00535C68" w:rsidP="00535C68">
      <w:pPr>
        <w:pStyle w:val="TableCaption"/>
      </w:pPr>
      <w:bookmarkStart w:id="172" w:name="_Ref473714996"/>
      <w:bookmarkStart w:id="173" w:name="_Toc430178791"/>
      <w:bookmarkStart w:id="174" w:name="_Toc516067320"/>
      <w:bookmarkStart w:id="175" w:name="_Toc531166645"/>
      <w:r>
        <w:t xml:space="preserve">Table </w:t>
      </w:r>
      <w:r w:rsidR="00991E2B">
        <w:fldChar w:fldCharType="begin"/>
      </w:r>
      <w:r>
        <w:instrText xml:space="preserve"> STYLEREF 1 \s </w:instrText>
      </w:r>
      <w:r w:rsidR="00991E2B">
        <w:fldChar w:fldCharType="separate"/>
      </w:r>
      <w:r w:rsidR="00261E05">
        <w:rPr>
          <w:noProof/>
        </w:rPr>
        <w:t>5</w:t>
      </w:r>
      <w:r w:rsidR="00991E2B">
        <w:rPr>
          <w:noProof/>
        </w:rPr>
        <w:fldChar w:fldCharType="end"/>
      </w:r>
      <w:r>
        <w:t>.</w:t>
      </w:r>
      <w:r w:rsidR="00991E2B">
        <w:fldChar w:fldCharType="begin"/>
      </w:r>
      <w:r>
        <w:instrText xml:space="preserve"> SEQ Table \* ARABIC \s 1 </w:instrText>
      </w:r>
      <w:r w:rsidR="00991E2B">
        <w:fldChar w:fldCharType="separate"/>
      </w:r>
      <w:r w:rsidR="00261E05">
        <w:rPr>
          <w:noProof/>
        </w:rPr>
        <w:t>3</w:t>
      </w:r>
      <w:r w:rsidR="00991E2B">
        <w:rPr>
          <w:noProof/>
        </w:rPr>
        <w:fldChar w:fldCharType="end"/>
      </w:r>
      <w:bookmarkEnd w:id="172"/>
      <w:r w:rsidR="006E27E8">
        <w:t xml:space="preserve">: Class </w:t>
      </w:r>
      <w:r>
        <w:t>Mapping</w:t>
      </w:r>
      <w:r>
        <w:br/>
        <w:t>(</w:t>
      </w:r>
      <w:r w:rsidRPr="00335A79">
        <w:t>Mappings f</w:t>
      </w:r>
      <w:r>
        <w:t xml:space="preserve">or remaining YANG </w:t>
      </w:r>
      <w:proofErr w:type="spellStart"/>
      <w:r>
        <w:t>substatements</w:t>
      </w:r>
      <w:proofErr w:type="spellEnd"/>
      <w:r>
        <w:t>)</w:t>
      </w:r>
      <w:bookmarkEnd w:id="173"/>
      <w:bookmarkEnd w:id="174"/>
      <w:bookmarkEnd w:id="175"/>
    </w:p>
    <w:tbl>
      <w:tblPr>
        <w:tblStyle w:val="Tabellenraster"/>
        <w:tblW w:w="0" w:type="auto"/>
        <w:tblLook w:val="04A0" w:firstRow="1" w:lastRow="0" w:firstColumn="1" w:lastColumn="0" w:noHBand="0" w:noVBand="1"/>
      </w:tblPr>
      <w:tblGrid>
        <w:gridCol w:w="3336"/>
        <w:gridCol w:w="2797"/>
        <w:gridCol w:w="3443"/>
      </w:tblGrid>
      <w:tr w:rsidR="00535C68" w:rsidRPr="004919D2" w14:paraId="2895A243" w14:textId="77777777" w:rsidTr="00C50856">
        <w:trPr>
          <w:cantSplit/>
        </w:trPr>
        <w:tc>
          <w:tcPr>
            <w:tcW w:w="9576" w:type="dxa"/>
            <w:gridSpan w:val="3"/>
            <w:shd w:val="clear" w:color="auto" w:fill="BAE3A7" w:themeFill="accent5" w:themeFillTint="66"/>
          </w:tcPr>
          <w:p w14:paraId="52ABEC50" w14:textId="77777777" w:rsidR="00535C68" w:rsidRPr="004919D2" w:rsidRDefault="006E27E8" w:rsidP="00EC2E86">
            <w:pPr>
              <w:spacing w:before="80" w:after="80"/>
              <w:jc w:val="center"/>
              <w:rPr>
                <w:szCs w:val="24"/>
              </w:rPr>
            </w:pPr>
            <w:r w:rsidRPr="004919D2">
              <w:rPr>
                <w:szCs w:val="24"/>
              </w:rPr>
              <w:t>Class</w:t>
            </w:r>
            <w:r w:rsidR="00287DB5">
              <w:rPr>
                <w:szCs w:val="24"/>
              </w:rPr>
              <w:t xml:space="preserve"> </w:t>
            </w:r>
            <w:r w:rsidR="00287DB5" w:rsidRPr="003C6372">
              <w:rPr>
                <w:szCs w:val="24"/>
              </w:rPr>
              <w:sym w:font="Wingdings" w:char="F0E0"/>
            </w:r>
            <w:r w:rsidR="00287DB5">
              <w:rPr>
                <w:szCs w:val="24"/>
              </w:rPr>
              <w:t xml:space="preserve"> “grouping” statement </w:t>
            </w:r>
            <w:r w:rsidR="00287DB5" w:rsidRPr="008B6A74">
              <w:rPr>
                <w:szCs w:val="24"/>
              </w:rPr>
              <w:sym w:font="Wingdings" w:char="F0E0"/>
            </w:r>
            <w:r w:rsidR="00287DB5">
              <w:rPr>
                <w:szCs w:val="24"/>
              </w:rPr>
              <w:t xml:space="preserve"> </w:t>
            </w:r>
            <w:r w:rsidR="00287DB5" w:rsidRPr="006A6976">
              <w:rPr>
                <w:szCs w:val="24"/>
              </w:rPr>
              <w:t>“</w:t>
            </w:r>
            <w:proofErr w:type="gramStart"/>
            <w:r w:rsidR="00287DB5">
              <w:rPr>
                <w:szCs w:val="24"/>
              </w:rPr>
              <w:t>list</w:t>
            </w:r>
            <w:r w:rsidR="00287DB5" w:rsidRPr="006A6976">
              <w:rPr>
                <w:szCs w:val="24"/>
              </w:rPr>
              <w:t xml:space="preserve">“ </w:t>
            </w:r>
            <w:r w:rsidR="00287DB5">
              <w:rPr>
                <w:szCs w:val="24"/>
              </w:rPr>
              <w:t>or</w:t>
            </w:r>
            <w:proofErr w:type="gramEnd"/>
            <w:r w:rsidR="00287DB5">
              <w:rPr>
                <w:szCs w:val="24"/>
              </w:rPr>
              <w:t xml:space="preserve"> “container” </w:t>
            </w:r>
            <w:r w:rsidR="00287DB5" w:rsidRPr="006A6976">
              <w:rPr>
                <w:szCs w:val="24"/>
              </w:rPr>
              <w:t>statement</w:t>
            </w:r>
          </w:p>
        </w:tc>
      </w:tr>
      <w:tr w:rsidR="00535C68" w:rsidRPr="004919D2" w14:paraId="37B8A4EF" w14:textId="77777777" w:rsidTr="00C50856">
        <w:trPr>
          <w:cantSplit/>
        </w:trPr>
        <w:tc>
          <w:tcPr>
            <w:tcW w:w="3336" w:type="dxa"/>
            <w:shd w:val="clear" w:color="auto" w:fill="EEF1A5" w:themeFill="accent2" w:themeFillTint="66"/>
          </w:tcPr>
          <w:p w14:paraId="0F7EBF15" w14:textId="77777777" w:rsidR="00535C68" w:rsidRPr="004919D2" w:rsidRDefault="00535C68" w:rsidP="00EC2E86">
            <w:pPr>
              <w:spacing w:before="80" w:after="80"/>
              <w:rPr>
                <w:szCs w:val="24"/>
              </w:rPr>
            </w:pPr>
            <w:r w:rsidRPr="004919D2">
              <w:rPr>
                <w:szCs w:val="24"/>
              </w:rPr>
              <w:t>UML Artifact</w:t>
            </w:r>
          </w:p>
        </w:tc>
        <w:tc>
          <w:tcPr>
            <w:tcW w:w="2797" w:type="dxa"/>
            <w:shd w:val="clear" w:color="auto" w:fill="7BEFFF" w:themeFill="accent1" w:themeFillTint="66"/>
          </w:tcPr>
          <w:p w14:paraId="0C753AD6" w14:textId="77777777" w:rsidR="00535C68" w:rsidRPr="004919D2" w:rsidRDefault="00535C68" w:rsidP="00EC2E86">
            <w:pPr>
              <w:spacing w:before="80" w:after="80"/>
              <w:rPr>
                <w:szCs w:val="24"/>
              </w:rPr>
            </w:pPr>
            <w:r w:rsidRPr="004919D2">
              <w:rPr>
                <w:szCs w:val="24"/>
              </w:rPr>
              <w:t>YANG Artifact</w:t>
            </w:r>
          </w:p>
        </w:tc>
        <w:tc>
          <w:tcPr>
            <w:tcW w:w="3443" w:type="dxa"/>
            <w:shd w:val="clear" w:color="auto" w:fill="D9D9D9" w:themeFill="background1" w:themeFillShade="D9"/>
          </w:tcPr>
          <w:p w14:paraId="085ECBAF" w14:textId="77777777" w:rsidR="00535C68" w:rsidRPr="004919D2" w:rsidRDefault="00535C68" w:rsidP="00EC2E86">
            <w:pPr>
              <w:spacing w:before="80" w:after="80"/>
              <w:rPr>
                <w:szCs w:val="24"/>
              </w:rPr>
            </w:pPr>
            <w:r w:rsidRPr="004919D2">
              <w:rPr>
                <w:szCs w:val="24"/>
              </w:rPr>
              <w:t>Comments</w:t>
            </w:r>
          </w:p>
        </w:tc>
      </w:tr>
      <w:tr w:rsidR="00396FFE" w:rsidRPr="00205C12" w14:paraId="35C21442" w14:textId="77777777" w:rsidTr="00C50856">
        <w:trPr>
          <w:cantSplit/>
          <w:tblHeader w:val="0"/>
        </w:trPr>
        <w:tc>
          <w:tcPr>
            <w:tcW w:w="3336" w:type="dxa"/>
          </w:tcPr>
          <w:p w14:paraId="419C2CAE" w14:textId="77777777" w:rsidR="00396FFE" w:rsidRPr="00205C12" w:rsidRDefault="00396FFE" w:rsidP="00EC2E86">
            <w:pPr>
              <w:spacing w:before="80" w:after="80"/>
              <w:rPr>
                <w:szCs w:val="24"/>
              </w:rPr>
            </w:pPr>
          </w:p>
        </w:tc>
        <w:tc>
          <w:tcPr>
            <w:tcW w:w="2797" w:type="dxa"/>
          </w:tcPr>
          <w:p w14:paraId="1F6AF078" w14:textId="77777777" w:rsidR="00396FFE" w:rsidRPr="00BC04D5" w:rsidRDefault="00396FFE" w:rsidP="00EC2E86">
            <w:pPr>
              <w:spacing w:before="80" w:after="80"/>
              <w:rPr>
                <w:strike/>
                <w:szCs w:val="24"/>
              </w:rPr>
            </w:pPr>
            <w:r w:rsidRPr="005A5E5C">
              <w:rPr>
                <w:strike/>
                <w:szCs w:val="24"/>
              </w:rPr>
              <w:t xml:space="preserve">“config” </w:t>
            </w:r>
            <w:proofErr w:type="spellStart"/>
            <w:r w:rsidRPr="005A5E5C">
              <w:rPr>
                <w:strike/>
                <w:szCs w:val="24"/>
              </w:rPr>
              <w:t>substatement</w:t>
            </w:r>
            <w:proofErr w:type="spellEnd"/>
          </w:p>
        </w:tc>
        <w:tc>
          <w:tcPr>
            <w:tcW w:w="3443" w:type="dxa"/>
          </w:tcPr>
          <w:p w14:paraId="6497FC97" w14:textId="77777777" w:rsidR="00396FFE" w:rsidRPr="00205C12" w:rsidRDefault="00396FFE" w:rsidP="00EC2E86">
            <w:pPr>
              <w:spacing w:before="80" w:after="80"/>
              <w:rPr>
                <w:szCs w:val="24"/>
              </w:rPr>
            </w:pPr>
            <w:r>
              <w:rPr>
                <w:szCs w:val="24"/>
              </w:rPr>
              <w:t>not relevant to class</w:t>
            </w:r>
          </w:p>
        </w:tc>
      </w:tr>
      <w:tr w:rsidR="00396FFE" w:rsidRPr="00205C12" w14:paraId="236B698D" w14:textId="77777777" w:rsidTr="00C50856">
        <w:trPr>
          <w:cantSplit/>
          <w:tblHeader w:val="0"/>
        </w:trPr>
        <w:tc>
          <w:tcPr>
            <w:tcW w:w="3336" w:type="dxa"/>
          </w:tcPr>
          <w:p w14:paraId="718FF4ED" w14:textId="77777777" w:rsidR="00396FFE" w:rsidRPr="00205C12" w:rsidRDefault="001932CC" w:rsidP="00EC2E86">
            <w:pPr>
              <w:spacing w:before="80" w:after="80"/>
              <w:rPr>
                <w:szCs w:val="24"/>
              </w:rPr>
            </w:pPr>
            <w:r>
              <w:rPr>
                <w:szCs w:val="24"/>
              </w:rPr>
              <w:t>no</w:t>
            </w:r>
            <w:r w:rsidR="00694CD2">
              <w:rPr>
                <w:szCs w:val="24"/>
              </w:rPr>
              <w:t>t</w:t>
            </w:r>
            <w:r>
              <w:rPr>
                <w:szCs w:val="24"/>
              </w:rPr>
              <w:t xml:space="preserve"> needed now</w:t>
            </w:r>
          </w:p>
        </w:tc>
        <w:tc>
          <w:tcPr>
            <w:tcW w:w="2797" w:type="dxa"/>
          </w:tcPr>
          <w:p w14:paraId="3AB416D8" w14:textId="77777777" w:rsidR="00396FFE" w:rsidRPr="000A300D" w:rsidRDefault="00396FFE" w:rsidP="00EC2E86">
            <w:pPr>
              <w:spacing w:before="80" w:after="80"/>
              <w:rPr>
                <w:strike/>
                <w:szCs w:val="24"/>
              </w:rPr>
            </w:pPr>
            <w:r w:rsidRPr="00276CC7">
              <w:rPr>
                <w:strike/>
                <w:szCs w:val="24"/>
              </w:rPr>
              <w:t xml:space="preserve">“must” </w:t>
            </w:r>
            <w:proofErr w:type="spellStart"/>
            <w:r w:rsidRPr="00276CC7">
              <w:rPr>
                <w:strike/>
                <w:szCs w:val="24"/>
              </w:rPr>
              <w:t>substatement</w:t>
            </w:r>
            <w:proofErr w:type="spellEnd"/>
          </w:p>
        </w:tc>
        <w:tc>
          <w:tcPr>
            <w:tcW w:w="3443" w:type="dxa"/>
          </w:tcPr>
          <w:p w14:paraId="29DD21EE" w14:textId="77777777" w:rsidR="00396FFE" w:rsidRPr="00205C12" w:rsidRDefault="00396FFE" w:rsidP="00EC2E86">
            <w:pPr>
              <w:spacing w:before="80" w:after="80"/>
              <w:rPr>
                <w:szCs w:val="24"/>
              </w:rPr>
            </w:pPr>
            <w:r>
              <w:rPr>
                <w:szCs w:val="24"/>
              </w:rPr>
              <w:t>not relevant to class</w:t>
            </w:r>
          </w:p>
        </w:tc>
      </w:tr>
      <w:tr w:rsidR="00396FFE" w:rsidRPr="00205C12" w14:paraId="638F3BD1" w14:textId="77777777" w:rsidTr="00C50856">
        <w:trPr>
          <w:cantSplit/>
          <w:tblHeader w:val="0"/>
        </w:trPr>
        <w:tc>
          <w:tcPr>
            <w:tcW w:w="3336" w:type="dxa"/>
          </w:tcPr>
          <w:p w14:paraId="6ABD01A3" w14:textId="77777777" w:rsidR="00396FFE" w:rsidRPr="00205C12" w:rsidRDefault="001932CC" w:rsidP="00EC2E86">
            <w:pPr>
              <w:spacing w:before="80" w:after="80"/>
              <w:rPr>
                <w:szCs w:val="24"/>
              </w:rPr>
            </w:pPr>
            <w:r>
              <w:rPr>
                <w:szCs w:val="24"/>
              </w:rPr>
              <w:t>no</w:t>
            </w:r>
            <w:r w:rsidR="00694CD2">
              <w:rPr>
                <w:szCs w:val="24"/>
              </w:rPr>
              <w:t>t</w:t>
            </w:r>
            <w:r>
              <w:rPr>
                <w:szCs w:val="24"/>
              </w:rPr>
              <w:t xml:space="preserve"> needed now</w:t>
            </w:r>
          </w:p>
        </w:tc>
        <w:tc>
          <w:tcPr>
            <w:tcW w:w="2797" w:type="dxa"/>
          </w:tcPr>
          <w:p w14:paraId="6FF4CBFD" w14:textId="77777777" w:rsidR="00396FFE" w:rsidRPr="002D7103" w:rsidRDefault="00396FFE" w:rsidP="00EC2E86">
            <w:pPr>
              <w:spacing w:before="80" w:after="80"/>
              <w:rPr>
                <w:strike/>
                <w:szCs w:val="24"/>
              </w:rPr>
            </w:pPr>
            <w:proofErr w:type="gramStart"/>
            <w:r w:rsidRPr="005A5E5C">
              <w:rPr>
                <w:strike/>
                <w:szCs w:val="24"/>
              </w:rPr>
              <w:t>list::</w:t>
            </w:r>
            <w:proofErr w:type="gramEnd"/>
            <w:r w:rsidRPr="005A5E5C">
              <w:rPr>
                <w:strike/>
                <w:szCs w:val="24"/>
              </w:rPr>
              <w:t xml:space="preserve">“ordered-by” </w:t>
            </w:r>
            <w:proofErr w:type="spellStart"/>
            <w:r w:rsidRPr="005A5E5C">
              <w:rPr>
                <w:strike/>
                <w:szCs w:val="24"/>
              </w:rPr>
              <w:t>substatement</w:t>
            </w:r>
            <w:proofErr w:type="spellEnd"/>
          </w:p>
        </w:tc>
        <w:tc>
          <w:tcPr>
            <w:tcW w:w="3443" w:type="dxa"/>
          </w:tcPr>
          <w:p w14:paraId="1D4299D4" w14:textId="77777777" w:rsidR="00396FFE" w:rsidRDefault="00396FFE" w:rsidP="00EC2E86">
            <w:pPr>
              <w:spacing w:before="80" w:after="80"/>
              <w:rPr>
                <w:szCs w:val="24"/>
              </w:rPr>
            </w:pPr>
            <w:r>
              <w:rPr>
                <w:szCs w:val="24"/>
              </w:rPr>
              <w:t>not relevant to class</w:t>
            </w:r>
          </w:p>
          <w:p w14:paraId="1F1429AB" w14:textId="77777777" w:rsidR="00396FFE" w:rsidRPr="00205C12" w:rsidRDefault="00396FFE" w:rsidP="00EC2E86">
            <w:pPr>
              <w:spacing w:before="80" w:after="80"/>
              <w:rPr>
                <w:szCs w:val="24"/>
              </w:rPr>
            </w:pPr>
            <w:r w:rsidRPr="00986FE9">
              <w:rPr>
                <w:szCs w:val="24"/>
              </w:rPr>
              <w:t>ordered-by</w:t>
            </w:r>
            <w:r>
              <w:rPr>
                <w:szCs w:val="24"/>
              </w:rPr>
              <w:t xml:space="preserve"> default = system</w:t>
            </w:r>
          </w:p>
        </w:tc>
      </w:tr>
      <w:tr w:rsidR="00396FFE" w:rsidRPr="00205C12" w14:paraId="5CAB3F8C" w14:textId="77777777" w:rsidTr="00C50856">
        <w:trPr>
          <w:cantSplit/>
          <w:tblHeader w:val="0"/>
        </w:trPr>
        <w:tc>
          <w:tcPr>
            <w:tcW w:w="3336" w:type="dxa"/>
          </w:tcPr>
          <w:p w14:paraId="08F6B1B2" w14:textId="77777777" w:rsidR="00396FFE" w:rsidRPr="00205C12" w:rsidRDefault="00396FFE" w:rsidP="00EC2E86">
            <w:pPr>
              <w:spacing w:before="80" w:after="80"/>
              <w:rPr>
                <w:szCs w:val="24"/>
              </w:rPr>
            </w:pPr>
            <w:r>
              <w:rPr>
                <w:szCs w:val="24"/>
              </w:rPr>
              <w:t>{&lt;constraint&gt;}</w:t>
            </w:r>
          </w:p>
        </w:tc>
        <w:tc>
          <w:tcPr>
            <w:tcW w:w="2797" w:type="dxa"/>
          </w:tcPr>
          <w:p w14:paraId="7B0BBB4C" w14:textId="77777777" w:rsidR="00396FFE" w:rsidRPr="00205C12" w:rsidRDefault="00396FFE" w:rsidP="00EC2E86">
            <w:pPr>
              <w:spacing w:before="80" w:after="80"/>
              <w:rPr>
                <w:szCs w:val="24"/>
              </w:rPr>
            </w:pPr>
            <w:r w:rsidRPr="002D7015">
              <w:rPr>
                <w:szCs w:val="24"/>
                <w:highlight w:val="yellow"/>
              </w:rPr>
              <w:t xml:space="preserve">“when” </w:t>
            </w:r>
            <w:proofErr w:type="spellStart"/>
            <w:r w:rsidRPr="002D7015">
              <w:rPr>
                <w:szCs w:val="24"/>
                <w:highlight w:val="yellow"/>
              </w:rPr>
              <w:t>substatement</w:t>
            </w:r>
            <w:proofErr w:type="spellEnd"/>
          </w:p>
        </w:tc>
        <w:tc>
          <w:tcPr>
            <w:tcW w:w="3443" w:type="dxa"/>
          </w:tcPr>
          <w:p w14:paraId="0C1D5750" w14:textId="77777777" w:rsidR="00396FFE" w:rsidRPr="00205C12" w:rsidRDefault="00396FFE" w:rsidP="00EC2E86">
            <w:pPr>
              <w:spacing w:before="80" w:after="80"/>
              <w:rPr>
                <w:szCs w:val="24"/>
              </w:rPr>
            </w:pPr>
          </w:p>
        </w:tc>
      </w:tr>
    </w:tbl>
    <w:p w14:paraId="30B1D380" w14:textId="77777777" w:rsidR="002B7DFC" w:rsidRPr="00EC2E86" w:rsidRDefault="002B7DFC" w:rsidP="005752F2">
      <w:pPr>
        <w:rPr>
          <w:szCs w:val="24"/>
        </w:rPr>
      </w:pPr>
    </w:p>
    <w:p w14:paraId="310B8FB8" w14:textId="02FC2678" w:rsidR="001F5658" w:rsidRDefault="001F5658" w:rsidP="008759DF">
      <w:pPr>
        <w:pStyle w:val="TableCaption"/>
      </w:pPr>
      <w:bookmarkStart w:id="176" w:name="_Ref476140462"/>
      <w:bookmarkStart w:id="177" w:name="_Ref476140457"/>
      <w:bookmarkStart w:id="178" w:name="_Toc516067321"/>
      <w:bookmarkStart w:id="179" w:name="_Toc531166646"/>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4</w:t>
      </w:r>
      <w:r w:rsidR="00991E2B">
        <w:fldChar w:fldCharType="end"/>
      </w:r>
      <w:bookmarkEnd w:id="176"/>
      <w:r w:rsidR="00396FFE">
        <w:t>: Class</w:t>
      </w:r>
      <w:r w:rsidRPr="00D762A8">
        <w:t xml:space="preserve"> </w:t>
      </w:r>
      <w:r w:rsidR="003B0E2F">
        <w:t>Mapping Example</w:t>
      </w:r>
      <w:r w:rsidR="004D6DD2">
        <w:t>s</w:t>
      </w:r>
      <w:bookmarkEnd w:id="177"/>
      <w:bookmarkEnd w:id="178"/>
      <w:bookmarkEnd w:id="179"/>
    </w:p>
    <w:tbl>
      <w:tblPr>
        <w:tblStyle w:val="Tabellenraster"/>
        <w:tblW w:w="9613" w:type="dxa"/>
        <w:tblLayout w:type="fixed"/>
        <w:tblLook w:val="04A0" w:firstRow="1" w:lastRow="0" w:firstColumn="1" w:lastColumn="0" w:noHBand="0" w:noVBand="1"/>
      </w:tblPr>
      <w:tblGrid>
        <w:gridCol w:w="113"/>
        <w:gridCol w:w="4919"/>
        <w:gridCol w:w="113"/>
        <w:gridCol w:w="4355"/>
        <w:gridCol w:w="113"/>
      </w:tblGrid>
      <w:tr w:rsidR="001F5658" w14:paraId="7C6C168F" w14:textId="77777777" w:rsidTr="000B4BA6">
        <w:trPr>
          <w:gridAfter w:val="1"/>
          <w:wAfter w:w="113" w:type="dxa"/>
          <w:cantSplit/>
          <w:tblHeader w:val="0"/>
        </w:trPr>
        <w:tc>
          <w:tcPr>
            <w:tcW w:w="5032" w:type="dxa"/>
            <w:gridSpan w:val="2"/>
          </w:tcPr>
          <w:p w14:paraId="239564DB" w14:textId="77777777" w:rsidR="001F5658" w:rsidRDefault="00547F09" w:rsidP="000F0C77">
            <w:pPr>
              <w:spacing w:before="80" w:after="80"/>
              <w:jc w:val="center"/>
            </w:pPr>
            <w:r>
              <w:rPr>
                <w:noProof/>
                <w:lang w:val="de-DE" w:eastAsia="de-DE"/>
              </w:rPr>
              <w:drawing>
                <wp:inline distT="0" distB="0" distL="0" distR="0" wp14:anchorId="262F21E5" wp14:editId="79341F43">
                  <wp:extent cx="2880995" cy="1802765"/>
                  <wp:effectExtent l="19050" t="0" r="0" b="0"/>
                  <wp:docPr id="4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2880995" cy="1802765"/>
                          </a:xfrm>
                          <a:prstGeom prst="rect">
                            <a:avLst/>
                          </a:prstGeom>
                          <a:noFill/>
                          <a:ln w="9525">
                            <a:noFill/>
                            <a:miter lim="800000"/>
                            <a:headEnd/>
                            <a:tailEnd/>
                          </a:ln>
                        </pic:spPr>
                      </pic:pic>
                    </a:graphicData>
                  </a:graphic>
                </wp:inline>
              </w:drawing>
            </w:r>
          </w:p>
        </w:tc>
        <w:tc>
          <w:tcPr>
            <w:tcW w:w="4468" w:type="dxa"/>
            <w:gridSpan w:val="2"/>
          </w:tcPr>
          <w:p w14:paraId="354AE553" w14:textId="6C412F24" w:rsidR="000A454F" w:rsidRPr="000A454F" w:rsidRDefault="000A454F" w:rsidP="00EA6FC9">
            <w:pPr>
              <w:tabs>
                <w:tab w:val="left" w:pos="317"/>
                <w:tab w:val="left" w:pos="600"/>
                <w:tab w:val="left" w:pos="884"/>
              </w:tabs>
              <w:autoSpaceDE w:val="0"/>
              <w:autoSpaceDN w:val="0"/>
              <w:adjustRightInd w:val="0"/>
              <w:spacing w:beforeLines="80" w:before="192" w:afterLines="80" w:after="192"/>
              <w:rPr>
                <w:rFonts w:cs="Times New Roman"/>
                <w:color w:val="auto"/>
                <w:sz w:val="20"/>
              </w:rPr>
            </w:pPr>
            <w:r w:rsidRPr="000A454F">
              <w:rPr>
                <w:rFonts w:cs="Times New Roman"/>
                <w:color w:val="000080"/>
                <w:sz w:val="20"/>
              </w:rPr>
              <w:t>grouping</w:t>
            </w:r>
            <w:r w:rsidRPr="000A454F">
              <w:rPr>
                <w:rFonts w:cs="Times New Roman"/>
                <w:color w:val="000000"/>
                <w:sz w:val="20"/>
              </w:rPr>
              <w:t xml:space="preserve"> </w:t>
            </w:r>
            <w:r w:rsidR="00175C81">
              <w:rPr>
                <w:rFonts w:cs="Times New Roman"/>
                <w:color w:val="000000"/>
                <w:sz w:val="20"/>
              </w:rPr>
              <w:t>s</w:t>
            </w:r>
            <w:r w:rsidRPr="000A454F">
              <w:rPr>
                <w:rFonts w:cs="Times New Roman"/>
                <w:color w:val="000000"/>
                <w:sz w:val="20"/>
              </w:rPr>
              <w:t>uper</w:t>
            </w:r>
            <w:r w:rsidR="00175C81">
              <w:rPr>
                <w:rFonts w:cs="Times New Roman"/>
                <w:color w:val="000000"/>
                <w:sz w:val="20"/>
              </w:rPr>
              <w:t>-c</w:t>
            </w:r>
            <w:r w:rsidRPr="000A454F">
              <w:rPr>
                <w:rFonts w:cs="Times New Roman"/>
                <w:color w:val="000000"/>
                <w:sz w:val="20"/>
              </w:rPr>
              <w:t>lass</w:t>
            </w:r>
            <w:r w:rsidR="00541D87">
              <w:rPr>
                <w:rFonts w:cs="Times New Roman"/>
                <w:color w:val="000000"/>
                <w:sz w:val="20"/>
              </w:rPr>
              <w:t>-</w:t>
            </w:r>
            <w:r w:rsidRPr="000A454F">
              <w:rPr>
                <w:rFonts w:cs="Times New Roman"/>
                <w:color w:val="000000"/>
                <w:sz w:val="20"/>
              </w:rPr>
              <w:t>1 {</w:t>
            </w:r>
            <w:r>
              <w:rPr>
                <w:rFonts w:cs="Times New Roman"/>
                <w:color w:val="000000"/>
                <w:sz w:val="20"/>
              </w:rPr>
              <w:br/>
            </w:r>
            <w:r w:rsidRPr="000A454F">
              <w:rPr>
                <w:rFonts w:cs="Times New Roman"/>
                <w:color w:val="000000"/>
                <w:sz w:val="20"/>
              </w:rPr>
              <w:tab/>
            </w:r>
            <w:r w:rsidRPr="000A454F">
              <w:rPr>
                <w:rFonts w:cs="Times New Roman"/>
                <w:color w:val="000080"/>
                <w:sz w:val="20"/>
              </w:rPr>
              <w:t>leaf</w:t>
            </w:r>
            <w:r w:rsidRPr="000A454F">
              <w:rPr>
                <w:rFonts w:cs="Times New Roman"/>
                <w:color w:val="000000"/>
                <w:sz w:val="20"/>
              </w:rPr>
              <w:t xml:space="preserve"> attribute</w:t>
            </w:r>
            <w:r w:rsidR="00541D87">
              <w:rPr>
                <w:rFonts w:cs="Times New Roman"/>
                <w:color w:val="000000"/>
                <w:sz w:val="20"/>
              </w:rPr>
              <w:t>-</w:t>
            </w:r>
            <w:r w:rsidRPr="000A454F">
              <w:rPr>
                <w:rFonts w:cs="Times New Roman"/>
                <w:color w:val="000000"/>
                <w:sz w:val="20"/>
              </w:rPr>
              <w:t>1 {</w:t>
            </w:r>
            <w:r>
              <w:rPr>
                <w:rFonts w:cs="Times New Roman"/>
                <w:color w:val="000000"/>
                <w:sz w:val="20"/>
              </w:rPr>
              <w:br/>
            </w:r>
            <w:r w:rsidRPr="000A454F">
              <w:rPr>
                <w:rFonts w:cs="Times New Roman"/>
                <w:color w:val="000000"/>
                <w:sz w:val="20"/>
              </w:rPr>
              <w:tab/>
            </w:r>
            <w:r w:rsidRPr="000A454F">
              <w:rPr>
                <w:rFonts w:cs="Times New Roman"/>
                <w:color w:val="000000"/>
                <w:sz w:val="20"/>
              </w:rPr>
              <w:tab/>
              <w:t>…</w:t>
            </w:r>
            <w:r>
              <w:rPr>
                <w:rFonts w:cs="Times New Roman"/>
                <w:color w:val="000000"/>
                <w:sz w:val="20"/>
              </w:rPr>
              <w:br/>
            </w:r>
            <w:r w:rsidRPr="000A454F">
              <w:rPr>
                <w:rFonts w:cs="Times New Roman"/>
                <w:color w:val="000000"/>
                <w:sz w:val="20"/>
              </w:rPr>
              <w:tab/>
            </w:r>
            <w:r w:rsidRPr="000A454F">
              <w:rPr>
                <w:rFonts w:cs="Times New Roman"/>
                <w:color w:val="000000"/>
                <w:sz w:val="20"/>
              </w:rPr>
              <w:tab/>
            </w:r>
            <w:r w:rsidRPr="000A454F">
              <w:rPr>
                <w:rFonts w:cs="Times New Roman"/>
                <w:color w:val="000080"/>
                <w:sz w:val="20"/>
              </w:rPr>
              <w:t>mandatory</w:t>
            </w:r>
            <w:r w:rsidRPr="000A454F">
              <w:rPr>
                <w:rFonts w:cs="Times New Roman"/>
                <w:color w:val="000000"/>
                <w:sz w:val="20"/>
              </w:rPr>
              <w:t xml:space="preserve"> true;</w:t>
            </w:r>
            <w:r>
              <w:rPr>
                <w:rFonts w:cs="Times New Roman"/>
                <w:color w:val="000000"/>
                <w:sz w:val="20"/>
              </w:rPr>
              <w:br/>
            </w:r>
            <w:r w:rsidRPr="000A454F">
              <w:rPr>
                <w:rFonts w:cs="Times New Roman"/>
                <w:color w:val="000000"/>
                <w:sz w:val="20"/>
              </w:rPr>
              <w:tab/>
              <w:t>}</w:t>
            </w:r>
            <w:r>
              <w:rPr>
                <w:rFonts w:cs="Times New Roman"/>
                <w:color w:val="000000"/>
                <w:sz w:val="20"/>
              </w:rPr>
              <w:br/>
            </w:r>
            <w:r w:rsidRPr="000A454F">
              <w:rPr>
                <w:rFonts w:cs="Times New Roman"/>
                <w:color w:val="000000"/>
                <w:sz w:val="20"/>
              </w:rPr>
              <w:tab/>
            </w:r>
            <w:r w:rsidRPr="000A454F">
              <w:rPr>
                <w:rFonts w:cs="Times New Roman"/>
                <w:color w:val="000080"/>
                <w:sz w:val="20"/>
              </w:rPr>
              <w:t>leaf-list</w:t>
            </w:r>
            <w:r w:rsidRPr="000A454F">
              <w:rPr>
                <w:rFonts w:cs="Times New Roman"/>
                <w:color w:val="000000"/>
                <w:sz w:val="20"/>
              </w:rPr>
              <w:t xml:space="preserve"> attribute</w:t>
            </w:r>
            <w:r w:rsidR="00541D87">
              <w:rPr>
                <w:rFonts w:cs="Times New Roman"/>
                <w:color w:val="000000"/>
                <w:sz w:val="20"/>
              </w:rPr>
              <w:t>-</w:t>
            </w:r>
            <w:r w:rsidRPr="000A454F">
              <w:rPr>
                <w:rFonts w:cs="Times New Roman"/>
                <w:color w:val="000000"/>
                <w:sz w:val="20"/>
              </w:rPr>
              <w:t>2 {</w:t>
            </w:r>
            <w:r>
              <w:rPr>
                <w:rFonts w:cs="Times New Roman"/>
                <w:color w:val="000000"/>
                <w:sz w:val="20"/>
              </w:rPr>
              <w:br/>
            </w:r>
            <w:r w:rsidRPr="000A454F">
              <w:rPr>
                <w:rFonts w:cs="Times New Roman"/>
                <w:color w:val="000000"/>
                <w:sz w:val="20"/>
              </w:rPr>
              <w:tab/>
            </w:r>
            <w:r w:rsidRPr="000A454F">
              <w:rPr>
                <w:rFonts w:cs="Times New Roman"/>
                <w:color w:val="000000"/>
                <w:sz w:val="20"/>
              </w:rPr>
              <w:tab/>
              <w:t>…</w:t>
            </w:r>
            <w:r>
              <w:rPr>
                <w:rFonts w:cs="Times New Roman"/>
                <w:color w:val="000000"/>
                <w:sz w:val="20"/>
              </w:rPr>
              <w:br/>
            </w:r>
            <w:r w:rsidRPr="000A454F">
              <w:rPr>
                <w:rFonts w:cs="Times New Roman"/>
                <w:color w:val="000000"/>
                <w:sz w:val="20"/>
              </w:rPr>
              <w:tab/>
            </w:r>
            <w:r w:rsidRPr="000A454F">
              <w:rPr>
                <w:rFonts w:cs="Times New Roman"/>
                <w:color w:val="000000"/>
                <w:sz w:val="20"/>
              </w:rPr>
              <w:tab/>
            </w:r>
            <w:r w:rsidRPr="000A454F">
              <w:rPr>
                <w:rFonts w:cs="Times New Roman"/>
                <w:color w:val="000080"/>
                <w:sz w:val="20"/>
              </w:rPr>
              <w:t>min-elements</w:t>
            </w:r>
            <w:r w:rsidRPr="000A454F">
              <w:rPr>
                <w:rFonts w:cs="Times New Roman"/>
                <w:color w:val="000000"/>
                <w:sz w:val="20"/>
              </w:rPr>
              <w:t xml:space="preserve"> </w:t>
            </w:r>
            <w:r w:rsidRPr="000A454F">
              <w:rPr>
                <w:rFonts w:cs="Times New Roman"/>
                <w:color w:val="800080"/>
                <w:sz w:val="20"/>
              </w:rPr>
              <w:t>2</w:t>
            </w:r>
            <w:r w:rsidRPr="000A454F">
              <w:rPr>
                <w:rFonts w:cs="Times New Roman"/>
                <w:color w:val="000000"/>
                <w:sz w:val="20"/>
              </w:rPr>
              <w:t>;</w:t>
            </w:r>
            <w:r>
              <w:rPr>
                <w:rFonts w:cs="Times New Roman"/>
                <w:color w:val="000000"/>
                <w:sz w:val="20"/>
              </w:rPr>
              <w:br/>
            </w:r>
            <w:r w:rsidRPr="000A454F">
              <w:rPr>
                <w:rFonts w:cs="Times New Roman"/>
                <w:color w:val="000000"/>
                <w:sz w:val="20"/>
              </w:rPr>
              <w:tab/>
            </w:r>
            <w:r w:rsidRPr="000A454F">
              <w:rPr>
                <w:rFonts w:cs="Times New Roman"/>
                <w:color w:val="000000"/>
                <w:sz w:val="20"/>
              </w:rPr>
              <w:tab/>
            </w:r>
            <w:r w:rsidRPr="000A454F">
              <w:rPr>
                <w:rFonts w:cs="Times New Roman"/>
                <w:color w:val="000080"/>
                <w:sz w:val="20"/>
              </w:rPr>
              <w:t>max-elements</w:t>
            </w:r>
            <w:r w:rsidRPr="000A454F">
              <w:rPr>
                <w:rFonts w:cs="Times New Roman"/>
                <w:color w:val="000000"/>
                <w:sz w:val="20"/>
              </w:rPr>
              <w:t xml:space="preserve"> </w:t>
            </w:r>
            <w:r w:rsidRPr="000A454F">
              <w:rPr>
                <w:rFonts w:cs="Times New Roman"/>
                <w:color w:val="800080"/>
                <w:sz w:val="20"/>
              </w:rPr>
              <w:t>4</w:t>
            </w:r>
            <w:r w:rsidRPr="000A454F">
              <w:rPr>
                <w:rFonts w:cs="Times New Roman"/>
                <w:color w:val="000000"/>
                <w:sz w:val="20"/>
              </w:rPr>
              <w:t>;</w:t>
            </w:r>
            <w:r>
              <w:rPr>
                <w:rFonts w:cs="Times New Roman"/>
                <w:color w:val="000000"/>
                <w:sz w:val="20"/>
              </w:rPr>
              <w:br/>
            </w:r>
            <w:r w:rsidRPr="000A454F">
              <w:rPr>
                <w:rFonts w:cs="Times New Roman"/>
                <w:color w:val="000000"/>
                <w:sz w:val="20"/>
              </w:rPr>
              <w:tab/>
              <w:t>}</w:t>
            </w:r>
            <w:r>
              <w:rPr>
                <w:rFonts w:cs="Times New Roman"/>
                <w:color w:val="000000"/>
                <w:sz w:val="20"/>
              </w:rPr>
              <w:br/>
            </w:r>
            <w:r w:rsidRPr="000A454F">
              <w:rPr>
                <w:rFonts w:cs="Times New Roman"/>
                <w:color w:val="000000"/>
                <w:sz w:val="20"/>
              </w:rPr>
              <w:t>}</w:t>
            </w:r>
          </w:p>
          <w:p w14:paraId="154C6ABC" w14:textId="5D15C5FD" w:rsidR="0012590D" w:rsidRDefault="000A454F" w:rsidP="00063E23">
            <w:pPr>
              <w:tabs>
                <w:tab w:val="left" w:pos="317"/>
                <w:tab w:val="left" w:pos="600"/>
                <w:tab w:val="left" w:pos="884"/>
              </w:tabs>
              <w:autoSpaceDE w:val="0"/>
              <w:autoSpaceDN w:val="0"/>
              <w:adjustRightInd w:val="0"/>
              <w:spacing w:beforeLines="80" w:before="192" w:afterLines="80" w:after="192"/>
              <w:rPr>
                <w:rFonts w:cs="Times New Roman"/>
                <w:color w:val="auto"/>
                <w:sz w:val="20"/>
              </w:rPr>
            </w:pPr>
            <w:r w:rsidRPr="000A454F">
              <w:rPr>
                <w:rFonts w:cs="Times New Roman"/>
                <w:color w:val="000080"/>
                <w:sz w:val="20"/>
              </w:rPr>
              <w:t>grouping</w:t>
            </w:r>
            <w:r w:rsidRPr="000A454F">
              <w:rPr>
                <w:rFonts w:cs="Times New Roman"/>
                <w:color w:val="000000"/>
                <w:sz w:val="20"/>
              </w:rPr>
              <w:t xml:space="preserve"> </w:t>
            </w:r>
            <w:r w:rsidR="00175C81">
              <w:rPr>
                <w:rFonts w:cs="Times New Roman"/>
                <w:color w:val="000000"/>
                <w:sz w:val="20"/>
              </w:rPr>
              <w:t>s</w:t>
            </w:r>
            <w:r w:rsidRPr="000A454F">
              <w:rPr>
                <w:rFonts w:cs="Times New Roman"/>
                <w:color w:val="000000"/>
                <w:sz w:val="20"/>
              </w:rPr>
              <w:t>uper</w:t>
            </w:r>
            <w:r w:rsidR="00175C81">
              <w:rPr>
                <w:rFonts w:cs="Times New Roman"/>
                <w:color w:val="000000"/>
                <w:sz w:val="20"/>
              </w:rPr>
              <w:t>-c</w:t>
            </w:r>
            <w:r w:rsidRPr="000A454F">
              <w:rPr>
                <w:rFonts w:cs="Times New Roman"/>
                <w:color w:val="000000"/>
                <w:sz w:val="20"/>
              </w:rPr>
              <w:t>lass</w:t>
            </w:r>
            <w:r w:rsidR="00541D87">
              <w:rPr>
                <w:rFonts w:cs="Times New Roman"/>
                <w:color w:val="000000"/>
                <w:sz w:val="20"/>
              </w:rPr>
              <w:t>-</w:t>
            </w:r>
            <w:r w:rsidRPr="000A454F">
              <w:rPr>
                <w:rFonts w:cs="Times New Roman"/>
                <w:color w:val="000000"/>
                <w:sz w:val="20"/>
              </w:rPr>
              <w:t>2 {</w:t>
            </w:r>
            <w:r>
              <w:rPr>
                <w:rFonts w:cs="Times New Roman"/>
                <w:color w:val="000000"/>
                <w:sz w:val="20"/>
              </w:rPr>
              <w:br/>
            </w:r>
            <w:r w:rsidRPr="000A454F">
              <w:rPr>
                <w:rFonts w:cs="Times New Roman"/>
                <w:color w:val="000000"/>
                <w:sz w:val="20"/>
              </w:rPr>
              <w:tab/>
            </w:r>
            <w:r w:rsidRPr="000A454F">
              <w:rPr>
                <w:rFonts w:cs="Times New Roman"/>
                <w:color w:val="000080"/>
                <w:sz w:val="20"/>
              </w:rPr>
              <w:t>leaf</w:t>
            </w:r>
            <w:r w:rsidRPr="000A454F">
              <w:rPr>
                <w:rFonts w:cs="Times New Roman"/>
                <w:color w:val="000000"/>
                <w:sz w:val="20"/>
              </w:rPr>
              <w:t xml:space="preserve"> attribute</w:t>
            </w:r>
            <w:r w:rsidR="00541D87">
              <w:rPr>
                <w:rFonts w:cs="Times New Roman"/>
                <w:color w:val="000000"/>
                <w:sz w:val="20"/>
              </w:rPr>
              <w:t>-</w:t>
            </w:r>
            <w:r w:rsidRPr="000A454F">
              <w:rPr>
                <w:rFonts w:cs="Times New Roman"/>
                <w:color w:val="000000"/>
                <w:sz w:val="20"/>
              </w:rPr>
              <w:t>3 {</w:t>
            </w:r>
            <w:r>
              <w:rPr>
                <w:rFonts w:cs="Times New Roman"/>
                <w:color w:val="000000"/>
                <w:sz w:val="20"/>
              </w:rPr>
              <w:br/>
            </w:r>
            <w:r w:rsidRPr="000A454F">
              <w:rPr>
                <w:rFonts w:cs="Times New Roman"/>
                <w:color w:val="000000"/>
                <w:sz w:val="20"/>
              </w:rPr>
              <w:tab/>
            </w:r>
            <w:r w:rsidRPr="000A454F">
              <w:rPr>
                <w:rFonts w:cs="Times New Roman"/>
                <w:color w:val="000000"/>
                <w:sz w:val="20"/>
              </w:rPr>
              <w:tab/>
              <w:t>…</w:t>
            </w:r>
            <w:r>
              <w:rPr>
                <w:rFonts w:cs="Times New Roman"/>
                <w:color w:val="000000"/>
                <w:sz w:val="20"/>
              </w:rPr>
              <w:br/>
            </w:r>
            <w:r w:rsidRPr="000A454F">
              <w:rPr>
                <w:rFonts w:cs="Times New Roman"/>
                <w:color w:val="000000"/>
                <w:sz w:val="20"/>
              </w:rPr>
              <w:tab/>
            </w:r>
            <w:r w:rsidRPr="000A454F">
              <w:rPr>
                <w:rFonts w:cs="Times New Roman"/>
                <w:color w:val="000000"/>
                <w:sz w:val="20"/>
              </w:rPr>
              <w:tab/>
            </w:r>
            <w:r w:rsidRPr="000A454F">
              <w:rPr>
                <w:rFonts w:cs="Times New Roman"/>
                <w:color w:val="000080"/>
                <w:sz w:val="20"/>
              </w:rPr>
              <w:t>mandatory</w:t>
            </w:r>
            <w:r w:rsidRPr="000A454F">
              <w:rPr>
                <w:rFonts w:cs="Times New Roman"/>
                <w:color w:val="000000"/>
                <w:sz w:val="20"/>
              </w:rPr>
              <w:t xml:space="preserve"> true;</w:t>
            </w:r>
            <w:r>
              <w:rPr>
                <w:rFonts w:cs="Times New Roman"/>
                <w:color w:val="000000"/>
                <w:sz w:val="20"/>
              </w:rPr>
              <w:br/>
            </w:r>
            <w:r w:rsidRPr="000A454F">
              <w:rPr>
                <w:rFonts w:cs="Times New Roman"/>
                <w:color w:val="000000"/>
                <w:sz w:val="20"/>
              </w:rPr>
              <w:tab/>
              <w:t>}</w:t>
            </w:r>
            <w:r>
              <w:rPr>
                <w:rFonts w:cs="Times New Roman"/>
                <w:color w:val="000000"/>
                <w:sz w:val="20"/>
              </w:rPr>
              <w:br/>
            </w:r>
            <w:r w:rsidRPr="000A454F">
              <w:rPr>
                <w:rFonts w:cs="Times New Roman"/>
                <w:color w:val="000000"/>
                <w:sz w:val="20"/>
              </w:rPr>
              <w:tab/>
            </w:r>
            <w:r w:rsidRPr="000A454F">
              <w:rPr>
                <w:rFonts w:cs="Times New Roman"/>
                <w:color w:val="000080"/>
                <w:sz w:val="20"/>
              </w:rPr>
              <w:t>leaf-list</w:t>
            </w:r>
            <w:r w:rsidRPr="000A454F">
              <w:rPr>
                <w:rFonts w:cs="Times New Roman"/>
                <w:color w:val="000000"/>
                <w:sz w:val="20"/>
              </w:rPr>
              <w:t xml:space="preserve"> attribute</w:t>
            </w:r>
            <w:r w:rsidR="00541D87">
              <w:rPr>
                <w:rFonts w:cs="Times New Roman"/>
                <w:color w:val="000000"/>
                <w:sz w:val="20"/>
              </w:rPr>
              <w:t>-</w:t>
            </w:r>
            <w:r w:rsidRPr="000A454F">
              <w:rPr>
                <w:rFonts w:cs="Times New Roman"/>
                <w:color w:val="000000"/>
                <w:sz w:val="20"/>
              </w:rPr>
              <w:t>4 {</w:t>
            </w:r>
            <w:r>
              <w:rPr>
                <w:rFonts w:cs="Times New Roman"/>
                <w:color w:val="000000"/>
                <w:sz w:val="20"/>
              </w:rPr>
              <w:br/>
            </w:r>
            <w:r w:rsidRPr="000A454F">
              <w:rPr>
                <w:rFonts w:cs="Times New Roman"/>
                <w:color w:val="000000"/>
                <w:sz w:val="20"/>
              </w:rPr>
              <w:tab/>
            </w:r>
            <w:r w:rsidRPr="000A454F">
              <w:rPr>
                <w:rFonts w:cs="Times New Roman"/>
                <w:color w:val="000000"/>
                <w:sz w:val="20"/>
              </w:rPr>
              <w:tab/>
              <w:t>…</w:t>
            </w:r>
            <w:r>
              <w:rPr>
                <w:rFonts w:cs="Times New Roman"/>
                <w:color w:val="000000"/>
                <w:sz w:val="20"/>
              </w:rPr>
              <w:br/>
            </w:r>
            <w:r w:rsidRPr="000A454F">
              <w:rPr>
                <w:rFonts w:cs="Times New Roman"/>
                <w:color w:val="000000"/>
                <w:sz w:val="20"/>
              </w:rPr>
              <w:tab/>
            </w:r>
            <w:r w:rsidRPr="000A454F">
              <w:rPr>
                <w:rFonts w:cs="Times New Roman"/>
                <w:color w:val="000000"/>
                <w:sz w:val="20"/>
              </w:rPr>
              <w:tab/>
            </w:r>
            <w:r w:rsidRPr="000A454F">
              <w:rPr>
                <w:rFonts w:cs="Times New Roman"/>
                <w:color w:val="000080"/>
                <w:sz w:val="20"/>
              </w:rPr>
              <w:t>min-elements</w:t>
            </w:r>
            <w:r w:rsidRPr="000A454F">
              <w:rPr>
                <w:rFonts w:cs="Times New Roman"/>
                <w:color w:val="000000"/>
                <w:sz w:val="20"/>
              </w:rPr>
              <w:t xml:space="preserve"> </w:t>
            </w:r>
            <w:r w:rsidRPr="000A454F">
              <w:rPr>
                <w:rFonts w:cs="Times New Roman"/>
                <w:color w:val="800080"/>
                <w:sz w:val="20"/>
              </w:rPr>
              <w:t>1</w:t>
            </w:r>
            <w:r w:rsidRPr="000A454F">
              <w:rPr>
                <w:rFonts w:cs="Times New Roman"/>
                <w:color w:val="000000"/>
                <w:sz w:val="20"/>
              </w:rPr>
              <w:t>;</w:t>
            </w:r>
            <w:r>
              <w:rPr>
                <w:rFonts w:cs="Times New Roman"/>
                <w:color w:val="000000"/>
                <w:sz w:val="20"/>
              </w:rPr>
              <w:br/>
            </w:r>
            <w:r w:rsidRPr="000A454F">
              <w:rPr>
                <w:rFonts w:cs="Times New Roman"/>
                <w:color w:val="000000"/>
                <w:sz w:val="20"/>
              </w:rPr>
              <w:tab/>
              <w:t>}</w:t>
            </w:r>
            <w:r>
              <w:rPr>
                <w:rFonts w:cs="Times New Roman"/>
                <w:color w:val="000000"/>
                <w:sz w:val="20"/>
              </w:rPr>
              <w:br/>
            </w:r>
            <w:r w:rsidRPr="000A454F">
              <w:rPr>
                <w:rFonts w:cs="Times New Roman"/>
                <w:color w:val="000000"/>
                <w:sz w:val="20"/>
              </w:rPr>
              <w:t>}</w:t>
            </w:r>
          </w:p>
          <w:p w14:paraId="2FA77003" w14:textId="2F2CB298" w:rsidR="0012590D" w:rsidRDefault="000A454F" w:rsidP="00681396">
            <w:pPr>
              <w:tabs>
                <w:tab w:val="left" w:pos="317"/>
                <w:tab w:val="left" w:pos="600"/>
                <w:tab w:val="left" w:pos="884"/>
              </w:tabs>
              <w:autoSpaceDE w:val="0"/>
              <w:autoSpaceDN w:val="0"/>
              <w:adjustRightInd w:val="0"/>
              <w:spacing w:beforeLines="80" w:before="192" w:afterLines="80" w:after="192"/>
              <w:rPr>
                <w:rFonts w:cs="Times New Roman"/>
                <w:color w:val="auto"/>
                <w:sz w:val="20"/>
              </w:rPr>
            </w:pPr>
            <w:r w:rsidRPr="000A454F">
              <w:rPr>
                <w:rFonts w:cs="Times New Roman"/>
                <w:color w:val="000080"/>
                <w:sz w:val="20"/>
              </w:rPr>
              <w:t>grouping</w:t>
            </w:r>
            <w:r w:rsidRPr="000A454F">
              <w:rPr>
                <w:rFonts w:cs="Times New Roman"/>
                <w:color w:val="000000"/>
                <w:sz w:val="20"/>
              </w:rPr>
              <w:t xml:space="preserve"> </w:t>
            </w:r>
            <w:r w:rsidR="00175C81">
              <w:rPr>
                <w:rFonts w:cs="Times New Roman"/>
                <w:color w:val="000000"/>
                <w:sz w:val="20"/>
              </w:rPr>
              <w:t>s</w:t>
            </w:r>
            <w:r w:rsidRPr="000A454F">
              <w:rPr>
                <w:rFonts w:cs="Times New Roman"/>
                <w:color w:val="000000"/>
                <w:sz w:val="20"/>
              </w:rPr>
              <w:t>ub</w:t>
            </w:r>
            <w:r w:rsidR="00175C81">
              <w:rPr>
                <w:rFonts w:cs="Times New Roman"/>
                <w:color w:val="000000"/>
                <w:sz w:val="20"/>
              </w:rPr>
              <w:t>-c</w:t>
            </w:r>
            <w:r w:rsidRPr="000A454F">
              <w:rPr>
                <w:rFonts w:cs="Times New Roman"/>
                <w:color w:val="000000"/>
                <w:sz w:val="20"/>
              </w:rPr>
              <w:t>lass {</w:t>
            </w:r>
            <w:r>
              <w:rPr>
                <w:rFonts w:cs="Times New Roman"/>
                <w:color w:val="000000"/>
                <w:sz w:val="20"/>
              </w:rPr>
              <w:br/>
            </w:r>
            <w:r w:rsidRPr="000A454F">
              <w:rPr>
                <w:rFonts w:cs="Times New Roman"/>
                <w:color w:val="000000"/>
                <w:sz w:val="20"/>
              </w:rPr>
              <w:tab/>
            </w:r>
            <w:r w:rsidRPr="000A454F">
              <w:rPr>
                <w:rFonts w:cs="Times New Roman"/>
                <w:color w:val="000080"/>
                <w:sz w:val="20"/>
              </w:rPr>
              <w:t>leaf-list</w:t>
            </w:r>
            <w:r w:rsidRPr="000A454F">
              <w:rPr>
                <w:rFonts w:cs="Times New Roman"/>
                <w:color w:val="000000"/>
                <w:sz w:val="20"/>
              </w:rPr>
              <w:t xml:space="preserve"> attribute</w:t>
            </w:r>
            <w:r w:rsidR="00541D87">
              <w:rPr>
                <w:rFonts w:cs="Times New Roman"/>
                <w:color w:val="000000"/>
                <w:sz w:val="20"/>
              </w:rPr>
              <w:t>-</w:t>
            </w:r>
            <w:r w:rsidRPr="000A454F">
              <w:rPr>
                <w:rFonts w:cs="Times New Roman"/>
                <w:color w:val="000000"/>
                <w:sz w:val="20"/>
              </w:rPr>
              <w:t>5 {</w:t>
            </w:r>
            <w:r>
              <w:rPr>
                <w:rFonts w:cs="Times New Roman"/>
                <w:color w:val="000000"/>
                <w:sz w:val="20"/>
              </w:rPr>
              <w:br/>
            </w:r>
            <w:r w:rsidRPr="000A454F">
              <w:rPr>
                <w:rFonts w:cs="Times New Roman"/>
                <w:color w:val="000000"/>
                <w:sz w:val="20"/>
              </w:rPr>
              <w:tab/>
            </w:r>
            <w:r w:rsidRPr="000A454F">
              <w:rPr>
                <w:rFonts w:cs="Times New Roman"/>
                <w:color w:val="000000"/>
                <w:sz w:val="20"/>
              </w:rPr>
              <w:tab/>
              <w:t>…</w:t>
            </w:r>
            <w:r>
              <w:rPr>
                <w:rFonts w:cs="Times New Roman"/>
                <w:color w:val="000000"/>
                <w:sz w:val="20"/>
              </w:rPr>
              <w:br/>
            </w:r>
            <w:r w:rsidRPr="000A454F">
              <w:rPr>
                <w:rFonts w:cs="Times New Roman"/>
                <w:color w:val="000000"/>
                <w:sz w:val="20"/>
              </w:rPr>
              <w:tab/>
              <w:t>}</w:t>
            </w:r>
            <w:r>
              <w:rPr>
                <w:rFonts w:cs="Times New Roman"/>
                <w:color w:val="000000"/>
                <w:sz w:val="20"/>
              </w:rPr>
              <w:br/>
            </w:r>
            <w:r w:rsidRPr="000A454F">
              <w:rPr>
                <w:rFonts w:cs="Times New Roman"/>
                <w:color w:val="000000"/>
                <w:sz w:val="20"/>
              </w:rPr>
              <w:tab/>
            </w:r>
            <w:r w:rsidRPr="000A454F">
              <w:rPr>
                <w:rFonts w:cs="Times New Roman"/>
                <w:color w:val="000080"/>
                <w:sz w:val="20"/>
              </w:rPr>
              <w:t>leaf</w:t>
            </w:r>
            <w:r w:rsidRPr="000A454F">
              <w:rPr>
                <w:rFonts w:cs="Times New Roman"/>
                <w:color w:val="000000"/>
                <w:sz w:val="20"/>
              </w:rPr>
              <w:t xml:space="preserve"> attribute</w:t>
            </w:r>
            <w:r w:rsidR="00541D87">
              <w:rPr>
                <w:rFonts w:cs="Times New Roman"/>
                <w:color w:val="000000"/>
                <w:sz w:val="20"/>
              </w:rPr>
              <w:t>-</w:t>
            </w:r>
            <w:r w:rsidRPr="000A454F">
              <w:rPr>
                <w:rFonts w:cs="Times New Roman"/>
                <w:color w:val="000000"/>
                <w:sz w:val="20"/>
              </w:rPr>
              <w:t>6 {</w:t>
            </w:r>
            <w:r>
              <w:rPr>
                <w:rFonts w:cs="Times New Roman"/>
                <w:color w:val="000000"/>
                <w:sz w:val="20"/>
              </w:rPr>
              <w:br/>
            </w:r>
            <w:r w:rsidRPr="000A454F">
              <w:rPr>
                <w:rFonts w:cs="Times New Roman"/>
                <w:color w:val="000000"/>
                <w:sz w:val="20"/>
              </w:rPr>
              <w:tab/>
            </w:r>
            <w:r w:rsidRPr="000A454F">
              <w:rPr>
                <w:rFonts w:cs="Times New Roman"/>
                <w:color w:val="000000"/>
                <w:sz w:val="20"/>
              </w:rPr>
              <w:tab/>
            </w:r>
            <w:r w:rsidRPr="00BB410F">
              <w:rPr>
                <w:rFonts w:cs="Times New Roman"/>
                <w:color w:val="000000"/>
                <w:sz w:val="20"/>
              </w:rPr>
              <w:t>…</w:t>
            </w:r>
            <w:r w:rsidRPr="00BB410F">
              <w:rPr>
                <w:rFonts w:cs="Times New Roman"/>
                <w:color w:val="000000"/>
                <w:sz w:val="20"/>
              </w:rPr>
              <w:br/>
            </w:r>
            <w:r w:rsidRPr="00BB410F">
              <w:rPr>
                <w:rFonts w:cs="Times New Roman"/>
                <w:color w:val="000000"/>
                <w:sz w:val="20"/>
              </w:rPr>
              <w:tab/>
              <w:t>}</w:t>
            </w:r>
            <w:r w:rsidRPr="00BB410F">
              <w:rPr>
                <w:rFonts w:cs="Times New Roman"/>
                <w:color w:val="000000"/>
                <w:sz w:val="20"/>
              </w:rPr>
              <w:br/>
            </w:r>
            <w:r w:rsidRPr="00175C81">
              <w:rPr>
                <w:rFonts w:cs="Times New Roman"/>
                <w:color w:val="000000"/>
                <w:sz w:val="20"/>
              </w:rPr>
              <w:t>}</w:t>
            </w:r>
          </w:p>
          <w:p w14:paraId="4580E208" w14:textId="78E71C4A" w:rsidR="0012590D" w:rsidRDefault="000A454F">
            <w:pPr>
              <w:tabs>
                <w:tab w:val="left" w:pos="317"/>
                <w:tab w:val="left" w:pos="600"/>
                <w:tab w:val="left" w:pos="884"/>
              </w:tabs>
              <w:autoSpaceDE w:val="0"/>
              <w:autoSpaceDN w:val="0"/>
              <w:adjustRightInd w:val="0"/>
              <w:spacing w:beforeLines="80" w:before="192" w:afterLines="80" w:after="192"/>
              <w:rPr>
                <w:rFonts w:cs="Times New Roman"/>
                <w:sz w:val="20"/>
              </w:rPr>
            </w:pPr>
            <w:r w:rsidRPr="00175C81">
              <w:rPr>
                <w:rFonts w:cs="Times New Roman"/>
                <w:color w:val="000080"/>
                <w:sz w:val="20"/>
              </w:rPr>
              <w:t>container</w:t>
            </w:r>
            <w:r w:rsidRPr="00175C81">
              <w:rPr>
                <w:rFonts w:cs="Times New Roman"/>
                <w:color w:val="000000"/>
                <w:sz w:val="20"/>
              </w:rPr>
              <w:t xml:space="preserve"> </w:t>
            </w:r>
            <w:r w:rsidR="00175C81" w:rsidRPr="00175C81">
              <w:rPr>
                <w:rFonts w:cs="Times New Roman"/>
                <w:color w:val="000000"/>
                <w:sz w:val="20"/>
              </w:rPr>
              <w:t>s</w:t>
            </w:r>
            <w:r w:rsidRPr="00175C81">
              <w:rPr>
                <w:rFonts w:cs="Times New Roman"/>
                <w:color w:val="000000"/>
                <w:sz w:val="20"/>
              </w:rPr>
              <w:t>ub</w:t>
            </w:r>
            <w:r w:rsidR="00175C81" w:rsidRPr="00175C81">
              <w:rPr>
                <w:rFonts w:cs="Times New Roman"/>
                <w:color w:val="000000"/>
                <w:sz w:val="20"/>
              </w:rPr>
              <w:t>-c</w:t>
            </w:r>
            <w:r w:rsidRPr="00175C81">
              <w:rPr>
                <w:rFonts w:cs="Times New Roman"/>
                <w:color w:val="000000"/>
                <w:sz w:val="20"/>
              </w:rPr>
              <w:t>lass {</w:t>
            </w:r>
            <w:r w:rsidRPr="00175C81">
              <w:rPr>
                <w:rFonts w:cs="Times New Roman"/>
                <w:color w:val="000000"/>
                <w:sz w:val="20"/>
              </w:rPr>
              <w:br/>
            </w:r>
            <w:r w:rsidRPr="00175C81">
              <w:rPr>
                <w:rFonts w:cs="Times New Roman"/>
                <w:color w:val="000000"/>
                <w:sz w:val="20"/>
              </w:rPr>
              <w:tab/>
              <w:t>…</w:t>
            </w:r>
            <w:r w:rsidRPr="00175C81">
              <w:rPr>
                <w:rFonts w:cs="Times New Roman"/>
                <w:color w:val="000000"/>
                <w:sz w:val="20"/>
              </w:rPr>
              <w:br/>
            </w:r>
            <w:r w:rsidRPr="00175C81">
              <w:rPr>
                <w:rFonts w:cs="Times New Roman"/>
                <w:color w:val="000000"/>
                <w:sz w:val="20"/>
              </w:rPr>
              <w:tab/>
            </w:r>
            <w:r w:rsidRPr="000A454F">
              <w:rPr>
                <w:rFonts w:cs="Times New Roman"/>
                <w:color w:val="000080"/>
                <w:sz w:val="20"/>
              </w:rPr>
              <w:t>uses</w:t>
            </w:r>
            <w:r w:rsidRPr="000A454F">
              <w:rPr>
                <w:rFonts w:cs="Times New Roman"/>
                <w:color w:val="000000"/>
                <w:sz w:val="20"/>
              </w:rPr>
              <w:t xml:space="preserve"> </w:t>
            </w:r>
            <w:r w:rsidR="00175C81">
              <w:rPr>
                <w:rFonts w:cs="Times New Roman"/>
                <w:color w:val="000000"/>
                <w:sz w:val="20"/>
              </w:rPr>
              <w:t>s</w:t>
            </w:r>
            <w:r w:rsidRPr="000A454F">
              <w:rPr>
                <w:rFonts w:cs="Times New Roman"/>
                <w:color w:val="000000"/>
                <w:sz w:val="20"/>
              </w:rPr>
              <w:t>ub</w:t>
            </w:r>
            <w:r w:rsidR="00175C81">
              <w:rPr>
                <w:rFonts w:cs="Times New Roman"/>
                <w:color w:val="000000"/>
                <w:sz w:val="20"/>
              </w:rPr>
              <w:t>-cl</w:t>
            </w:r>
            <w:r w:rsidRPr="000A454F">
              <w:rPr>
                <w:rFonts w:cs="Times New Roman"/>
                <w:color w:val="000000"/>
                <w:sz w:val="20"/>
              </w:rPr>
              <w:t>ass</w:t>
            </w:r>
            <w:r w:rsidRPr="000A454F">
              <w:rPr>
                <w:rFonts w:cs="Times New Roman"/>
                <w:color w:val="000000"/>
                <w:sz w:val="20"/>
              </w:rPr>
              <w:br/>
            </w:r>
            <w:commentRangeStart w:id="180"/>
            <w:r w:rsidRPr="000A454F">
              <w:rPr>
                <w:rFonts w:cs="Times New Roman"/>
                <w:color w:val="000000"/>
                <w:sz w:val="20"/>
              </w:rPr>
              <w:tab/>
            </w:r>
            <w:r w:rsidRPr="000A454F">
              <w:rPr>
                <w:rFonts w:cs="Times New Roman"/>
                <w:color w:val="000080"/>
                <w:sz w:val="20"/>
              </w:rPr>
              <w:t>uses</w:t>
            </w:r>
            <w:r w:rsidRPr="000A454F">
              <w:rPr>
                <w:rFonts w:cs="Times New Roman"/>
                <w:color w:val="000000"/>
                <w:sz w:val="20"/>
              </w:rPr>
              <w:t xml:space="preserve"> </w:t>
            </w:r>
            <w:r w:rsidR="00175C81">
              <w:rPr>
                <w:rFonts w:cs="Times New Roman"/>
                <w:color w:val="000000"/>
                <w:sz w:val="20"/>
              </w:rPr>
              <w:t>s</w:t>
            </w:r>
            <w:r w:rsidRPr="000A454F">
              <w:rPr>
                <w:rFonts w:cs="Times New Roman"/>
                <w:color w:val="000000"/>
                <w:sz w:val="20"/>
              </w:rPr>
              <w:t>uper</w:t>
            </w:r>
            <w:r w:rsidR="00175C81">
              <w:rPr>
                <w:rFonts w:cs="Times New Roman"/>
                <w:color w:val="000000"/>
                <w:sz w:val="20"/>
              </w:rPr>
              <w:t>-c</w:t>
            </w:r>
            <w:r w:rsidRPr="000A454F">
              <w:rPr>
                <w:rFonts w:cs="Times New Roman"/>
                <w:color w:val="000000"/>
                <w:sz w:val="20"/>
              </w:rPr>
              <w:t>lass</w:t>
            </w:r>
            <w:r w:rsidR="00541D87">
              <w:rPr>
                <w:rFonts w:cs="Times New Roman"/>
                <w:color w:val="000000"/>
                <w:sz w:val="20"/>
              </w:rPr>
              <w:t>-</w:t>
            </w:r>
            <w:r w:rsidRPr="000A454F">
              <w:rPr>
                <w:rFonts w:cs="Times New Roman"/>
                <w:color w:val="000000"/>
                <w:sz w:val="20"/>
              </w:rPr>
              <w:t>1;</w:t>
            </w:r>
            <w:r w:rsidRPr="000A454F">
              <w:rPr>
                <w:rFonts w:cs="Times New Roman"/>
                <w:color w:val="000000"/>
                <w:sz w:val="20"/>
              </w:rPr>
              <w:br/>
            </w:r>
            <w:r w:rsidRPr="000A454F">
              <w:rPr>
                <w:rFonts w:cs="Times New Roman"/>
                <w:color w:val="000000"/>
                <w:sz w:val="20"/>
              </w:rPr>
              <w:tab/>
            </w:r>
            <w:r w:rsidRPr="000A454F">
              <w:rPr>
                <w:rFonts w:cs="Times New Roman"/>
                <w:color w:val="000080"/>
                <w:sz w:val="20"/>
              </w:rPr>
              <w:t>uses</w:t>
            </w:r>
            <w:r w:rsidRPr="000A454F">
              <w:rPr>
                <w:rFonts w:cs="Times New Roman"/>
                <w:color w:val="000000"/>
                <w:sz w:val="20"/>
              </w:rPr>
              <w:t xml:space="preserve"> </w:t>
            </w:r>
            <w:r w:rsidR="00175C81">
              <w:rPr>
                <w:rFonts w:cs="Times New Roman"/>
                <w:color w:val="000000"/>
                <w:sz w:val="20"/>
              </w:rPr>
              <w:t>s</w:t>
            </w:r>
            <w:r w:rsidRPr="000A454F">
              <w:rPr>
                <w:rFonts w:cs="Times New Roman"/>
                <w:color w:val="000000"/>
                <w:sz w:val="20"/>
              </w:rPr>
              <w:t>uper</w:t>
            </w:r>
            <w:r w:rsidR="00175C81">
              <w:rPr>
                <w:rFonts w:cs="Times New Roman"/>
                <w:color w:val="000000"/>
                <w:sz w:val="20"/>
              </w:rPr>
              <w:t>-c</w:t>
            </w:r>
            <w:r w:rsidRPr="000A454F">
              <w:rPr>
                <w:rFonts w:cs="Times New Roman"/>
                <w:color w:val="000000"/>
                <w:sz w:val="20"/>
              </w:rPr>
              <w:t>lass</w:t>
            </w:r>
            <w:r w:rsidR="00541D87">
              <w:rPr>
                <w:rFonts w:cs="Times New Roman"/>
                <w:color w:val="000000"/>
                <w:sz w:val="20"/>
              </w:rPr>
              <w:t>-</w:t>
            </w:r>
            <w:r w:rsidRPr="000A454F">
              <w:rPr>
                <w:rFonts w:cs="Times New Roman"/>
                <w:color w:val="000000"/>
                <w:sz w:val="20"/>
              </w:rPr>
              <w:t>2;</w:t>
            </w:r>
            <w:r w:rsidRPr="000A454F">
              <w:rPr>
                <w:rFonts w:cs="Times New Roman"/>
                <w:color w:val="000000"/>
                <w:sz w:val="20"/>
              </w:rPr>
              <w:br/>
            </w:r>
            <w:commentRangeEnd w:id="180"/>
            <w:r w:rsidR="00781BAA">
              <w:rPr>
                <w:rStyle w:val="Kommentarzeichen"/>
              </w:rPr>
              <w:commentReference w:id="180"/>
            </w:r>
            <w:r w:rsidRPr="000A454F">
              <w:rPr>
                <w:rFonts w:cs="Times New Roman"/>
                <w:color w:val="000000"/>
                <w:sz w:val="20"/>
              </w:rPr>
              <w:t>}</w:t>
            </w:r>
          </w:p>
        </w:tc>
      </w:tr>
      <w:tr w:rsidR="00C404B6" w14:paraId="2BBEAEE8" w14:textId="77777777" w:rsidTr="000B4BA6">
        <w:trPr>
          <w:gridAfter w:val="1"/>
          <w:wAfter w:w="113" w:type="dxa"/>
        </w:trPr>
        <w:tc>
          <w:tcPr>
            <w:tcW w:w="5032" w:type="dxa"/>
            <w:gridSpan w:val="2"/>
          </w:tcPr>
          <w:p w14:paraId="65270B55" w14:textId="77777777" w:rsidR="00E62102" w:rsidRDefault="00547F09" w:rsidP="00E62102">
            <w:pPr>
              <w:spacing w:before="80" w:after="80"/>
              <w:jc w:val="center"/>
              <w:rPr>
                <w:ins w:id="181" w:author="Zeuner, Bernd" w:date="2020-12-18T12:21:00Z"/>
                <w:sz w:val="24"/>
              </w:rPr>
            </w:pPr>
            <w:r>
              <w:rPr>
                <w:noProof/>
                <w:lang w:val="de-DE" w:eastAsia="de-DE"/>
              </w:rPr>
              <w:lastRenderedPageBreak/>
              <w:drawing>
                <wp:inline distT="0" distB="0" distL="0" distR="0" wp14:anchorId="5FA03BB5" wp14:editId="211F7E06">
                  <wp:extent cx="2880995" cy="2070100"/>
                  <wp:effectExtent l="1905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2880995" cy="2070100"/>
                          </a:xfrm>
                          <a:prstGeom prst="rect">
                            <a:avLst/>
                          </a:prstGeom>
                          <a:noFill/>
                          <a:ln w="9525">
                            <a:noFill/>
                            <a:miter lim="800000"/>
                            <a:headEnd/>
                            <a:tailEnd/>
                          </a:ln>
                        </pic:spPr>
                      </pic:pic>
                    </a:graphicData>
                  </a:graphic>
                </wp:inline>
              </w:drawing>
            </w:r>
          </w:p>
          <w:p w14:paraId="25EA98B8" w14:textId="77777777" w:rsidR="00E62102" w:rsidRDefault="00E62102" w:rsidP="00E62102">
            <w:pPr>
              <w:spacing w:before="80" w:after="80"/>
              <w:rPr>
                <w:ins w:id="182" w:author="Zeuner, Bernd" w:date="2020-12-18T12:21:00Z"/>
              </w:rPr>
            </w:pPr>
            <w:ins w:id="183" w:author="Zeuner, Bernd" w:date="2020-12-18T12:21:00Z">
              <w:r w:rsidRPr="002024FD">
                <w:rPr>
                  <w:highlight w:val="yellow"/>
                </w:rPr>
                <w:t xml:space="preserve">Delete </w:t>
              </w:r>
              <w:proofErr w:type="gramStart"/>
              <w:r w:rsidRPr="002024FD">
                <w:rPr>
                  <w:highlight w:val="yellow"/>
                </w:rPr>
                <w:t>example ??</w:t>
              </w:r>
              <w:proofErr w:type="gramEnd"/>
            </w:ins>
          </w:p>
          <w:p w14:paraId="59AA5AFE" w14:textId="33F18058" w:rsidR="00C404B6" w:rsidRDefault="00C404B6" w:rsidP="00E62102">
            <w:pPr>
              <w:spacing w:before="80" w:after="80"/>
              <w:jc w:val="center"/>
            </w:pPr>
          </w:p>
        </w:tc>
        <w:tc>
          <w:tcPr>
            <w:tcW w:w="4468" w:type="dxa"/>
            <w:gridSpan w:val="2"/>
          </w:tcPr>
          <w:p w14:paraId="7771A39A" w14:textId="77777777" w:rsidR="005155DE" w:rsidRPr="005155DE" w:rsidRDefault="005155DE" w:rsidP="00EA6FC9">
            <w:pPr>
              <w:tabs>
                <w:tab w:val="left" w:pos="330"/>
                <w:tab w:val="left" w:pos="615"/>
                <w:tab w:val="left" w:pos="900"/>
              </w:tabs>
              <w:autoSpaceDE w:val="0"/>
              <w:autoSpaceDN w:val="0"/>
              <w:adjustRightInd w:val="0"/>
              <w:spacing w:beforeLines="80" w:before="192" w:afterLines="80" w:after="192"/>
              <w:rPr>
                <w:rFonts w:cs="Times New Roman"/>
                <w:color w:val="auto"/>
              </w:rPr>
            </w:pPr>
            <w:r w:rsidRPr="005155DE">
              <w:rPr>
                <w:rFonts w:cs="Times New Roman"/>
                <w:color w:val="000000"/>
              </w:rPr>
              <w:t>from IETF draft-dharini-netmod-g-698-2-yang-04:</w:t>
            </w:r>
            <w:r>
              <w:rPr>
                <w:rFonts w:cs="Times New Roman"/>
                <w:color w:val="000000"/>
              </w:rPr>
              <w:br/>
            </w:r>
            <w:r w:rsidRPr="005155DE">
              <w:rPr>
                <w:rFonts w:cs="Times New Roman"/>
                <w:color w:val="000080"/>
              </w:rPr>
              <w:t>module</w:t>
            </w:r>
            <w:r w:rsidRPr="005155DE">
              <w:rPr>
                <w:rFonts w:cs="Times New Roman"/>
                <w:color w:val="000000"/>
              </w:rPr>
              <w:t xml:space="preserve"> ietf-opt-if-g698-2 {</w:t>
            </w:r>
          </w:p>
          <w:p w14:paraId="5D9E4946" w14:textId="77777777" w:rsidR="0012590D" w:rsidRDefault="005155DE" w:rsidP="00063E23">
            <w:pPr>
              <w:tabs>
                <w:tab w:val="left" w:pos="330"/>
                <w:tab w:val="left" w:pos="615"/>
                <w:tab w:val="left" w:pos="900"/>
              </w:tabs>
              <w:autoSpaceDE w:val="0"/>
              <w:autoSpaceDN w:val="0"/>
              <w:adjustRightInd w:val="0"/>
              <w:spacing w:beforeLines="80" w:before="192" w:afterLines="80" w:after="192"/>
              <w:rPr>
                <w:rFonts w:cs="Times New Roman"/>
                <w:color w:val="auto"/>
                <w:sz w:val="24"/>
              </w:rPr>
            </w:pPr>
            <w:r w:rsidRPr="005155DE">
              <w:rPr>
                <w:rFonts w:cs="Times New Roman"/>
                <w:color w:val="000000"/>
              </w:rPr>
              <w:tab/>
            </w:r>
            <w:r w:rsidRPr="005155DE">
              <w:rPr>
                <w:rFonts w:cs="Times New Roman"/>
                <w:color w:val="000080"/>
              </w:rPr>
              <w:t>namespace</w:t>
            </w:r>
            <w:r w:rsidRPr="005155DE">
              <w:rPr>
                <w:rFonts w:cs="Times New Roman"/>
                <w:color w:val="000000"/>
              </w:rPr>
              <w:t xml:space="preserve"> </w:t>
            </w:r>
            <w:r w:rsidRPr="005155DE">
              <w:rPr>
                <w:rFonts w:cs="Times New Roman"/>
                <w:color w:val="008000"/>
              </w:rPr>
              <w:t>"</w:t>
            </w:r>
            <w:proofErr w:type="spellStart"/>
            <w:proofErr w:type="gramStart"/>
            <w:r w:rsidRPr="005155DE">
              <w:rPr>
                <w:rFonts w:cs="Times New Roman"/>
                <w:color w:val="008000"/>
              </w:rPr>
              <w:t>urn:ietf</w:t>
            </w:r>
            <w:proofErr w:type="gramEnd"/>
            <w:r w:rsidRPr="005155DE">
              <w:rPr>
                <w:rFonts w:cs="Times New Roman"/>
                <w:color w:val="008000"/>
              </w:rPr>
              <w:t>:params:xml:ns:yang:ietf-opt-if</w:t>
            </w:r>
            <w:proofErr w:type="spellEnd"/>
            <w:r w:rsidRPr="005155DE">
              <w:rPr>
                <w:rFonts w:cs="Times New Roman"/>
                <w:color w:val="008000"/>
              </w:rPr>
              <w:t>-</w:t>
            </w:r>
            <w:r w:rsidR="000A454F">
              <w:rPr>
                <w:rFonts w:cs="Times New Roman"/>
                <w:color w:val="008000"/>
              </w:rPr>
              <w:br/>
            </w:r>
            <w:r w:rsidRPr="005155DE">
              <w:rPr>
                <w:rFonts w:cs="Times New Roman"/>
                <w:color w:val="008000"/>
              </w:rPr>
              <w:tab/>
              <w:t>g698-2"</w:t>
            </w:r>
            <w:r w:rsidRPr="005155DE">
              <w:rPr>
                <w:rFonts w:cs="Times New Roman"/>
                <w:color w:val="000000"/>
              </w:rPr>
              <w:t>;</w:t>
            </w:r>
            <w:r>
              <w:rPr>
                <w:rFonts w:cs="Times New Roman"/>
                <w:color w:val="000000"/>
              </w:rPr>
              <w:br/>
            </w:r>
            <w:r w:rsidRPr="005155DE">
              <w:rPr>
                <w:rFonts w:cs="Times New Roman"/>
                <w:color w:val="000000"/>
              </w:rPr>
              <w:tab/>
            </w:r>
            <w:r w:rsidRPr="005155DE">
              <w:rPr>
                <w:rFonts w:cs="Times New Roman"/>
                <w:color w:val="000080"/>
              </w:rPr>
              <w:t>prefix</w:t>
            </w:r>
            <w:r w:rsidRPr="005155DE">
              <w:rPr>
                <w:rFonts w:cs="Times New Roman"/>
                <w:color w:val="000000"/>
              </w:rPr>
              <w:t xml:space="preserve"> ietf-opt-if-g698-2;</w:t>
            </w:r>
          </w:p>
          <w:p w14:paraId="1C6DE5DD" w14:textId="77777777" w:rsidR="0012590D" w:rsidRDefault="005155DE">
            <w:pPr>
              <w:tabs>
                <w:tab w:val="left" w:pos="330"/>
                <w:tab w:val="left" w:pos="615"/>
                <w:tab w:val="left" w:pos="900"/>
              </w:tabs>
              <w:autoSpaceDE w:val="0"/>
              <w:autoSpaceDN w:val="0"/>
              <w:adjustRightInd w:val="0"/>
              <w:spacing w:beforeLines="80" w:before="192" w:afterLines="80" w:after="192"/>
              <w:rPr>
                <w:rFonts w:cs="Times New Roman"/>
                <w:color w:val="auto"/>
                <w:sz w:val="24"/>
              </w:rPr>
            </w:pPr>
            <w:r w:rsidRPr="005155DE">
              <w:rPr>
                <w:rFonts w:cs="Times New Roman"/>
                <w:color w:val="000000"/>
              </w:rPr>
              <w:tab/>
            </w:r>
            <w:r w:rsidRPr="005155DE">
              <w:rPr>
                <w:rFonts w:cs="Times New Roman"/>
                <w:color w:val="000080"/>
              </w:rPr>
              <w:t>import</w:t>
            </w:r>
            <w:r w:rsidRPr="005155DE">
              <w:rPr>
                <w:rFonts w:cs="Times New Roman"/>
                <w:color w:val="000000"/>
              </w:rPr>
              <w:t xml:space="preserve"> </w:t>
            </w:r>
            <w:proofErr w:type="spellStart"/>
            <w:r w:rsidRPr="005155DE">
              <w:rPr>
                <w:rFonts w:cs="Times New Roman"/>
                <w:color w:val="000000"/>
              </w:rPr>
              <w:t>ietf</w:t>
            </w:r>
            <w:proofErr w:type="spellEnd"/>
            <w:r w:rsidRPr="005155DE">
              <w:rPr>
                <w:rFonts w:cs="Times New Roman"/>
                <w:color w:val="000000"/>
              </w:rPr>
              <w:t>-interfaces {</w:t>
            </w:r>
            <w:r>
              <w:rPr>
                <w:rFonts w:cs="Times New Roman"/>
                <w:color w:val="000000"/>
              </w:rPr>
              <w:br/>
            </w:r>
            <w:r w:rsidRPr="005155DE">
              <w:rPr>
                <w:rFonts w:cs="Times New Roman"/>
                <w:color w:val="000000"/>
              </w:rPr>
              <w:tab/>
            </w:r>
            <w:r w:rsidRPr="005155DE">
              <w:rPr>
                <w:rFonts w:cs="Times New Roman"/>
                <w:color w:val="000000"/>
              </w:rPr>
              <w:tab/>
            </w:r>
            <w:r w:rsidRPr="005155DE">
              <w:rPr>
                <w:rFonts w:cs="Times New Roman"/>
                <w:color w:val="000080"/>
              </w:rPr>
              <w:t>prefix</w:t>
            </w:r>
            <w:r w:rsidRPr="005155DE">
              <w:rPr>
                <w:rFonts w:cs="Times New Roman"/>
                <w:color w:val="000000"/>
              </w:rPr>
              <w:t xml:space="preserve"> if;</w:t>
            </w:r>
            <w:r>
              <w:rPr>
                <w:rFonts w:cs="Times New Roman"/>
                <w:color w:val="000000"/>
              </w:rPr>
              <w:br/>
            </w:r>
            <w:r w:rsidRPr="005155DE">
              <w:rPr>
                <w:rFonts w:cs="Times New Roman"/>
                <w:color w:val="000000"/>
              </w:rPr>
              <w:tab/>
              <w:t>}</w:t>
            </w:r>
          </w:p>
          <w:p w14:paraId="3F18042F" w14:textId="77777777" w:rsidR="0012590D" w:rsidRDefault="005155DE">
            <w:pPr>
              <w:tabs>
                <w:tab w:val="left" w:pos="330"/>
                <w:tab w:val="left" w:pos="615"/>
                <w:tab w:val="left" w:pos="900"/>
              </w:tabs>
              <w:autoSpaceDE w:val="0"/>
              <w:autoSpaceDN w:val="0"/>
              <w:adjustRightInd w:val="0"/>
              <w:spacing w:beforeLines="80" w:before="192" w:afterLines="80" w:after="192"/>
              <w:rPr>
                <w:rFonts w:cs="Times New Roman"/>
                <w:color w:val="auto"/>
                <w:sz w:val="24"/>
              </w:rPr>
            </w:pPr>
            <w:r w:rsidRPr="005155DE">
              <w:rPr>
                <w:rFonts w:cs="Times New Roman"/>
                <w:color w:val="000000"/>
              </w:rPr>
              <w:tab/>
              <w:t>…</w:t>
            </w:r>
          </w:p>
          <w:p w14:paraId="1765620F" w14:textId="77777777" w:rsidR="00EA6FC9" w:rsidRDefault="005155DE">
            <w:pPr>
              <w:tabs>
                <w:tab w:val="left" w:pos="330"/>
                <w:tab w:val="left" w:pos="615"/>
                <w:tab w:val="left" w:pos="900"/>
              </w:tabs>
              <w:autoSpaceDE w:val="0"/>
              <w:autoSpaceDN w:val="0"/>
              <w:adjustRightInd w:val="0"/>
              <w:spacing w:beforeLines="80" w:before="192" w:afterLines="80" w:after="192"/>
              <w:rPr>
                <w:rFonts w:cs="Times New Roman"/>
                <w:color w:val="auto"/>
                <w:sz w:val="24"/>
              </w:rPr>
            </w:pPr>
            <w:r w:rsidRPr="005155DE">
              <w:rPr>
                <w:rFonts w:cs="Times New Roman"/>
                <w:color w:val="000080"/>
              </w:rPr>
              <w:t>augment</w:t>
            </w:r>
            <w:r w:rsidRPr="005155DE">
              <w:rPr>
                <w:rFonts w:cs="Times New Roman"/>
                <w:color w:val="000000"/>
              </w:rPr>
              <w:t xml:space="preserve"> </w:t>
            </w:r>
            <w:r w:rsidRPr="005155DE">
              <w:rPr>
                <w:rFonts w:cs="Times New Roman"/>
                <w:color w:val="008000"/>
              </w:rPr>
              <w:t>"/</w:t>
            </w:r>
            <w:proofErr w:type="spellStart"/>
            <w:proofErr w:type="gramStart"/>
            <w:r w:rsidRPr="005155DE">
              <w:rPr>
                <w:rFonts w:cs="Times New Roman"/>
                <w:color w:val="008000"/>
              </w:rPr>
              <w:t>if:interfaces</w:t>
            </w:r>
            <w:proofErr w:type="spellEnd"/>
            <w:proofErr w:type="gramEnd"/>
            <w:r w:rsidRPr="005155DE">
              <w:rPr>
                <w:rFonts w:cs="Times New Roman"/>
                <w:color w:val="008000"/>
              </w:rPr>
              <w:t>/</w:t>
            </w:r>
            <w:proofErr w:type="spellStart"/>
            <w:r w:rsidRPr="005155DE">
              <w:rPr>
                <w:rFonts w:cs="Times New Roman"/>
                <w:color w:val="008000"/>
              </w:rPr>
              <w:t>if:interface</w:t>
            </w:r>
            <w:proofErr w:type="spellEnd"/>
            <w:r w:rsidRPr="005155DE">
              <w:rPr>
                <w:rFonts w:cs="Times New Roman"/>
                <w:color w:val="008000"/>
              </w:rPr>
              <w:t>"</w:t>
            </w:r>
            <w:r w:rsidRPr="005155DE">
              <w:rPr>
                <w:rFonts w:cs="Times New Roman"/>
                <w:color w:val="000000"/>
              </w:rPr>
              <w:t xml:space="preserve"> {</w:t>
            </w:r>
            <w:r>
              <w:rPr>
                <w:rFonts w:cs="Times New Roman"/>
                <w:color w:val="000000"/>
              </w:rPr>
              <w:br/>
            </w:r>
            <w:r w:rsidRPr="005155DE">
              <w:rPr>
                <w:rFonts w:cs="Times New Roman"/>
                <w:color w:val="000000"/>
              </w:rPr>
              <w:tab/>
            </w:r>
            <w:r w:rsidRPr="005155DE">
              <w:rPr>
                <w:rFonts w:cs="Times New Roman"/>
                <w:color w:val="000080"/>
              </w:rPr>
              <w:t>description</w:t>
            </w:r>
            <w:r w:rsidRPr="005155DE">
              <w:rPr>
                <w:rFonts w:cs="Times New Roman"/>
                <w:color w:val="000000"/>
              </w:rPr>
              <w:t xml:space="preserve"> </w:t>
            </w:r>
            <w:r w:rsidRPr="005155DE">
              <w:rPr>
                <w:rFonts w:cs="Times New Roman"/>
                <w:color w:val="008000"/>
              </w:rPr>
              <w:t>"Parameters for an optical interface"</w:t>
            </w:r>
            <w:r w:rsidRPr="005155DE">
              <w:rPr>
                <w:rFonts w:cs="Times New Roman"/>
                <w:color w:val="000000"/>
              </w:rPr>
              <w:t>;</w:t>
            </w:r>
            <w:r>
              <w:rPr>
                <w:rFonts w:cs="Times New Roman"/>
                <w:color w:val="000000"/>
              </w:rPr>
              <w:br/>
            </w:r>
            <w:r w:rsidRPr="005155DE">
              <w:rPr>
                <w:rFonts w:cs="Times New Roman"/>
                <w:color w:val="000000"/>
              </w:rPr>
              <w:tab/>
            </w:r>
            <w:r w:rsidRPr="005155DE">
              <w:rPr>
                <w:rFonts w:cs="Times New Roman"/>
                <w:color w:val="000080"/>
              </w:rPr>
              <w:t>container</w:t>
            </w:r>
            <w:r w:rsidRPr="005155DE">
              <w:rPr>
                <w:rFonts w:cs="Times New Roman"/>
                <w:color w:val="000000"/>
              </w:rPr>
              <w:t xml:space="preserve"> opt</w:t>
            </w:r>
            <w:r w:rsidR="00DD04BE">
              <w:rPr>
                <w:rFonts w:cs="Times New Roman"/>
                <w:color w:val="000000"/>
              </w:rPr>
              <w:t>-if-o-</w:t>
            </w:r>
            <w:proofErr w:type="spellStart"/>
            <w:r w:rsidR="00DD04BE">
              <w:rPr>
                <w:rFonts w:cs="Times New Roman"/>
                <w:color w:val="000000"/>
              </w:rPr>
              <w:t>ch</w:t>
            </w:r>
            <w:proofErr w:type="spellEnd"/>
            <w:r w:rsidR="00DD04BE">
              <w:rPr>
                <w:rFonts w:cs="Times New Roman"/>
                <w:color w:val="000000"/>
              </w:rPr>
              <w:t>-</w:t>
            </w:r>
            <w:proofErr w:type="spellStart"/>
            <w:r w:rsidR="00DD04BE">
              <w:rPr>
                <w:rFonts w:cs="Times New Roman"/>
                <w:color w:val="000000"/>
              </w:rPr>
              <w:t>rs</w:t>
            </w:r>
            <w:proofErr w:type="spellEnd"/>
            <w:r w:rsidR="00175C81">
              <w:rPr>
                <w:rFonts w:cs="Times New Roman"/>
                <w:color w:val="000000"/>
              </w:rPr>
              <w:t>-ss</w:t>
            </w:r>
            <w:r w:rsidRPr="005155DE">
              <w:rPr>
                <w:rFonts w:cs="Times New Roman"/>
                <w:color w:val="000000"/>
              </w:rPr>
              <w:t xml:space="preserve"> {</w:t>
            </w:r>
            <w:r>
              <w:rPr>
                <w:rFonts w:cs="Times New Roman"/>
                <w:color w:val="000000"/>
              </w:rPr>
              <w:br/>
            </w:r>
            <w:r w:rsidRPr="005155DE">
              <w:rPr>
                <w:rFonts w:cs="Times New Roman"/>
                <w:color w:val="000000"/>
              </w:rPr>
              <w:tab/>
            </w:r>
            <w:r w:rsidRPr="005155DE">
              <w:rPr>
                <w:rFonts w:cs="Times New Roman"/>
                <w:color w:val="000000"/>
              </w:rPr>
              <w:tab/>
            </w:r>
            <w:r w:rsidRPr="005155DE">
              <w:rPr>
                <w:rFonts w:cs="Times New Roman"/>
                <w:color w:val="000080"/>
              </w:rPr>
              <w:t>description</w:t>
            </w:r>
            <w:r w:rsidRPr="005155DE">
              <w:rPr>
                <w:rFonts w:cs="Times New Roman"/>
                <w:color w:val="000000"/>
              </w:rPr>
              <w:t xml:space="preserve"> </w:t>
            </w:r>
            <w:r w:rsidRPr="005155DE">
              <w:rPr>
                <w:rFonts w:cs="Times New Roman"/>
                <w:color w:val="008000"/>
              </w:rPr>
              <w:t>"</w:t>
            </w:r>
            <w:proofErr w:type="spellStart"/>
            <w:r w:rsidRPr="005155DE">
              <w:rPr>
                <w:rFonts w:cs="Times New Roman"/>
                <w:color w:val="008000"/>
              </w:rPr>
              <w:t>RsSs</w:t>
            </w:r>
            <w:proofErr w:type="spellEnd"/>
            <w:r w:rsidRPr="005155DE">
              <w:rPr>
                <w:rFonts w:cs="Times New Roman"/>
                <w:color w:val="008000"/>
              </w:rPr>
              <w:t xml:space="preserve"> path configuration for an </w:t>
            </w:r>
            <w:r>
              <w:rPr>
                <w:rFonts w:cs="Times New Roman"/>
                <w:color w:val="008000"/>
              </w:rPr>
              <w:br/>
            </w:r>
            <w:r>
              <w:rPr>
                <w:rFonts w:cs="Times New Roman"/>
                <w:color w:val="008000"/>
              </w:rPr>
              <w:tab/>
            </w:r>
            <w:r w:rsidRPr="005155DE">
              <w:rPr>
                <w:rFonts w:cs="Times New Roman"/>
                <w:color w:val="008000"/>
              </w:rPr>
              <w:tab/>
              <w:t>Interface"</w:t>
            </w:r>
            <w:r w:rsidRPr="005155DE">
              <w:rPr>
                <w:rFonts w:cs="Times New Roman"/>
                <w:color w:val="000000"/>
              </w:rPr>
              <w:t>;</w:t>
            </w:r>
            <w:r>
              <w:rPr>
                <w:rFonts w:cs="Times New Roman"/>
                <w:color w:val="000000"/>
              </w:rPr>
              <w:br/>
            </w:r>
            <w:r w:rsidRPr="005155DE">
              <w:rPr>
                <w:rFonts w:cs="Times New Roman"/>
                <w:color w:val="000000"/>
              </w:rPr>
              <w:tab/>
            </w:r>
            <w:r w:rsidRPr="005155DE">
              <w:rPr>
                <w:rFonts w:cs="Times New Roman"/>
                <w:color w:val="000000"/>
              </w:rPr>
              <w:tab/>
            </w:r>
            <w:r w:rsidRPr="005155DE">
              <w:rPr>
                <w:rFonts w:cs="Times New Roman"/>
                <w:color w:val="000080"/>
              </w:rPr>
              <w:t>container</w:t>
            </w:r>
            <w:r w:rsidRPr="005155DE">
              <w:rPr>
                <w:rFonts w:cs="Times New Roman"/>
                <w:color w:val="000000"/>
              </w:rPr>
              <w:t xml:space="preserve"> if</w:t>
            </w:r>
            <w:r w:rsidR="00175C81">
              <w:rPr>
                <w:rFonts w:cs="Times New Roman"/>
                <w:color w:val="000000"/>
              </w:rPr>
              <w:t>-c</w:t>
            </w:r>
            <w:r w:rsidRPr="005155DE">
              <w:rPr>
                <w:rFonts w:cs="Times New Roman"/>
                <w:color w:val="000000"/>
              </w:rPr>
              <w:t>urrent</w:t>
            </w:r>
            <w:r w:rsidR="00175C81">
              <w:rPr>
                <w:rFonts w:cs="Times New Roman"/>
                <w:color w:val="000000"/>
              </w:rPr>
              <w:t>-a</w:t>
            </w:r>
            <w:r w:rsidRPr="005155DE">
              <w:rPr>
                <w:rFonts w:cs="Times New Roman"/>
                <w:color w:val="000000"/>
              </w:rPr>
              <w:t>pplication</w:t>
            </w:r>
            <w:r w:rsidR="00175C81">
              <w:rPr>
                <w:rFonts w:cs="Times New Roman"/>
                <w:color w:val="000000"/>
              </w:rPr>
              <w:t>-c</w:t>
            </w:r>
            <w:r w:rsidRPr="005155DE">
              <w:rPr>
                <w:rFonts w:cs="Times New Roman"/>
                <w:color w:val="000000"/>
              </w:rPr>
              <w:t>ode {</w:t>
            </w:r>
            <w:r>
              <w:rPr>
                <w:rFonts w:cs="Times New Roman"/>
                <w:color w:val="000000"/>
              </w:rPr>
              <w:br/>
            </w:r>
            <w:r w:rsidRPr="005155DE">
              <w:rPr>
                <w:rFonts w:cs="Times New Roman"/>
                <w:color w:val="000000"/>
              </w:rPr>
              <w:tab/>
            </w:r>
            <w:r w:rsidRPr="005155DE">
              <w:rPr>
                <w:rFonts w:cs="Times New Roman"/>
                <w:color w:val="000000"/>
              </w:rPr>
              <w:tab/>
            </w:r>
            <w:r w:rsidRPr="005155DE">
              <w:rPr>
                <w:rFonts w:cs="Times New Roman"/>
                <w:color w:val="000000"/>
              </w:rPr>
              <w:tab/>
            </w:r>
            <w:r w:rsidRPr="005155DE">
              <w:rPr>
                <w:rFonts w:cs="Times New Roman"/>
                <w:color w:val="000080"/>
              </w:rPr>
              <w:t>description</w:t>
            </w:r>
            <w:r w:rsidRPr="005155DE">
              <w:rPr>
                <w:rFonts w:cs="Times New Roman"/>
                <w:color w:val="000000"/>
              </w:rPr>
              <w:t xml:space="preserve"> </w:t>
            </w:r>
            <w:r w:rsidRPr="005155DE">
              <w:rPr>
                <w:rFonts w:cs="Times New Roman"/>
                <w:color w:val="008000"/>
              </w:rPr>
              <w:t>"Current Application code of the</w:t>
            </w:r>
            <w:r>
              <w:rPr>
                <w:rFonts w:cs="Times New Roman"/>
                <w:color w:val="008000"/>
              </w:rPr>
              <w:br/>
            </w:r>
            <w:r w:rsidRPr="005155DE">
              <w:rPr>
                <w:rFonts w:cs="Times New Roman"/>
                <w:color w:val="008000"/>
              </w:rPr>
              <w:tab/>
            </w:r>
            <w:r w:rsidRPr="005155DE">
              <w:rPr>
                <w:rFonts w:cs="Times New Roman"/>
                <w:color w:val="008000"/>
              </w:rPr>
              <w:tab/>
            </w:r>
            <w:r w:rsidRPr="005155DE">
              <w:rPr>
                <w:rFonts w:cs="Times New Roman"/>
                <w:color w:val="008000"/>
              </w:rPr>
              <w:tab/>
              <w:t>interface"</w:t>
            </w:r>
            <w:r w:rsidRPr="005155DE">
              <w:rPr>
                <w:rFonts w:cs="Times New Roman"/>
                <w:color w:val="000000"/>
              </w:rPr>
              <w:t>;</w:t>
            </w:r>
            <w:r w:rsidR="000A454F">
              <w:rPr>
                <w:rFonts w:cs="Times New Roman"/>
                <w:color w:val="000000"/>
              </w:rPr>
              <w:br/>
            </w:r>
            <w:r w:rsidRPr="005155DE">
              <w:rPr>
                <w:rFonts w:cs="Times New Roman"/>
                <w:color w:val="000000"/>
              </w:rPr>
              <w:tab/>
            </w:r>
            <w:r w:rsidRPr="005155DE">
              <w:rPr>
                <w:rFonts w:cs="Times New Roman"/>
                <w:color w:val="000000"/>
              </w:rPr>
              <w:tab/>
            </w:r>
            <w:r w:rsidRPr="005155DE">
              <w:rPr>
                <w:rFonts w:cs="Times New Roman"/>
                <w:color w:val="000080"/>
              </w:rPr>
              <w:t>uses</w:t>
            </w:r>
            <w:r w:rsidRPr="005155DE">
              <w:rPr>
                <w:rFonts w:cs="Times New Roman"/>
                <w:color w:val="000000"/>
              </w:rPr>
              <w:t xml:space="preserve"> opt</w:t>
            </w:r>
            <w:r w:rsidR="00175C81">
              <w:rPr>
                <w:rFonts w:cs="Times New Roman"/>
                <w:color w:val="000000"/>
              </w:rPr>
              <w:t>-if-o-</w:t>
            </w:r>
            <w:proofErr w:type="spellStart"/>
            <w:r w:rsidR="00175C81">
              <w:rPr>
                <w:rFonts w:cs="Times New Roman"/>
                <w:color w:val="000000"/>
              </w:rPr>
              <w:t>ch</w:t>
            </w:r>
            <w:proofErr w:type="spellEnd"/>
            <w:r w:rsidR="00175C81">
              <w:rPr>
                <w:rFonts w:cs="Times New Roman"/>
                <w:color w:val="000000"/>
              </w:rPr>
              <w:t>-a</w:t>
            </w:r>
            <w:r w:rsidRPr="005155DE">
              <w:rPr>
                <w:rFonts w:cs="Times New Roman"/>
                <w:color w:val="000000"/>
              </w:rPr>
              <w:t>pplication</w:t>
            </w:r>
            <w:r w:rsidR="00175C81">
              <w:rPr>
                <w:rFonts w:cs="Times New Roman"/>
                <w:color w:val="000000"/>
              </w:rPr>
              <w:t>-c</w:t>
            </w:r>
            <w:r w:rsidRPr="005155DE">
              <w:rPr>
                <w:rFonts w:cs="Times New Roman"/>
                <w:color w:val="000000"/>
              </w:rPr>
              <w:t>ode;</w:t>
            </w:r>
            <w:r w:rsidR="000A454F">
              <w:rPr>
                <w:rFonts w:cs="Times New Roman"/>
                <w:color w:val="000000"/>
              </w:rPr>
              <w:br/>
            </w:r>
            <w:r w:rsidRPr="005155DE">
              <w:rPr>
                <w:rFonts w:cs="Times New Roman"/>
                <w:color w:val="000000"/>
              </w:rPr>
              <w:tab/>
            </w:r>
            <w:r w:rsidRPr="005155DE">
              <w:rPr>
                <w:rFonts w:cs="Times New Roman"/>
                <w:color w:val="000000"/>
              </w:rPr>
              <w:tab/>
              <w:t>}</w:t>
            </w:r>
          </w:p>
          <w:p w14:paraId="276F8AE7" w14:textId="77777777" w:rsidR="00EA6FC9" w:rsidRDefault="005155DE">
            <w:pPr>
              <w:tabs>
                <w:tab w:val="left" w:pos="330"/>
                <w:tab w:val="left" w:pos="615"/>
                <w:tab w:val="left" w:pos="900"/>
              </w:tabs>
              <w:autoSpaceDE w:val="0"/>
              <w:autoSpaceDN w:val="0"/>
              <w:adjustRightInd w:val="0"/>
              <w:spacing w:beforeLines="80" w:before="192" w:afterLines="80" w:after="192"/>
              <w:rPr>
                <w:rFonts w:cs="Times New Roman"/>
                <w:color w:val="auto"/>
                <w:sz w:val="24"/>
              </w:rPr>
            </w:pPr>
            <w:r w:rsidRPr="005155DE">
              <w:rPr>
                <w:rFonts w:cs="Times New Roman"/>
                <w:color w:val="000000"/>
              </w:rPr>
              <w:tab/>
            </w:r>
            <w:r w:rsidRPr="005155DE">
              <w:rPr>
                <w:rFonts w:cs="Times New Roman"/>
                <w:color w:val="000000"/>
              </w:rPr>
              <w:tab/>
            </w:r>
            <w:r w:rsidRPr="005155DE">
              <w:rPr>
                <w:rFonts w:cs="Times New Roman"/>
                <w:color w:val="000080"/>
              </w:rPr>
              <w:t>container</w:t>
            </w:r>
            <w:r w:rsidRPr="005155DE">
              <w:rPr>
                <w:rFonts w:cs="Times New Roman"/>
                <w:color w:val="000000"/>
              </w:rPr>
              <w:t xml:space="preserve"> if</w:t>
            </w:r>
            <w:r w:rsidR="00175C81">
              <w:rPr>
                <w:rFonts w:cs="Times New Roman"/>
                <w:color w:val="000000"/>
              </w:rPr>
              <w:t>-s</w:t>
            </w:r>
            <w:r w:rsidRPr="005155DE">
              <w:rPr>
                <w:rFonts w:cs="Times New Roman"/>
                <w:color w:val="000000"/>
              </w:rPr>
              <w:t>upported</w:t>
            </w:r>
            <w:r w:rsidR="00175C81">
              <w:rPr>
                <w:rFonts w:cs="Times New Roman"/>
                <w:color w:val="000000"/>
              </w:rPr>
              <w:t>-a</w:t>
            </w:r>
            <w:r w:rsidRPr="005155DE">
              <w:rPr>
                <w:rFonts w:cs="Times New Roman"/>
                <w:color w:val="000000"/>
              </w:rPr>
              <w:t>pplication</w:t>
            </w:r>
            <w:r w:rsidR="00175C81">
              <w:rPr>
                <w:rFonts w:cs="Times New Roman"/>
                <w:color w:val="000000"/>
              </w:rPr>
              <w:t>-c</w:t>
            </w:r>
            <w:r w:rsidRPr="005155DE">
              <w:rPr>
                <w:rFonts w:cs="Times New Roman"/>
                <w:color w:val="000000"/>
              </w:rPr>
              <w:t>odes {</w:t>
            </w:r>
            <w:r w:rsidR="000A454F">
              <w:rPr>
                <w:rFonts w:cs="Times New Roman"/>
                <w:color w:val="000000"/>
              </w:rPr>
              <w:br/>
            </w:r>
            <w:r w:rsidRPr="005155DE">
              <w:rPr>
                <w:rFonts w:cs="Times New Roman"/>
                <w:color w:val="000000"/>
              </w:rPr>
              <w:tab/>
            </w:r>
            <w:r w:rsidRPr="005155DE">
              <w:rPr>
                <w:rFonts w:cs="Times New Roman"/>
                <w:color w:val="000000"/>
              </w:rPr>
              <w:tab/>
            </w:r>
            <w:r w:rsidRPr="005155DE">
              <w:rPr>
                <w:rFonts w:cs="Times New Roman"/>
                <w:color w:val="000000"/>
              </w:rPr>
              <w:tab/>
            </w:r>
            <w:r w:rsidRPr="005155DE">
              <w:rPr>
                <w:rFonts w:cs="Times New Roman"/>
                <w:color w:val="000080"/>
              </w:rPr>
              <w:t>config</w:t>
            </w:r>
            <w:r w:rsidRPr="005155DE">
              <w:rPr>
                <w:rFonts w:cs="Times New Roman"/>
                <w:color w:val="000000"/>
              </w:rPr>
              <w:t xml:space="preserve"> false;</w:t>
            </w:r>
            <w:r w:rsidR="000A454F">
              <w:rPr>
                <w:rFonts w:cs="Times New Roman"/>
                <w:color w:val="000000"/>
              </w:rPr>
              <w:br/>
            </w:r>
            <w:r w:rsidRPr="005155DE">
              <w:rPr>
                <w:rFonts w:cs="Times New Roman"/>
                <w:color w:val="000000"/>
              </w:rPr>
              <w:tab/>
            </w:r>
            <w:r w:rsidRPr="005155DE">
              <w:rPr>
                <w:rFonts w:cs="Times New Roman"/>
                <w:color w:val="000000"/>
              </w:rPr>
              <w:tab/>
            </w:r>
            <w:r w:rsidRPr="005155DE">
              <w:rPr>
                <w:rFonts w:cs="Times New Roman"/>
                <w:color w:val="000000"/>
              </w:rPr>
              <w:tab/>
            </w:r>
            <w:r w:rsidRPr="005155DE">
              <w:rPr>
                <w:rFonts w:cs="Times New Roman"/>
                <w:color w:val="000080"/>
              </w:rPr>
              <w:t>description</w:t>
            </w:r>
            <w:r w:rsidRPr="005155DE">
              <w:rPr>
                <w:rFonts w:cs="Times New Roman"/>
                <w:color w:val="000000"/>
              </w:rPr>
              <w:t xml:space="preserve"> </w:t>
            </w:r>
            <w:r w:rsidRPr="005155DE">
              <w:rPr>
                <w:rFonts w:cs="Times New Roman"/>
                <w:color w:val="008000"/>
              </w:rPr>
              <w:t>"Supported Application codes of</w:t>
            </w:r>
            <w:r w:rsidR="000A454F">
              <w:rPr>
                <w:rFonts w:cs="Times New Roman"/>
                <w:color w:val="008000"/>
              </w:rPr>
              <w:br/>
            </w:r>
            <w:r w:rsidRPr="005155DE">
              <w:rPr>
                <w:rFonts w:cs="Times New Roman"/>
                <w:color w:val="008000"/>
              </w:rPr>
              <w:tab/>
            </w:r>
            <w:r w:rsidRPr="005155DE">
              <w:rPr>
                <w:rFonts w:cs="Times New Roman"/>
                <w:color w:val="008000"/>
              </w:rPr>
              <w:tab/>
            </w:r>
            <w:r w:rsidRPr="005155DE">
              <w:rPr>
                <w:rFonts w:cs="Times New Roman"/>
                <w:color w:val="008000"/>
              </w:rPr>
              <w:tab/>
            </w:r>
            <w:r w:rsidRPr="005155DE">
              <w:rPr>
                <w:rFonts w:cs="Times New Roman"/>
                <w:color w:val="008000"/>
              </w:rPr>
              <w:tab/>
              <w:t>the interface"</w:t>
            </w:r>
            <w:r w:rsidRPr="005155DE">
              <w:rPr>
                <w:rFonts w:cs="Times New Roman"/>
                <w:color w:val="000000"/>
              </w:rPr>
              <w:t>;</w:t>
            </w:r>
            <w:r w:rsidR="000A454F">
              <w:rPr>
                <w:rFonts w:cs="Times New Roman"/>
                <w:color w:val="000000"/>
              </w:rPr>
              <w:br/>
            </w:r>
            <w:r w:rsidRPr="005155DE">
              <w:rPr>
                <w:rFonts w:cs="Times New Roman"/>
                <w:color w:val="000000"/>
              </w:rPr>
              <w:tab/>
            </w:r>
            <w:r w:rsidRPr="005155DE">
              <w:rPr>
                <w:rFonts w:cs="Times New Roman"/>
                <w:color w:val="000000"/>
              </w:rPr>
              <w:tab/>
            </w:r>
            <w:r w:rsidRPr="005155DE">
              <w:rPr>
                <w:rFonts w:cs="Times New Roman"/>
                <w:color w:val="000000"/>
              </w:rPr>
              <w:tab/>
            </w:r>
            <w:r w:rsidRPr="005155DE">
              <w:rPr>
                <w:rFonts w:cs="Times New Roman"/>
                <w:color w:val="000080"/>
              </w:rPr>
              <w:t>uses</w:t>
            </w:r>
            <w:r w:rsidRPr="005155DE">
              <w:rPr>
                <w:rFonts w:cs="Times New Roman"/>
                <w:color w:val="000000"/>
              </w:rPr>
              <w:t xml:space="preserve"> opt</w:t>
            </w:r>
            <w:r w:rsidR="00175C81">
              <w:rPr>
                <w:rFonts w:cs="Times New Roman"/>
                <w:color w:val="000000"/>
              </w:rPr>
              <w:t>-if-o-</w:t>
            </w:r>
            <w:proofErr w:type="spellStart"/>
            <w:r w:rsidR="00175C81">
              <w:rPr>
                <w:rFonts w:cs="Times New Roman"/>
                <w:color w:val="000000"/>
              </w:rPr>
              <w:t>ch</w:t>
            </w:r>
            <w:proofErr w:type="spellEnd"/>
            <w:r w:rsidR="00175C81">
              <w:rPr>
                <w:rFonts w:cs="Times New Roman"/>
                <w:color w:val="000000"/>
              </w:rPr>
              <w:t>-a</w:t>
            </w:r>
            <w:r w:rsidRPr="005155DE">
              <w:rPr>
                <w:rFonts w:cs="Times New Roman"/>
                <w:color w:val="000000"/>
              </w:rPr>
              <w:t>pplication</w:t>
            </w:r>
            <w:r w:rsidR="00175C81">
              <w:rPr>
                <w:rFonts w:cs="Times New Roman"/>
                <w:color w:val="000000"/>
              </w:rPr>
              <w:t>-c</w:t>
            </w:r>
            <w:r w:rsidRPr="005155DE">
              <w:rPr>
                <w:rFonts w:cs="Times New Roman"/>
                <w:color w:val="000000"/>
              </w:rPr>
              <w:t>ode</w:t>
            </w:r>
            <w:r w:rsidR="00175C81">
              <w:rPr>
                <w:rFonts w:cs="Times New Roman"/>
                <w:color w:val="000000"/>
              </w:rPr>
              <w:t>-l</w:t>
            </w:r>
            <w:r w:rsidRPr="005155DE">
              <w:rPr>
                <w:rFonts w:cs="Times New Roman"/>
                <w:color w:val="000000"/>
              </w:rPr>
              <w:t>ist;</w:t>
            </w:r>
            <w:r w:rsidR="000A454F">
              <w:rPr>
                <w:rFonts w:cs="Times New Roman"/>
                <w:color w:val="000000"/>
              </w:rPr>
              <w:br/>
            </w:r>
            <w:r w:rsidRPr="005155DE">
              <w:rPr>
                <w:rFonts w:cs="Times New Roman"/>
                <w:color w:val="000000"/>
              </w:rPr>
              <w:tab/>
            </w:r>
            <w:r w:rsidRPr="005155DE">
              <w:rPr>
                <w:rFonts w:cs="Times New Roman"/>
                <w:color w:val="000000"/>
              </w:rPr>
              <w:tab/>
              <w:t>}</w:t>
            </w:r>
          </w:p>
          <w:p w14:paraId="7D309542" w14:textId="77777777" w:rsidR="00EA6FC9" w:rsidRDefault="005155DE">
            <w:pPr>
              <w:tabs>
                <w:tab w:val="left" w:pos="330"/>
                <w:tab w:val="left" w:pos="615"/>
                <w:tab w:val="left" w:pos="900"/>
              </w:tabs>
              <w:autoSpaceDE w:val="0"/>
              <w:autoSpaceDN w:val="0"/>
              <w:adjustRightInd w:val="0"/>
              <w:spacing w:beforeLines="80" w:before="192" w:afterLines="80" w:after="192"/>
              <w:rPr>
                <w:rFonts w:cs="Times New Roman"/>
                <w:color w:val="auto"/>
                <w:sz w:val="24"/>
              </w:rPr>
            </w:pPr>
            <w:r w:rsidRPr="005155DE">
              <w:rPr>
                <w:rFonts w:cs="Times New Roman"/>
                <w:color w:val="000000"/>
              </w:rPr>
              <w:tab/>
            </w:r>
            <w:r w:rsidRPr="005155DE">
              <w:rPr>
                <w:rFonts w:cs="Times New Roman"/>
                <w:color w:val="000000"/>
              </w:rPr>
              <w:tab/>
            </w:r>
            <w:r w:rsidRPr="005155DE">
              <w:rPr>
                <w:rFonts w:cs="Times New Roman"/>
                <w:color w:val="000080"/>
              </w:rPr>
              <w:t>uses</w:t>
            </w:r>
            <w:r w:rsidRPr="005155DE">
              <w:rPr>
                <w:rFonts w:cs="Times New Roman"/>
                <w:color w:val="000000"/>
              </w:rPr>
              <w:t xml:space="preserve"> opt</w:t>
            </w:r>
            <w:r w:rsidR="00175C81">
              <w:rPr>
                <w:rFonts w:cs="Times New Roman"/>
                <w:color w:val="000000"/>
              </w:rPr>
              <w:t>-if-o-</w:t>
            </w:r>
            <w:proofErr w:type="spellStart"/>
            <w:r w:rsidR="00175C81">
              <w:rPr>
                <w:rFonts w:cs="Times New Roman"/>
                <w:color w:val="000000"/>
              </w:rPr>
              <w:t>ch</w:t>
            </w:r>
            <w:proofErr w:type="spellEnd"/>
            <w:r w:rsidR="00175C81">
              <w:rPr>
                <w:rFonts w:cs="Times New Roman"/>
                <w:color w:val="000000"/>
              </w:rPr>
              <w:t>-p</w:t>
            </w:r>
            <w:r w:rsidRPr="005155DE">
              <w:rPr>
                <w:rFonts w:cs="Times New Roman"/>
                <w:color w:val="000000"/>
              </w:rPr>
              <w:t>ower;</w:t>
            </w:r>
            <w:r w:rsidR="000A454F">
              <w:rPr>
                <w:rFonts w:cs="Times New Roman"/>
                <w:color w:val="000000"/>
              </w:rPr>
              <w:br/>
            </w:r>
            <w:r w:rsidRPr="005155DE">
              <w:rPr>
                <w:rFonts w:cs="Times New Roman"/>
                <w:color w:val="000000"/>
              </w:rPr>
              <w:tab/>
            </w:r>
            <w:r w:rsidRPr="005155DE">
              <w:rPr>
                <w:rFonts w:cs="Times New Roman"/>
                <w:color w:val="000000"/>
              </w:rPr>
              <w:tab/>
            </w:r>
            <w:r w:rsidRPr="000A454F">
              <w:rPr>
                <w:rFonts w:cs="Times New Roman"/>
                <w:color w:val="000080"/>
              </w:rPr>
              <w:t>uses</w:t>
            </w:r>
            <w:r w:rsidRPr="000A454F">
              <w:rPr>
                <w:rFonts w:cs="Times New Roman"/>
                <w:color w:val="000000"/>
              </w:rPr>
              <w:t xml:space="preserve"> opt</w:t>
            </w:r>
            <w:r w:rsidR="00175C81">
              <w:rPr>
                <w:rFonts w:cs="Times New Roman"/>
                <w:color w:val="000000"/>
              </w:rPr>
              <w:t>-if-o-</w:t>
            </w:r>
            <w:proofErr w:type="spellStart"/>
            <w:r w:rsidR="00175C81">
              <w:rPr>
                <w:rFonts w:cs="Times New Roman"/>
                <w:color w:val="000000"/>
              </w:rPr>
              <w:t>ch</w:t>
            </w:r>
            <w:proofErr w:type="spellEnd"/>
            <w:r w:rsidR="00175C81">
              <w:rPr>
                <w:rFonts w:cs="Times New Roman"/>
                <w:color w:val="000000"/>
              </w:rPr>
              <w:t>-c</w:t>
            </w:r>
            <w:r w:rsidRPr="000A454F">
              <w:rPr>
                <w:rFonts w:cs="Times New Roman"/>
                <w:color w:val="000000"/>
              </w:rPr>
              <w:t>entral</w:t>
            </w:r>
            <w:r w:rsidR="00175C81">
              <w:rPr>
                <w:rFonts w:cs="Times New Roman"/>
                <w:color w:val="000000"/>
              </w:rPr>
              <w:t>-f</w:t>
            </w:r>
            <w:r w:rsidRPr="000A454F">
              <w:rPr>
                <w:rFonts w:cs="Times New Roman"/>
                <w:color w:val="000000"/>
              </w:rPr>
              <w:t>requency;</w:t>
            </w:r>
            <w:r w:rsidR="000A454F" w:rsidRPr="000A454F">
              <w:rPr>
                <w:rFonts w:cs="Times New Roman"/>
                <w:color w:val="000000"/>
              </w:rPr>
              <w:br/>
            </w:r>
            <w:r w:rsidRPr="000A454F">
              <w:rPr>
                <w:rFonts w:cs="Times New Roman"/>
                <w:color w:val="000000"/>
              </w:rPr>
              <w:tab/>
              <w:t>}</w:t>
            </w:r>
            <w:r w:rsidR="000A454F" w:rsidRPr="000A454F">
              <w:rPr>
                <w:rFonts w:cs="Times New Roman"/>
                <w:color w:val="000000"/>
              </w:rPr>
              <w:br/>
            </w:r>
            <w:r w:rsidRPr="000A454F">
              <w:rPr>
                <w:rFonts w:cs="Times New Roman"/>
                <w:color w:val="000000"/>
              </w:rPr>
              <w:t>}</w:t>
            </w:r>
          </w:p>
          <w:p w14:paraId="4BDB00E8" w14:textId="77777777" w:rsidR="00EA6FC9" w:rsidRDefault="005155DE">
            <w:pPr>
              <w:tabs>
                <w:tab w:val="left" w:pos="330"/>
                <w:tab w:val="left" w:pos="615"/>
                <w:tab w:val="left" w:pos="900"/>
              </w:tabs>
              <w:spacing w:beforeLines="80" w:before="192" w:afterLines="80" w:after="192"/>
              <w:rPr>
                <w:rFonts w:cs="Times New Roman"/>
                <w:sz w:val="24"/>
              </w:rPr>
            </w:pPr>
            <w:r w:rsidRPr="000A454F">
              <w:rPr>
                <w:rFonts w:cs="Times New Roman"/>
                <w:color w:val="000000"/>
              </w:rPr>
              <w:t>…</w:t>
            </w:r>
          </w:p>
        </w:tc>
      </w:tr>
      <w:tr w:rsidR="000B4BA6" w14:paraId="795562B2" w14:textId="77777777" w:rsidTr="000B4BA6">
        <w:trPr>
          <w:gridBefore w:val="1"/>
          <w:wBefore w:w="113" w:type="dxa"/>
        </w:trPr>
        <w:tc>
          <w:tcPr>
            <w:tcW w:w="5032" w:type="dxa"/>
            <w:gridSpan w:val="2"/>
          </w:tcPr>
          <w:p w14:paraId="12152380" w14:textId="24B71624" w:rsidR="000B4BA6" w:rsidRDefault="00FD463C" w:rsidP="0054187B">
            <w:pPr>
              <w:spacing w:before="80" w:after="80"/>
              <w:jc w:val="center"/>
              <w:rPr>
                <w:noProof/>
                <w:lang w:val="de-DE" w:eastAsia="de-DE"/>
              </w:rPr>
            </w:pPr>
            <w:ins w:id="184" w:author="Bernd Zeuner" w:date="2022-11-25T09:21:00Z">
              <w:r w:rsidRPr="00FD463C">
                <w:rPr>
                  <w:noProof/>
                  <w:lang w:val="de-DE" w:eastAsia="de-DE"/>
                </w:rPr>
                <w:drawing>
                  <wp:inline distT="0" distB="0" distL="0" distR="0" wp14:anchorId="503F242D" wp14:editId="5456E5B4">
                    <wp:extent cx="2538000" cy="16632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8000" cy="1663200"/>
                            </a:xfrm>
                            <a:prstGeom prst="rect">
                              <a:avLst/>
                            </a:prstGeom>
                          </pic:spPr>
                        </pic:pic>
                      </a:graphicData>
                    </a:graphic>
                  </wp:inline>
                </w:drawing>
              </w:r>
            </w:ins>
            <w:commentRangeStart w:id="185"/>
            <w:del w:id="186" w:author="Bernd Zeuner" w:date="2022-11-25T09:21:00Z">
              <w:r w:rsidR="000B4BA6" w:rsidDel="00FD463C">
                <w:rPr>
                  <w:noProof/>
                  <w:lang w:eastAsia="zh-CN"/>
                </w:rPr>
                <w:drawing>
                  <wp:inline distT="0" distB="0" distL="0" distR="0" wp14:anchorId="5BB83F99" wp14:editId="1ED91E33">
                    <wp:extent cx="2922933" cy="1403008"/>
                    <wp:effectExtent l="19050" t="0" r="0" b="0"/>
                    <wp:docPr id="38"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a:stretch>
                              <a:fillRect/>
                            </a:stretch>
                          </pic:blipFill>
                          <pic:spPr bwMode="auto">
                            <a:xfrm>
                              <a:off x="0" y="0"/>
                              <a:ext cx="2921713" cy="1402423"/>
                            </a:xfrm>
                            <a:prstGeom prst="rect">
                              <a:avLst/>
                            </a:prstGeom>
                            <a:noFill/>
                            <a:ln w="9525">
                              <a:noFill/>
                              <a:miter lim="800000"/>
                              <a:headEnd/>
                              <a:tailEnd/>
                            </a:ln>
                          </pic:spPr>
                        </pic:pic>
                      </a:graphicData>
                    </a:graphic>
                  </wp:inline>
                </w:drawing>
              </w:r>
            </w:del>
            <w:commentRangeEnd w:id="185"/>
            <w:r w:rsidR="000B4BA6">
              <w:rPr>
                <w:rStyle w:val="Kommentarzeichen"/>
              </w:rPr>
              <w:commentReference w:id="185"/>
            </w:r>
          </w:p>
        </w:tc>
        <w:tc>
          <w:tcPr>
            <w:tcW w:w="4468" w:type="dxa"/>
            <w:gridSpan w:val="2"/>
          </w:tcPr>
          <w:p w14:paraId="4FFFA184" w14:textId="77777777" w:rsidR="000B4BA6" w:rsidRPr="001F16EE" w:rsidRDefault="000B4BA6" w:rsidP="0054187B">
            <w:pPr>
              <w:tabs>
                <w:tab w:val="left" w:pos="330"/>
                <w:tab w:val="left" w:pos="600"/>
                <w:tab w:val="left" w:pos="884"/>
              </w:tabs>
              <w:autoSpaceDE w:val="0"/>
              <w:autoSpaceDN w:val="0"/>
              <w:adjustRightInd w:val="0"/>
              <w:spacing w:beforeLines="80" w:before="192" w:afterLines="80" w:after="192"/>
              <w:rPr>
                <w:rFonts w:cs="Times New Roman"/>
                <w:color w:val="auto"/>
              </w:rPr>
            </w:pPr>
            <w:r w:rsidRPr="001F16EE">
              <w:rPr>
                <w:rFonts w:cs="Times New Roman"/>
                <w:color w:val="000080"/>
              </w:rPr>
              <w:t>grouping</w:t>
            </w:r>
            <w:r w:rsidRPr="001F16EE">
              <w:rPr>
                <w:rFonts w:cs="Times New Roman"/>
                <w:color w:val="000000"/>
              </w:rPr>
              <w:t xml:space="preserve"> root-class {</w:t>
            </w:r>
            <w:r>
              <w:rPr>
                <w:rFonts w:cs="Times New Roman"/>
                <w:color w:val="000000"/>
              </w:rPr>
              <w:br/>
            </w:r>
            <w:r w:rsidRPr="001F16EE">
              <w:rPr>
                <w:rFonts w:cs="Times New Roman"/>
                <w:color w:val="000000"/>
              </w:rPr>
              <w:tab/>
              <w:t>…</w:t>
            </w:r>
            <w:r>
              <w:rPr>
                <w:rFonts w:cs="Times New Roman"/>
                <w:color w:val="000000"/>
              </w:rPr>
              <w:br/>
            </w:r>
            <w:r w:rsidRPr="001F16EE">
              <w:rPr>
                <w:rFonts w:cs="Times New Roman"/>
                <w:color w:val="000000"/>
              </w:rPr>
              <w:tab/>
            </w:r>
            <w:r w:rsidRPr="001F16EE">
              <w:rPr>
                <w:rFonts w:cs="Times New Roman"/>
                <w:color w:val="000080"/>
              </w:rPr>
              <w:t>leaf</w:t>
            </w:r>
            <w:r w:rsidRPr="001F16EE">
              <w:rPr>
                <w:rFonts w:cs="Times New Roman"/>
                <w:color w:val="000000"/>
              </w:rPr>
              <w:t xml:space="preserve"> attribute</w:t>
            </w:r>
            <w:r>
              <w:rPr>
                <w:rFonts w:cs="Times New Roman"/>
                <w:color w:val="000000"/>
              </w:rPr>
              <w:t>-</w:t>
            </w:r>
            <w:r w:rsidRPr="001F16EE">
              <w:rPr>
                <w:rFonts w:cs="Times New Roman"/>
                <w:color w:val="000000"/>
              </w:rPr>
              <w:t>1 {</w:t>
            </w:r>
            <w:r>
              <w:rPr>
                <w:rFonts w:cs="Times New Roman"/>
                <w:color w:val="000000"/>
              </w:rPr>
              <w:br/>
            </w:r>
            <w:r w:rsidRPr="001F16EE">
              <w:rPr>
                <w:rFonts w:cs="Times New Roman"/>
                <w:color w:val="000000"/>
              </w:rPr>
              <w:tab/>
            </w:r>
            <w:r w:rsidRPr="001F16EE">
              <w:rPr>
                <w:rFonts w:cs="Times New Roman"/>
                <w:color w:val="000000"/>
              </w:rPr>
              <w:tab/>
            </w:r>
            <w:r w:rsidRPr="001F16EE">
              <w:rPr>
                <w:rFonts w:cs="Times New Roman"/>
                <w:color w:val="000080"/>
              </w:rPr>
              <w:t>type</w:t>
            </w:r>
            <w:r w:rsidRPr="001F16EE">
              <w:rPr>
                <w:rFonts w:cs="Times New Roman"/>
                <w:color w:val="000000"/>
              </w:rPr>
              <w:t xml:space="preserve"> </w:t>
            </w:r>
            <w:r w:rsidRPr="001F16EE">
              <w:rPr>
                <w:rFonts w:cs="Times New Roman"/>
                <w:color w:val="008080"/>
              </w:rPr>
              <w:t>uint64</w:t>
            </w:r>
            <w:r w:rsidRPr="001F16EE">
              <w:rPr>
                <w:rFonts w:cs="Times New Roman"/>
                <w:color w:val="000000"/>
              </w:rPr>
              <w:t>;</w:t>
            </w:r>
            <w:r>
              <w:rPr>
                <w:rFonts w:cs="Times New Roman"/>
                <w:color w:val="000000"/>
              </w:rPr>
              <w:br/>
            </w:r>
            <w:r w:rsidRPr="001F16EE">
              <w:rPr>
                <w:rFonts w:cs="Times New Roman"/>
                <w:color w:val="000000"/>
              </w:rPr>
              <w:tab/>
            </w:r>
            <w:r w:rsidRPr="001F16EE">
              <w:rPr>
                <w:rFonts w:cs="Times New Roman"/>
                <w:color w:val="000000"/>
              </w:rPr>
              <w:tab/>
              <w:t>…</w:t>
            </w:r>
            <w:r>
              <w:rPr>
                <w:rFonts w:cs="Times New Roman"/>
                <w:color w:val="000000"/>
              </w:rPr>
              <w:br/>
            </w:r>
            <w:r w:rsidRPr="001F16EE">
              <w:rPr>
                <w:rFonts w:cs="Times New Roman"/>
                <w:color w:val="000000"/>
              </w:rPr>
              <w:tab/>
              <w:t>}</w:t>
            </w:r>
            <w:r>
              <w:rPr>
                <w:rFonts w:cs="Times New Roman"/>
                <w:color w:val="000000"/>
              </w:rPr>
              <w:br/>
            </w:r>
            <w:r w:rsidRPr="001F16EE">
              <w:rPr>
                <w:rFonts w:cs="Times New Roman"/>
                <w:color w:val="000000"/>
              </w:rPr>
              <w:tab/>
            </w:r>
            <w:r w:rsidRPr="001F16EE">
              <w:rPr>
                <w:rFonts w:cs="Times New Roman"/>
                <w:color w:val="000080"/>
              </w:rPr>
              <w:t>leaf</w:t>
            </w:r>
            <w:r w:rsidRPr="001F16EE">
              <w:rPr>
                <w:rFonts w:cs="Times New Roman"/>
                <w:color w:val="000000"/>
              </w:rPr>
              <w:t xml:space="preserve"> attribute</w:t>
            </w:r>
            <w:r>
              <w:rPr>
                <w:rFonts w:cs="Times New Roman"/>
                <w:color w:val="000000"/>
              </w:rPr>
              <w:t>-</w:t>
            </w:r>
            <w:r w:rsidRPr="001F16EE">
              <w:rPr>
                <w:rFonts w:cs="Times New Roman"/>
                <w:color w:val="000000"/>
              </w:rPr>
              <w:t>2 {</w:t>
            </w:r>
            <w:r>
              <w:rPr>
                <w:rFonts w:cs="Times New Roman"/>
                <w:color w:val="000000"/>
              </w:rPr>
              <w:br/>
            </w:r>
            <w:r w:rsidRPr="001F16EE">
              <w:rPr>
                <w:rFonts w:cs="Times New Roman"/>
                <w:color w:val="000000"/>
              </w:rPr>
              <w:tab/>
            </w:r>
            <w:r w:rsidRPr="001F16EE">
              <w:rPr>
                <w:rFonts w:cs="Times New Roman"/>
                <w:color w:val="000000"/>
              </w:rPr>
              <w:tab/>
            </w:r>
            <w:r w:rsidRPr="001F16EE">
              <w:rPr>
                <w:rFonts w:cs="Times New Roman"/>
                <w:color w:val="000080"/>
              </w:rPr>
              <w:t>type</w:t>
            </w:r>
            <w:r w:rsidRPr="001F16EE">
              <w:rPr>
                <w:rFonts w:cs="Times New Roman"/>
                <w:color w:val="000000"/>
              </w:rPr>
              <w:t xml:space="preserve"> </w:t>
            </w:r>
            <w:r w:rsidRPr="001F16EE">
              <w:rPr>
                <w:rFonts w:cs="Times New Roman"/>
                <w:color w:val="008080"/>
              </w:rPr>
              <w:t>string</w:t>
            </w:r>
            <w:r w:rsidRPr="001F16EE">
              <w:rPr>
                <w:rFonts w:cs="Times New Roman"/>
                <w:color w:val="000000"/>
              </w:rPr>
              <w:t>;</w:t>
            </w:r>
            <w:r>
              <w:rPr>
                <w:rFonts w:cs="Times New Roman"/>
                <w:color w:val="000000"/>
              </w:rPr>
              <w:br/>
            </w:r>
            <w:r w:rsidRPr="001F16EE">
              <w:rPr>
                <w:rFonts w:cs="Times New Roman"/>
                <w:color w:val="000000"/>
              </w:rPr>
              <w:tab/>
            </w:r>
            <w:r w:rsidRPr="001F16EE">
              <w:rPr>
                <w:rFonts w:cs="Times New Roman"/>
                <w:color w:val="000000"/>
              </w:rPr>
              <w:tab/>
              <w:t>…</w:t>
            </w:r>
            <w:r>
              <w:rPr>
                <w:rFonts w:cs="Times New Roman"/>
                <w:color w:val="000000"/>
              </w:rPr>
              <w:br/>
            </w:r>
            <w:r w:rsidRPr="001F16EE">
              <w:rPr>
                <w:rFonts w:cs="Times New Roman"/>
                <w:color w:val="000000"/>
              </w:rPr>
              <w:tab/>
              <w:t>}</w:t>
            </w:r>
            <w:r>
              <w:rPr>
                <w:rFonts w:cs="Times New Roman"/>
                <w:color w:val="000000"/>
              </w:rPr>
              <w:br/>
            </w:r>
            <w:r w:rsidRPr="001F16EE">
              <w:rPr>
                <w:rFonts w:cs="Times New Roman"/>
                <w:color w:val="000000"/>
              </w:rPr>
              <w:t>}</w:t>
            </w:r>
          </w:p>
          <w:p w14:paraId="1CE431C0" w14:textId="77777777" w:rsidR="000B4BA6" w:rsidRDefault="000B4BA6" w:rsidP="0054187B">
            <w:pPr>
              <w:tabs>
                <w:tab w:val="left" w:pos="330"/>
                <w:tab w:val="left" w:pos="600"/>
                <w:tab w:val="left" w:pos="884"/>
              </w:tabs>
              <w:autoSpaceDE w:val="0"/>
              <w:autoSpaceDN w:val="0"/>
              <w:adjustRightInd w:val="0"/>
              <w:spacing w:beforeLines="80" w:before="192" w:afterLines="80" w:after="192"/>
              <w:rPr>
                <w:rFonts w:cs="Times New Roman"/>
              </w:rPr>
            </w:pPr>
            <w:r w:rsidRPr="001F16EE">
              <w:rPr>
                <w:rFonts w:cs="Times New Roman"/>
                <w:color w:val="000080"/>
              </w:rPr>
              <w:t>container</w:t>
            </w:r>
            <w:r w:rsidRPr="001F16EE">
              <w:rPr>
                <w:rFonts w:cs="Times New Roman"/>
                <w:color w:val="000000"/>
              </w:rPr>
              <w:t xml:space="preserve"> root {</w:t>
            </w:r>
            <w:r>
              <w:rPr>
                <w:rFonts w:cs="Times New Roman"/>
                <w:color w:val="000000"/>
              </w:rPr>
              <w:br/>
            </w:r>
            <w:r w:rsidRPr="001F16EE">
              <w:rPr>
                <w:rFonts w:cs="Times New Roman"/>
                <w:color w:val="000000"/>
              </w:rPr>
              <w:tab/>
            </w:r>
            <w:r w:rsidRPr="001F16EE">
              <w:rPr>
                <w:rFonts w:cs="Times New Roman"/>
                <w:color w:val="000080"/>
              </w:rPr>
              <w:t>presence</w:t>
            </w:r>
            <w:r w:rsidRPr="001F16EE">
              <w:rPr>
                <w:rFonts w:cs="Times New Roman"/>
                <w:color w:val="000000"/>
              </w:rPr>
              <w:t xml:space="preserve"> </w:t>
            </w:r>
            <w:r w:rsidRPr="001F16EE">
              <w:rPr>
                <w:rFonts w:cs="Times New Roman"/>
                <w:color w:val="008000"/>
              </w:rPr>
              <w:t>"Presence indicates data-store is enabled"</w:t>
            </w:r>
            <w:r w:rsidRPr="001F16EE">
              <w:rPr>
                <w:rFonts w:cs="Times New Roman"/>
                <w:color w:val="000000"/>
              </w:rPr>
              <w:t>;</w:t>
            </w:r>
            <w:r>
              <w:rPr>
                <w:rFonts w:cs="Times New Roman"/>
                <w:color w:val="000000"/>
              </w:rPr>
              <w:br/>
            </w:r>
            <w:r w:rsidRPr="001F16EE">
              <w:rPr>
                <w:rFonts w:cs="Times New Roman"/>
                <w:color w:val="000000"/>
              </w:rPr>
              <w:tab/>
            </w:r>
            <w:r w:rsidRPr="001F16EE">
              <w:rPr>
                <w:rFonts w:cs="Times New Roman"/>
                <w:color w:val="000080"/>
              </w:rPr>
              <w:t>uses</w:t>
            </w:r>
            <w:r w:rsidRPr="001F16EE">
              <w:rPr>
                <w:rFonts w:cs="Times New Roman"/>
                <w:color w:val="000000"/>
              </w:rPr>
              <w:t xml:space="preserve"> root-class;</w:t>
            </w:r>
            <w:r>
              <w:rPr>
                <w:rFonts w:cs="Times New Roman"/>
                <w:color w:val="000000"/>
              </w:rPr>
              <w:br/>
            </w:r>
            <w:r w:rsidRPr="001F16EE">
              <w:rPr>
                <w:rFonts w:cs="Times New Roman"/>
                <w:color w:val="000000"/>
              </w:rPr>
              <w:tab/>
              <w:t>…</w:t>
            </w:r>
            <w:r>
              <w:rPr>
                <w:rFonts w:cs="Times New Roman"/>
                <w:color w:val="000000"/>
              </w:rPr>
              <w:br/>
            </w:r>
            <w:r w:rsidRPr="001F16EE">
              <w:rPr>
                <w:rFonts w:cs="Times New Roman"/>
                <w:color w:val="000000"/>
              </w:rPr>
              <w:t>}</w:t>
            </w:r>
          </w:p>
        </w:tc>
      </w:tr>
      <w:tr w:rsidR="000B4BA6" w14:paraId="164253CD" w14:textId="77777777" w:rsidTr="000B4BA6">
        <w:trPr>
          <w:gridAfter w:val="1"/>
          <w:wAfter w:w="113" w:type="dxa"/>
        </w:trPr>
        <w:tc>
          <w:tcPr>
            <w:tcW w:w="5032" w:type="dxa"/>
            <w:gridSpan w:val="2"/>
          </w:tcPr>
          <w:p w14:paraId="0A7FA6C0" w14:textId="5CB79746" w:rsidR="000B4BA6" w:rsidRDefault="00FD463C" w:rsidP="000B4BA6">
            <w:pPr>
              <w:spacing w:before="80" w:after="80"/>
              <w:jc w:val="center"/>
              <w:rPr>
                <w:noProof/>
                <w:lang w:val="de-DE" w:eastAsia="de-DE"/>
              </w:rPr>
            </w:pPr>
            <w:ins w:id="187" w:author="Bernd Zeuner" w:date="2022-11-25T09:19:00Z">
              <w:r w:rsidRPr="00FD463C">
                <w:rPr>
                  <w:noProof/>
                  <w:lang w:val="de-DE" w:eastAsia="de-DE"/>
                </w:rPr>
                <w:lastRenderedPageBreak/>
                <w:drawing>
                  <wp:inline distT="0" distB="0" distL="0" distR="0" wp14:anchorId="7973FE94" wp14:editId="6BEDD246">
                    <wp:extent cx="2538000" cy="1663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8000" cy="1663200"/>
                            </a:xfrm>
                            <a:prstGeom prst="rect">
                              <a:avLst/>
                            </a:prstGeom>
                          </pic:spPr>
                        </pic:pic>
                      </a:graphicData>
                    </a:graphic>
                  </wp:inline>
                </w:drawing>
              </w:r>
            </w:ins>
            <w:commentRangeStart w:id="188"/>
            <w:del w:id="189" w:author="Bernd Zeuner" w:date="2022-11-25T09:19:00Z">
              <w:r w:rsidR="000B4BA6" w:rsidDel="00FD463C">
                <w:rPr>
                  <w:noProof/>
                  <w:lang w:eastAsia="zh-CN"/>
                </w:rPr>
                <w:drawing>
                  <wp:inline distT="0" distB="0" distL="0" distR="0" wp14:anchorId="080431D4" wp14:editId="0A334514">
                    <wp:extent cx="3057525" cy="1466850"/>
                    <wp:effectExtent l="19050" t="0" r="9525" b="0"/>
                    <wp:docPr id="1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3057525" cy="1466850"/>
                            </a:xfrm>
                            <a:prstGeom prst="rect">
                              <a:avLst/>
                            </a:prstGeom>
                            <a:noFill/>
                            <a:ln w="9525">
                              <a:noFill/>
                              <a:miter lim="800000"/>
                              <a:headEnd/>
                              <a:tailEnd/>
                            </a:ln>
                          </pic:spPr>
                        </pic:pic>
                      </a:graphicData>
                    </a:graphic>
                  </wp:inline>
                </w:drawing>
              </w:r>
            </w:del>
            <w:commentRangeEnd w:id="188"/>
            <w:r w:rsidR="000B4BA6">
              <w:rPr>
                <w:rStyle w:val="Kommentarzeichen"/>
              </w:rPr>
              <w:commentReference w:id="188"/>
            </w:r>
          </w:p>
        </w:tc>
        <w:tc>
          <w:tcPr>
            <w:tcW w:w="4468" w:type="dxa"/>
            <w:gridSpan w:val="2"/>
          </w:tcPr>
          <w:p w14:paraId="5E2CCBDF" w14:textId="2D080176" w:rsidR="000B4BA6" w:rsidRPr="001F16EE" w:rsidRDefault="000B4BA6" w:rsidP="000B4BA6">
            <w:pPr>
              <w:tabs>
                <w:tab w:val="left" w:pos="330"/>
                <w:tab w:val="left" w:pos="600"/>
                <w:tab w:val="left" w:pos="884"/>
              </w:tabs>
              <w:autoSpaceDE w:val="0"/>
              <w:autoSpaceDN w:val="0"/>
              <w:adjustRightInd w:val="0"/>
              <w:spacing w:beforeLines="80" w:before="192" w:afterLines="80" w:after="192"/>
              <w:rPr>
                <w:rFonts w:cs="Times New Roman"/>
                <w:color w:val="auto"/>
              </w:rPr>
            </w:pPr>
            <w:r w:rsidRPr="001F16EE">
              <w:rPr>
                <w:rFonts w:cs="Times New Roman"/>
                <w:color w:val="000080"/>
              </w:rPr>
              <w:t>grouping</w:t>
            </w:r>
            <w:r w:rsidRPr="001F16EE">
              <w:rPr>
                <w:rFonts w:cs="Times New Roman"/>
                <w:color w:val="000000"/>
              </w:rPr>
              <w:t xml:space="preserve"> root-class {</w:t>
            </w:r>
            <w:r>
              <w:rPr>
                <w:rFonts w:cs="Times New Roman"/>
                <w:color w:val="000000"/>
              </w:rPr>
              <w:br/>
            </w:r>
            <w:r w:rsidRPr="001F16EE">
              <w:rPr>
                <w:rFonts w:cs="Times New Roman"/>
                <w:color w:val="000000"/>
              </w:rPr>
              <w:tab/>
              <w:t>…</w:t>
            </w:r>
            <w:r>
              <w:rPr>
                <w:rFonts w:cs="Times New Roman"/>
                <w:color w:val="000000"/>
              </w:rPr>
              <w:br/>
            </w:r>
            <w:r w:rsidRPr="001F16EE">
              <w:rPr>
                <w:rFonts w:cs="Times New Roman"/>
                <w:color w:val="000000"/>
              </w:rPr>
              <w:tab/>
            </w:r>
            <w:r w:rsidRPr="001F16EE">
              <w:rPr>
                <w:rFonts w:cs="Times New Roman"/>
                <w:color w:val="000080"/>
              </w:rPr>
              <w:t>leaf</w:t>
            </w:r>
            <w:r w:rsidRPr="001F16EE">
              <w:rPr>
                <w:rFonts w:cs="Times New Roman"/>
                <w:color w:val="000000"/>
              </w:rPr>
              <w:t xml:space="preserve"> attribute</w:t>
            </w:r>
            <w:r>
              <w:rPr>
                <w:rFonts w:cs="Times New Roman"/>
                <w:color w:val="000000"/>
              </w:rPr>
              <w:t>-</w:t>
            </w:r>
            <w:r w:rsidRPr="001F16EE">
              <w:rPr>
                <w:rFonts w:cs="Times New Roman"/>
                <w:color w:val="000000"/>
              </w:rPr>
              <w:t>1 {</w:t>
            </w:r>
            <w:r>
              <w:rPr>
                <w:rFonts w:cs="Times New Roman"/>
                <w:color w:val="000000"/>
              </w:rPr>
              <w:br/>
            </w:r>
            <w:r w:rsidRPr="001F16EE">
              <w:rPr>
                <w:rFonts w:cs="Times New Roman"/>
                <w:color w:val="000000"/>
              </w:rPr>
              <w:tab/>
            </w:r>
            <w:r w:rsidRPr="001F16EE">
              <w:rPr>
                <w:rFonts w:cs="Times New Roman"/>
                <w:color w:val="000000"/>
              </w:rPr>
              <w:tab/>
            </w:r>
            <w:r w:rsidRPr="001F16EE">
              <w:rPr>
                <w:rFonts w:cs="Times New Roman"/>
                <w:color w:val="000080"/>
              </w:rPr>
              <w:t>type</w:t>
            </w:r>
            <w:r w:rsidRPr="001F16EE">
              <w:rPr>
                <w:rFonts w:cs="Times New Roman"/>
                <w:color w:val="000000"/>
              </w:rPr>
              <w:t xml:space="preserve"> </w:t>
            </w:r>
            <w:r w:rsidRPr="001F16EE">
              <w:rPr>
                <w:rFonts w:cs="Times New Roman"/>
                <w:color w:val="008080"/>
              </w:rPr>
              <w:t>uint64</w:t>
            </w:r>
            <w:r w:rsidRPr="001F16EE">
              <w:rPr>
                <w:rFonts w:cs="Times New Roman"/>
                <w:color w:val="000000"/>
              </w:rPr>
              <w:t>;</w:t>
            </w:r>
            <w:r>
              <w:rPr>
                <w:rFonts w:cs="Times New Roman"/>
                <w:color w:val="000000"/>
              </w:rPr>
              <w:br/>
            </w:r>
            <w:r w:rsidRPr="001F16EE">
              <w:rPr>
                <w:rFonts w:cs="Times New Roman"/>
                <w:color w:val="000000"/>
              </w:rPr>
              <w:tab/>
            </w:r>
            <w:r w:rsidRPr="001F16EE">
              <w:rPr>
                <w:rFonts w:cs="Times New Roman"/>
                <w:color w:val="000000"/>
              </w:rPr>
              <w:tab/>
              <w:t>…</w:t>
            </w:r>
            <w:r>
              <w:rPr>
                <w:rFonts w:cs="Times New Roman"/>
                <w:color w:val="000000"/>
              </w:rPr>
              <w:br/>
            </w:r>
            <w:r w:rsidRPr="001F16EE">
              <w:rPr>
                <w:rFonts w:cs="Times New Roman"/>
                <w:color w:val="000000"/>
              </w:rPr>
              <w:tab/>
              <w:t>}</w:t>
            </w:r>
            <w:r>
              <w:rPr>
                <w:rFonts w:cs="Times New Roman"/>
                <w:color w:val="000000"/>
              </w:rPr>
              <w:br/>
            </w:r>
            <w:r w:rsidRPr="001F16EE">
              <w:rPr>
                <w:rFonts w:cs="Times New Roman"/>
                <w:color w:val="000000"/>
              </w:rPr>
              <w:tab/>
            </w:r>
            <w:r w:rsidRPr="001F16EE">
              <w:rPr>
                <w:rFonts w:cs="Times New Roman"/>
                <w:color w:val="000080"/>
              </w:rPr>
              <w:t>leaf</w:t>
            </w:r>
            <w:r w:rsidRPr="001F16EE">
              <w:rPr>
                <w:rFonts w:cs="Times New Roman"/>
                <w:color w:val="000000"/>
              </w:rPr>
              <w:t xml:space="preserve"> attribute</w:t>
            </w:r>
            <w:r>
              <w:rPr>
                <w:rFonts w:cs="Times New Roman"/>
                <w:color w:val="000000"/>
              </w:rPr>
              <w:t>-</w:t>
            </w:r>
            <w:r w:rsidRPr="001F16EE">
              <w:rPr>
                <w:rFonts w:cs="Times New Roman"/>
                <w:color w:val="000000"/>
              </w:rPr>
              <w:t>2 {</w:t>
            </w:r>
            <w:r>
              <w:rPr>
                <w:rFonts w:cs="Times New Roman"/>
                <w:color w:val="000000"/>
              </w:rPr>
              <w:br/>
            </w:r>
            <w:r w:rsidRPr="001F16EE">
              <w:rPr>
                <w:rFonts w:cs="Times New Roman"/>
                <w:color w:val="000000"/>
              </w:rPr>
              <w:tab/>
            </w:r>
            <w:r w:rsidRPr="001F16EE">
              <w:rPr>
                <w:rFonts w:cs="Times New Roman"/>
                <w:color w:val="000000"/>
              </w:rPr>
              <w:tab/>
            </w:r>
            <w:r w:rsidRPr="001F16EE">
              <w:rPr>
                <w:rFonts w:cs="Times New Roman"/>
                <w:color w:val="000080"/>
              </w:rPr>
              <w:t>type</w:t>
            </w:r>
            <w:r w:rsidRPr="001F16EE">
              <w:rPr>
                <w:rFonts w:cs="Times New Roman"/>
                <w:color w:val="000000"/>
              </w:rPr>
              <w:t xml:space="preserve"> </w:t>
            </w:r>
            <w:r w:rsidRPr="001F16EE">
              <w:rPr>
                <w:rFonts w:cs="Times New Roman"/>
                <w:color w:val="008080"/>
              </w:rPr>
              <w:t>string</w:t>
            </w:r>
            <w:r w:rsidRPr="001F16EE">
              <w:rPr>
                <w:rFonts w:cs="Times New Roman"/>
                <w:color w:val="000000"/>
              </w:rPr>
              <w:t>;</w:t>
            </w:r>
            <w:r>
              <w:rPr>
                <w:rFonts w:cs="Times New Roman"/>
                <w:color w:val="000000"/>
              </w:rPr>
              <w:br/>
            </w:r>
            <w:r w:rsidRPr="001F16EE">
              <w:rPr>
                <w:rFonts w:cs="Times New Roman"/>
                <w:color w:val="000000"/>
              </w:rPr>
              <w:tab/>
            </w:r>
            <w:r w:rsidRPr="001F16EE">
              <w:rPr>
                <w:rFonts w:cs="Times New Roman"/>
                <w:color w:val="000000"/>
              </w:rPr>
              <w:tab/>
              <w:t>…</w:t>
            </w:r>
            <w:r>
              <w:rPr>
                <w:rFonts w:cs="Times New Roman"/>
                <w:color w:val="000000"/>
              </w:rPr>
              <w:br/>
            </w:r>
            <w:r w:rsidRPr="001F16EE">
              <w:rPr>
                <w:rFonts w:cs="Times New Roman"/>
                <w:color w:val="000000"/>
              </w:rPr>
              <w:tab/>
              <w:t>}</w:t>
            </w:r>
            <w:r>
              <w:rPr>
                <w:rFonts w:cs="Times New Roman"/>
                <w:color w:val="000000"/>
              </w:rPr>
              <w:br/>
            </w:r>
            <w:r w:rsidRPr="001F16EE">
              <w:rPr>
                <w:rFonts w:cs="Times New Roman"/>
                <w:color w:val="000000"/>
              </w:rPr>
              <w:t>}</w:t>
            </w:r>
          </w:p>
          <w:p w14:paraId="779605B9" w14:textId="3A4C6EC9" w:rsidR="000B4BA6" w:rsidRDefault="000B4BA6" w:rsidP="000B4BA6">
            <w:pPr>
              <w:tabs>
                <w:tab w:val="left" w:pos="317"/>
                <w:tab w:val="left" w:pos="600"/>
                <w:tab w:val="left" w:pos="884"/>
              </w:tabs>
              <w:autoSpaceDE w:val="0"/>
              <w:autoSpaceDN w:val="0"/>
              <w:adjustRightInd w:val="0"/>
              <w:spacing w:beforeLines="80" w:before="192" w:afterLines="80" w:after="192"/>
              <w:rPr>
                <w:rFonts w:cs="Times New Roman"/>
                <w:color w:val="auto"/>
                <w:sz w:val="24"/>
              </w:rPr>
            </w:pPr>
            <w:r w:rsidRPr="001F16EE">
              <w:rPr>
                <w:rFonts w:cs="Times New Roman"/>
                <w:color w:val="000080"/>
              </w:rPr>
              <w:t>list</w:t>
            </w:r>
            <w:r w:rsidRPr="001F16EE">
              <w:rPr>
                <w:rFonts w:cs="Times New Roman"/>
                <w:color w:val="000000"/>
              </w:rPr>
              <w:t xml:space="preserve"> root {</w:t>
            </w:r>
            <w:r>
              <w:rPr>
                <w:rFonts w:cs="Times New Roman"/>
                <w:color w:val="000000"/>
              </w:rPr>
              <w:br/>
            </w:r>
            <w:r w:rsidRPr="001F16EE">
              <w:rPr>
                <w:rFonts w:cs="Times New Roman"/>
                <w:color w:val="000000"/>
              </w:rPr>
              <w:tab/>
            </w:r>
            <w:r w:rsidRPr="001F16EE">
              <w:rPr>
                <w:rFonts w:cs="Times New Roman"/>
                <w:color w:val="000080"/>
              </w:rPr>
              <w:t>key</w:t>
            </w:r>
            <w:r w:rsidRPr="001F16EE">
              <w:rPr>
                <w:rFonts w:cs="Times New Roman"/>
                <w:color w:val="000000"/>
              </w:rPr>
              <w:t xml:space="preserve"> attribute</w:t>
            </w:r>
            <w:r>
              <w:rPr>
                <w:rFonts w:cs="Times New Roman"/>
                <w:color w:val="000000"/>
              </w:rPr>
              <w:t>-</w:t>
            </w:r>
            <w:r w:rsidRPr="001F16EE">
              <w:rPr>
                <w:rFonts w:cs="Times New Roman"/>
                <w:color w:val="000000"/>
              </w:rPr>
              <w:t>1;</w:t>
            </w:r>
            <w:r>
              <w:rPr>
                <w:rFonts w:cs="Times New Roman"/>
                <w:color w:val="000000"/>
              </w:rPr>
              <w:br/>
            </w:r>
            <w:r w:rsidRPr="001F16EE">
              <w:rPr>
                <w:rFonts w:cs="Times New Roman"/>
                <w:color w:val="000000"/>
              </w:rPr>
              <w:tab/>
            </w:r>
            <w:r w:rsidRPr="003C38CE">
              <w:rPr>
                <w:rFonts w:cs="Times New Roman"/>
                <w:color w:val="000080"/>
              </w:rPr>
              <w:t>uses</w:t>
            </w:r>
            <w:r w:rsidRPr="003C38CE">
              <w:rPr>
                <w:rFonts w:cs="Times New Roman"/>
                <w:color w:val="000000"/>
              </w:rPr>
              <w:t xml:space="preserve"> </w:t>
            </w:r>
            <w:r w:rsidRPr="003C38CE">
              <w:rPr>
                <w:rFonts w:cs="Times New Roman"/>
                <w:i/>
                <w:iCs/>
                <w:color w:val="A86200"/>
                <w:u w:val="single"/>
              </w:rPr>
              <w:t>root-class</w:t>
            </w:r>
            <w:r w:rsidRPr="003C38CE">
              <w:rPr>
                <w:rFonts w:cs="Times New Roman"/>
                <w:color w:val="000000"/>
              </w:rPr>
              <w:t>;</w:t>
            </w:r>
            <w:r w:rsidRPr="003C38CE">
              <w:rPr>
                <w:rFonts w:cs="Times New Roman"/>
                <w:color w:val="000000"/>
              </w:rPr>
              <w:br/>
            </w:r>
            <w:r w:rsidRPr="003C38CE">
              <w:rPr>
                <w:rFonts w:cs="Times New Roman"/>
                <w:color w:val="000000"/>
              </w:rPr>
              <w:tab/>
              <w:t>…</w:t>
            </w:r>
            <w:r w:rsidRPr="003C38CE">
              <w:rPr>
                <w:rFonts w:cs="Times New Roman"/>
                <w:color w:val="000000"/>
                <w:u w:val="single"/>
              </w:rPr>
              <w:t>;</w:t>
            </w:r>
            <w:r w:rsidRPr="003C38CE">
              <w:rPr>
                <w:rFonts w:cs="Times New Roman"/>
                <w:color w:val="000000"/>
                <w:u w:val="single"/>
              </w:rPr>
              <w:br/>
            </w:r>
            <w:r w:rsidRPr="003C38CE">
              <w:rPr>
                <w:rFonts w:cs="Times New Roman"/>
                <w:color w:val="000000"/>
              </w:rPr>
              <w:t>}</w:t>
            </w:r>
          </w:p>
          <w:p w14:paraId="516670A2" w14:textId="77777777" w:rsidR="000B4BA6" w:rsidRPr="00EE1534" w:rsidRDefault="000B4BA6" w:rsidP="000B4BA6">
            <w:pPr>
              <w:tabs>
                <w:tab w:val="left" w:pos="315"/>
                <w:tab w:val="left" w:pos="599"/>
                <w:tab w:val="left" w:pos="904"/>
              </w:tabs>
              <w:spacing w:before="80" w:after="80"/>
            </w:pPr>
          </w:p>
          <w:p w14:paraId="61FBDC61" w14:textId="77777777" w:rsidR="000B4BA6" w:rsidRPr="00EE1534" w:rsidRDefault="000B4BA6" w:rsidP="000B4BA6">
            <w:pPr>
              <w:tabs>
                <w:tab w:val="left" w:pos="315"/>
                <w:tab w:val="left" w:pos="599"/>
                <w:tab w:val="left" w:pos="904"/>
              </w:tabs>
              <w:spacing w:before="80" w:after="80"/>
            </w:pPr>
            <w:r w:rsidRPr="00EE1534">
              <w:t xml:space="preserve">Note: If </w:t>
            </w:r>
            <w:proofErr w:type="spellStart"/>
            <w:proofErr w:type="gramStart"/>
            <w:r w:rsidRPr="00EE1534">
              <w:t>RootElement</w:t>
            </w:r>
            <w:proofErr w:type="spellEnd"/>
            <w:r w:rsidRPr="00EE1534">
              <w:t>::</w:t>
            </w:r>
            <w:proofErr w:type="gramEnd"/>
            <w:r w:rsidRPr="00EE1534">
              <w:t>multiplicity is &gt; 1, a description property is ignored.</w:t>
            </w:r>
          </w:p>
        </w:tc>
      </w:tr>
      <w:tr w:rsidR="00370464" w14:paraId="3100EAAD" w14:textId="77777777" w:rsidTr="000B4BA6">
        <w:trPr>
          <w:gridAfter w:val="1"/>
          <w:wAfter w:w="113" w:type="dxa"/>
          <w:tblHeader w:val="0"/>
        </w:trPr>
        <w:tc>
          <w:tcPr>
            <w:tcW w:w="5032" w:type="dxa"/>
            <w:gridSpan w:val="2"/>
          </w:tcPr>
          <w:p w14:paraId="433DD421" w14:textId="127E8A88" w:rsidR="000B4BA6" w:rsidRPr="00287B63" w:rsidRDefault="00287B63" w:rsidP="000B4BA6">
            <w:pPr>
              <w:tabs>
                <w:tab w:val="left" w:pos="255"/>
                <w:tab w:val="left" w:pos="555"/>
                <w:tab w:val="left" w:pos="795"/>
              </w:tabs>
              <w:spacing w:before="80" w:after="80"/>
              <w:jc w:val="center"/>
              <w:rPr>
                <w:noProof/>
                <w:lang w:eastAsia="de-DE"/>
              </w:rPr>
            </w:pPr>
            <w:ins w:id="190" w:author="Bernd Zeuner" w:date="2022-11-25T09:26:00Z">
              <w:r w:rsidRPr="00287B63">
                <w:rPr>
                  <w:noProof/>
                  <w:lang w:eastAsia="de-DE"/>
                </w:rPr>
                <w:drawing>
                  <wp:inline distT="0" distB="0" distL="0" distR="0" wp14:anchorId="1B954964" wp14:editId="492D4DD4">
                    <wp:extent cx="3058160" cy="2210435"/>
                    <wp:effectExtent l="0" t="0" r="889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8160" cy="2210435"/>
                            </a:xfrm>
                            <a:prstGeom prst="rect">
                              <a:avLst/>
                            </a:prstGeom>
                          </pic:spPr>
                        </pic:pic>
                      </a:graphicData>
                    </a:graphic>
                  </wp:inline>
                </w:drawing>
              </w:r>
            </w:ins>
            <w:commentRangeStart w:id="191"/>
            <w:del w:id="192" w:author="Bernd Zeuner" w:date="2022-11-25T09:24:00Z">
              <w:r w:rsidR="000B4BA6" w:rsidDel="00287B63">
                <w:rPr>
                  <w:noProof/>
                  <w:lang w:eastAsia="zh-CN"/>
                </w:rPr>
                <w:drawing>
                  <wp:inline distT="0" distB="0" distL="0" distR="0" wp14:anchorId="35FFCB1C" wp14:editId="3F1C0FAF">
                    <wp:extent cx="3053080" cy="2536190"/>
                    <wp:effectExtent l="19050" t="0" r="0" b="0"/>
                    <wp:docPr id="2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3053080" cy="2536190"/>
                            </a:xfrm>
                            <a:prstGeom prst="rect">
                              <a:avLst/>
                            </a:prstGeom>
                            <a:noFill/>
                            <a:ln w="9525">
                              <a:noFill/>
                              <a:miter lim="800000"/>
                              <a:headEnd/>
                              <a:tailEnd/>
                            </a:ln>
                          </pic:spPr>
                        </pic:pic>
                      </a:graphicData>
                    </a:graphic>
                  </wp:inline>
                </w:drawing>
              </w:r>
            </w:del>
            <w:commentRangeEnd w:id="191"/>
            <w:r w:rsidR="000B4BA6">
              <w:rPr>
                <w:rStyle w:val="Kommentarzeichen"/>
              </w:rPr>
              <w:commentReference w:id="191"/>
            </w:r>
          </w:p>
          <w:p w14:paraId="6FC485F0" w14:textId="44A1E8AD" w:rsidR="00E62102" w:rsidDel="00287B63" w:rsidRDefault="00E62102" w:rsidP="00E62102">
            <w:pPr>
              <w:tabs>
                <w:tab w:val="left" w:pos="255"/>
                <w:tab w:val="left" w:pos="555"/>
                <w:tab w:val="left" w:pos="795"/>
              </w:tabs>
              <w:spacing w:before="80" w:after="80"/>
              <w:rPr>
                <w:ins w:id="193" w:author="Zeuner, Bernd" w:date="2020-12-18T12:23:00Z"/>
                <w:del w:id="194" w:author="Bernd Zeuner" w:date="2022-11-25T09:24:00Z"/>
                <w:noProof/>
                <w:sz w:val="24"/>
                <w:lang w:eastAsia="de-DE"/>
              </w:rPr>
            </w:pPr>
            <w:ins w:id="195" w:author="Zeuner, Bernd" w:date="2020-12-18T12:24:00Z">
              <w:del w:id="196" w:author="Bernd Zeuner" w:date="2022-11-25T09:24:00Z">
                <w:r w:rsidRPr="00E62102" w:rsidDel="00287B63">
                  <w:rPr>
                    <w:noProof/>
                    <w:highlight w:val="yellow"/>
                    <w:lang w:eastAsia="de-DE"/>
                  </w:rPr>
                  <w:delText>t</w:delText>
                </w:r>
              </w:del>
            </w:ins>
            <w:ins w:id="197" w:author="Zeuner, Bernd" w:date="2020-12-18T12:23:00Z">
              <w:del w:id="198" w:author="Bernd Zeuner" w:date="2022-11-25T09:24:00Z">
                <w:r w:rsidRPr="00E62102" w:rsidDel="00287B63">
                  <w:rPr>
                    <w:noProof/>
                    <w:highlight w:val="yellow"/>
                    <w:lang w:eastAsia="de-DE"/>
                  </w:rPr>
                  <w:delText>arget to be changed to: /MainModel:TopLevel:_topLevel</w:delText>
                </w:r>
              </w:del>
            </w:ins>
            <w:ins w:id="199" w:author="Zeuner, Bernd" w:date="2020-12-18T12:24:00Z">
              <w:del w:id="200" w:author="Bernd Zeuner" w:date="2022-11-25T09:24:00Z">
                <w:r w:rsidRPr="00E62102" w:rsidDel="00287B63">
                  <w:rPr>
                    <w:noProof/>
                    <w:highlight w:val="yellow"/>
                    <w:lang w:eastAsia="de-DE"/>
                  </w:rPr>
                  <w:delText xml:space="preserve"> ??</w:delText>
                </w:r>
              </w:del>
            </w:ins>
          </w:p>
          <w:p w14:paraId="4FF8C4E6" w14:textId="77777777" w:rsidR="00014417" w:rsidRPr="00E62102" w:rsidRDefault="00014417" w:rsidP="00E62102">
            <w:pPr>
              <w:tabs>
                <w:tab w:val="left" w:pos="255"/>
                <w:tab w:val="left" w:pos="555"/>
                <w:tab w:val="left" w:pos="795"/>
              </w:tabs>
              <w:spacing w:before="80" w:after="80"/>
              <w:rPr>
                <w:noProof/>
                <w:lang w:eastAsia="de-DE"/>
              </w:rPr>
            </w:pPr>
          </w:p>
          <w:p w14:paraId="2A15228D" w14:textId="31DFB50B" w:rsidR="00014417" w:rsidRPr="00005EA1" w:rsidRDefault="00014417" w:rsidP="00312462">
            <w:pPr>
              <w:tabs>
                <w:tab w:val="left" w:pos="255"/>
                <w:tab w:val="left" w:pos="555"/>
                <w:tab w:val="left" w:pos="795"/>
              </w:tabs>
              <w:spacing w:before="80" w:after="80"/>
              <w:rPr>
                <w:noProof/>
                <w:color w:val="FF0000"/>
                <w:lang w:eastAsia="de-DE"/>
              </w:rPr>
            </w:pPr>
            <w:r w:rsidRPr="00720AA3">
              <w:rPr>
                <w:noProof/>
                <w:color w:val="FF0000"/>
                <w:lang w:eastAsia="de-DE"/>
              </w:rPr>
              <w:t xml:space="preserve">grouping </w:t>
            </w:r>
            <w:r w:rsidR="00090A92" w:rsidRPr="00720AA3">
              <w:rPr>
                <w:noProof/>
                <w:color w:val="FF0000"/>
                <w:lang w:eastAsia="de-DE"/>
              </w:rPr>
              <w:t>top-level</w:t>
            </w:r>
            <w:r w:rsidRPr="00720AA3">
              <w:rPr>
                <w:noProof/>
                <w:color w:val="FF0000"/>
                <w:lang w:eastAsia="de-DE"/>
              </w:rPr>
              <w:t>-ref {</w:t>
            </w:r>
            <w:r w:rsidR="00090A92" w:rsidRPr="00720AA3">
              <w:rPr>
                <w:noProof/>
                <w:color w:val="FF0000"/>
                <w:lang w:eastAsia="de-DE"/>
              </w:rPr>
              <w:br/>
            </w:r>
            <w:r w:rsidRPr="00720AA3">
              <w:rPr>
                <w:noProof/>
                <w:color w:val="FF0000"/>
                <w:lang w:eastAsia="de-DE"/>
              </w:rPr>
              <w:tab/>
              <w:t xml:space="preserve">leaf </w:t>
            </w:r>
            <w:r w:rsidR="00090A92" w:rsidRPr="00720AA3">
              <w:rPr>
                <w:noProof/>
                <w:color w:val="FF0000"/>
                <w:lang w:eastAsia="de-DE"/>
              </w:rPr>
              <w:t>top-level-attribute-1</w:t>
            </w:r>
            <w:r w:rsidRPr="00720AA3">
              <w:rPr>
                <w:noProof/>
                <w:color w:val="FF0000"/>
                <w:lang w:eastAsia="de-DE"/>
              </w:rPr>
              <w:t xml:space="preserve"> {</w:t>
            </w:r>
            <w:r w:rsidR="00090A92" w:rsidRPr="00720AA3">
              <w:rPr>
                <w:noProof/>
                <w:color w:val="FF0000"/>
                <w:lang w:eastAsia="de-DE"/>
              </w:rPr>
              <w:br/>
            </w:r>
            <w:r w:rsidRPr="00720AA3">
              <w:rPr>
                <w:noProof/>
                <w:color w:val="FF0000"/>
                <w:lang w:eastAsia="de-DE"/>
              </w:rPr>
              <w:tab/>
            </w:r>
            <w:r w:rsidRPr="00720AA3">
              <w:rPr>
                <w:noProof/>
                <w:color w:val="FF0000"/>
                <w:lang w:eastAsia="de-DE"/>
              </w:rPr>
              <w:tab/>
              <w:t>type leafref {</w:t>
            </w:r>
            <w:r w:rsidR="00090A92" w:rsidRPr="00720AA3">
              <w:rPr>
                <w:noProof/>
                <w:color w:val="FF0000"/>
                <w:lang w:eastAsia="de-DE"/>
              </w:rPr>
              <w:br/>
            </w:r>
            <w:r w:rsidRPr="00720AA3">
              <w:rPr>
                <w:noProof/>
                <w:color w:val="FF0000"/>
                <w:lang w:eastAsia="de-DE"/>
              </w:rPr>
              <w:tab/>
            </w:r>
            <w:r w:rsidRPr="00720AA3">
              <w:rPr>
                <w:noProof/>
                <w:color w:val="FF0000"/>
                <w:lang w:eastAsia="de-DE"/>
              </w:rPr>
              <w:tab/>
            </w:r>
            <w:r w:rsidRPr="00720AA3">
              <w:rPr>
                <w:noProof/>
                <w:color w:val="FF0000"/>
                <w:lang w:eastAsia="de-DE"/>
              </w:rPr>
              <w:tab/>
              <w:t>path '</w:t>
            </w:r>
            <w:r w:rsidR="00090A92" w:rsidRPr="00720AA3">
              <w:rPr>
                <w:noProof/>
                <w:color w:val="FF0000"/>
                <w:lang w:eastAsia="de-DE"/>
              </w:rPr>
              <w:t>main-</w:t>
            </w:r>
            <w:r w:rsidRPr="00720AA3">
              <w:rPr>
                <w:noProof/>
                <w:color w:val="FF0000"/>
                <w:lang w:eastAsia="de-DE"/>
              </w:rPr>
              <w:t>model:</w:t>
            </w:r>
            <w:r w:rsidR="00090A92" w:rsidRPr="00720AA3">
              <w:rPr>
                <w:noProof/>
                <w:color w:val="FF0000"/>
                <w:lang w:eastAsia="de-DE"/>
              </w:rPr>
              <w:t>top-level</w:t>
            </w:r>
            <w:r w:rsidRPr="00720AA3">
              <w:rPr>
                <w:noProof/>
                <w:color w:val="FF0000"/>
                <w:lang w:eastAsia="de-DE"/>
              </w:rPr>
              <w:t>/</w:t>
            </w:r>
            <w:r w:rsidR="00090A92" w:rsidRPr="00720AA3">
              <w:rPr>
                <w:noProof/>
                <w:color w:val="FF0000"/>
                <w:lang w:eastAsia="de-DE"/>
              </w:rPr>
              <w:t>main-</w:t>
            </w:r>
            <w:r w:rsidRPr="00720AA3">
              <w:rPr>
                <w:noProof/>
                <w:color w:val="FF0000"/>
                <w:lang w:eastAsia="de-DE"/>
              </w:rPr>
              <w:t>model:</w:t>
            </w:r>
            <w:r w:rsidR="00090A92" w:rsidRPr="00720AA3">
              <w:rPr>
                <w:noProof/>
                <w:color w:val="FF0000"/>
                <w:lang w:eastAsia="de-DE"/>
              </w:rPr>
              <w:t>attribute-1</w:t>
            </w:r>
            <w:r w:rsidRPr="00720AA3">
              <w:rPr>
                <w:noProof/>
                <w:color w:val="FF0000"/>
                <w:lang w:eastAsia="de-DE"/>
              </w:rPr>
              <w:t>';</w:t>
            </w:r>
            <w:r w:rsidR="00090A92" w:rsidRPr="00720AA3">
              <w:rPr>
                <w:noProof/>
                <w:color w:val="FF0000"/>
                <w:lang w:eastAsia="de-DE"/>
              </w:rPr>
              <w:br/>
            </w:r>
            <w:r w:rsidRPr="00720AA3">
              <w:rPr>
                <w:noProof/>
                <w:color w:val="FF0000"/>
                <w:lang w:eastAsia="de-DE"/>
              </w:rPr>
              <w:tab/>
            </w:r>
            <w:r w:rsidRPr="00720AA3">
              <w:rPr>
                <w:noProof/>
                <w:color w:val="FF0000"/>
                <w:lang w:eastAsia="de-DE"/>
              </w:rPr>
              <w:tab/>
            </w:r>
            <w:r w:rsidRPr="00005EA1">
              <w:rPr>
                <w:noProof/>
                <w:color w:val="FF0000"/>
                <w:lang w:eastAsia="de-DE"/>
              </w:rPr>
              <w:t>}</w:t>
            </w:r>
          </w:p>
          <w:p w14:paraId="07DB3D8A" w14:textId="14012E0F" w:rsidR="00014417" w:rsidRPr="00720AA3" w:rsidRDefault="00014417" w:rsidP="00312462">
            <w:pPr>
              <w:tabs>
                <w:tab w:val="left" w:pos="255"/>
                <w:tab w:val="left" w:pos="555"/>
                <w:tab w:val="left" w:pos="795"/>
              </w:tabs>
              <w:spacing w:before="80" w:after="80"/>
              <w:rPr>
                <w:noProof/>
                <w:color w:val="FF0000"/>
                <w:lang w:eastAsia="de-DE"/>
              </w:rPr>
            </w:pPr>
            <w:r w:rsidRPr="00005EA1">
              <w:rPr>
                <w:noProof/>
                <w:color w:val="FF0000"/>
                <w:lang w:eastAsia="de-DE"/>
              </w:rPr>
              <w:tab/>
            </w:r>
            <w:r w:rsidRPr="00720AA3">
              <w:rPr>
                <w:noProof/>
                <w:color w:val="FF0000"/>
                <w:lang w:eastAsia="de-DE"/>
              </w:rPr>
              <w:t>}</w:t>
            </w:r>
          </w:p>
          <w:p w14:paraId="766DBCC8" w14:textId="77777777" w:rsidR="00014417" w:rsidRPr="00720AA3" w:rsidRDefault="00014417" w:rsidP="00312462">
            <w:pPr>
              <w:tabs>
                <w:tab w:val="left" w:pos="255"/>
                <w:tab w:val="left" w:pos="555"/>
                <w:tab w:val="left" w:pos="795"/>
              </w:tabs>
              <w:spacing w:before="80" w:after="80"/>
              <w:rPr>
                <w:noProof/>
                <w:color w:val="FF0000"/>
                <w:lang w:eastAsia="de-DE"/>
              </w:rPr>
            </w:pPr>
            <w:r w:rsidRPr="00720AA3">
              <w:rPr>
                <w:noProof/>
                <w:color w:val="FF0000"/>
                <w:lang w:eastAsia="de-DE"/>
              </w:rPr>
              <w:t>}</w:t>
            </w:r>
          </w:p>
          <w:p w14:paraId="5182CA02" w14:textId="47A9D54C" w:rsidR="00090A92" w:rsidRPr="00720AA3" w:rsidRDefault="00090A92" w:rsidP="00090A92">
            <w:pPr>
              <w:tabs>
                <w:tab w:val="left" w:pos="255"/>
                <w:tab w:val="left" w:pos="555"/>
                <w:tab w:val="left" w:pos="795"/>
              </w:tabs>
              <w:spacing w:before="80" w:after="80"/>
              <w:rPr>
                <w:noProof/>
                <w:color w:val="FF0000"/>
                <w:lang w:eastAsia="de-DE"/>
              </w:rPr>
            </w:pPr>
            <w:r w:rsidRPr="00720AA3">
              <w:rPr>
                <w:noProof/>
                <w:color w:val="FF0000"/>
                <w:lang w:eastAsia="de-DE"/>
              </w:rPr>
              <w:t>grouping sub-level-2-ref {</w:t>
            </w:r>
            <w:r w:rsidRPr="00720AA3">
              <w:rPr>
                <w:noProof/>
                <w:color w:val="FF0000"/>
                <w:lang w:eastAsia="de-DE"/>
              </w:rPr>
              <w:br/>
            </w:r>
            <w:r w:rsidRPr="00720AA3">
              <w:rPr>
                <w:noProof/>
                <w:color w:val="FF0000"/>
                <w:lang w:eastAsia="de-DE"/>
              </w:rPr>
              <w:tab/>
              <w:t xml:space="preserve">uses </w:t>
            </w:r>
            <w:r w:rsidR="00720AA3" w:rsidRPr="00720AA3">
              <w:rPr>
                <w:noProof/>
                <w:color w:val="FF0000"/>
                <w:lang w:eastAsia="de-DE"/>
              </w:rPr>
              <w:t>top-level-ref</w:t>
            </w:r>
            <w:r w:rsidRPr="00720AA3">
              <w:rPr>
                <w:noProof/>
                <w:color w:val="FF0000"/>
                <w:lang w:eastAsia="de-DE"/>
              </w:rPr>
              <w:t>;</w:t>
            </w:r>
            <w:r w:rsidRPr="00720AA3">
              <w:rPr>
                <w:noProof/>
                <w:color w:val="FF0000"/>
                <w:lang w:eastAsia="de-DE"/>
              </w:rPr>
              <w:br/>
            </w:r>
            <w:r w:rsidRPr="00720AA3">
              <w:rPr>
                <w:noProof/>
                <w:color w:val="FF0000"/>
                <w:lang w:eastAsia="de-DE"/>
              </w:rPr>
              <w:tab/>
              <w:t>leaf sub-level-2-key {</w:t>
            </w:r>
            <w:r w:rsidRPr="00720AA3">
              <w:rPr>
                <w:noProof/>
                <w:color w:val="FF0000"/>
                <w:lang w:eastAsia="de-DE"/>
              </w:rPr>
              <w:br/>
            </w:r>
            <w:r w:rsidRPr="00720AA3">
              <w:rPr>
                <w:noProof/>
                <w:color w:val="FF0000"/>
                <w:lang w:eastAsia="de-DE"/>
              </w:rPr>
              <w:tab/>
            </w:r>
            <w:r w:rsidRPr="00720AA3">
              <w:rPr>
                <w:noProof/>
                <w:color w:val="FF0000"/>
                <w:lang w:eastAsia="de-DE"/>
              </w:rPr>
              <w:tab/>
              <w:t>type leafref {</w:t>
            </w:r>
            <w:r w:rsidRPr="00720AA3">
              <w:rPr>
                <w:noProof/>
                <w:color w:val="FF0000"/>
                <w:lang w:eastAsia="de-DE"/>
              </w:rPr>
              <w:br/>
            </w:r>
            <w:r w:rsidRPr="00720AA3">
              <w:rPr>
                <w:noProof/>
                <w:color w:val="FF0000"/>
                <w:lang w:eastAsia="de-DE"/>
              </w:rPr>
              <w:tab/>
            </w:r>
            <w:r w:rsidRPr="00720AA3">
              <w:rPr>
                <w:noProof/>
                <w:color w:val="FF0000"/>
                <w:lang w:eastAsia="de-DE"/>
              </w:rPr>
              <w:tab/>
            </w:r>
            <w:r w:rsidRPr="00720AA3">
              <w:rPr>
                <w:noProof/>
                <w:color w:val="FF0000"/>
                <w:lang w:eastAsia="de-DE"/>
              </w:rPr>
              <w:tab/>
              <w:t>path 'main-model:sub-level-2/main-model:key';</w:t>
            </w:r>
            <w:r w:rsidRPr="00720AA3">
              <w:rPr>
                <w:noProof/>
                <w:color w:val="FF0000"/>
                <w:lang w:eastAsia="de-DE"/>
              </w:rPr>
              <w:br/>
            </w:r>
            <w:r w:rsidRPr="00720AA3">
              <w:rPr>
                <w:noProof/>
                <w:color w:val="FF0000"/>
                <w:lang w:eastAsia="de-DE"/>
              </w:rPr>
              <w:tab/>
            </w:r>
            <w:r w:rsidRPr="00720AA3">
              <w:rPr>
                <w:noProof/>
                <w:color w:val="FF0000"/>
                <w:lang w:eastAsia="de-DE"/>
              </w:rPr>
              <w:tab/>
              <w:t>}</w:t>
            </w:r>
          </w:p>
          <w:p w14:paraId="218C99A7" w14:textId="77777777" w:rsidR="00090A92" w:rsidRPr="00720AA3" w:rsidRDefault="00090A92" w:rsidP="00090A92">
            <w:pPr>
              <w:tabs>
                <w:tab w:val="left" w:pos="255"/>
                <w:tab w:val="left" w:pos="555"/>
                <w:tab w:val="left" w:pos="795"/>
              </w:tabs>
              <w:spacing w:before="80" w:after="80"/>
              <w:rPr>
                <w:noProof/>
                <w:color w:val="FF0000"/>
                <w:lang w:eastAsia="de-DE"/>
              </w:rPr>
            </w:pPr>
            <w:r w:rsidRPr="00720AA3">
              <w:rPr>
                <w:noProof/>
                <w:color w:val="FF0000"/>
                <w:lang w:eastAsia="de-DE"/>
              </w:rPr>
              <w:tab/>
              <w:t>}</w:t>
            </w:r>
          </w:p>
          <w:p w14:paraId="29EF56DD" w14:textId="77777777" w:rsidR="00090A92" w:rsidRPr="00720AA3" w:rsidRDefault="00090A92" w:rsidP="00090A92">
            <w:pPr>
              <w:tabs>
                <w:tab w:val="left" w:pos="255"/>
                <w:tab w:val="left" w:pos="555"/>
                <w:tab w:val="left" w:pos="795"/>
              </w:tabs>
              <w:spacing w:before="80" w:after="80"/>
              <w:rPr>
                <w:noProof/>
                <w:color w:val="FF0000"/>
                <w:lang w:eastAsia="de-DE"/>
              </w:rPr>
            </w:pPr>
            <w:r w:rsidRPr="00720AA3">
              <w:rPr>
                <w:noProof/>
                <w:color w:val="FF0000"/>
                <w:lang w:eastAsia="de-DE"/>
              </w:rPr>
              <w:t>}</w:t>
            </w:r>
          </w:p>
          <w:p w14:paraId="72811A8C" w14:textId="3351FA87" w:rsidR="00720AA3" w:rsidRPr="00720AA3" w:rsidRDefault="00720AA3" w:rsidP="00720AA3">
            <w:pPr>
              <w:tabs>
                <w:tab w:val="left" w:pos="255"/>
                <w:tab w:val="left" w:pos="555"/>
                <w:tab w:val="left" w:pos="795"/>
              </w:tabs>
              <w:spacing w:before="80" w:after="80"/>
              <w:rPr>
                <w:noProof/>
                <w:color w:val="FF0000"/>
                <w:lang w:eastAsia="de-DE"/>
              </w:rPr>
            </w:pPr>
            <w:r w:rsidRPr="00720AA3">
              <w:rPr>
                <w:noProof/>
                <w:color w:val="FF0000"/>
                <w:lang w:eastAsia="de-DE"/>
              </w:rPr>
              <w:t>grouping sub-level-4-ref {</w:t>
            </w:r>
            <w:r w:rsidRPr="00720AA3">
              <w:rPr>
                <w:noProof/>
                <w:color w:val="FF0000"/>
                <w:lang w:eastAsia="de-DE"/>
              </w:rPr>
              <w:br/>
            </w:r>
            <w:r w:rsidRPr="00720AA3">
              <w:rPr>
                <w:noProof/>
                <w:color w:val="FF0000"/>
                <w:lang w:eastAsia="de-DE"/>
              </w:rPr>
              <w:tab/>
              <w:t>uses top-level-ref;</w:t>
            </w:r>
            <w:r w:rsidRPr="00720AA3">
              <w:rPr>
                <w:noProof/>
                <w:color w:val="FF0000"/>
                <w:lang w:eastAsia="de-DE"/>
              </w:rPr>
              <w:br/>
            </w:r>
            <w:r w:rsidRPr="00720AA3">
              <w:rPr>
                <w:noProof/>
                <w:color w:val="FF0000"/>
                <w:lang w:eastAsia="de-DE"/>
              </w:rPr>
              <w:tab/>
              <w:t>leaf sub-level-4-key-1 {</w:t>
            </w:r>
            <w:r w:rsidRPr="00720AA3">
              <w:rPr>
                <w:noProof/>
                <w:color w:val="FF0000"/>
                <w:lang w:eastAsia="de-DE"/>
              </w:rPr>
              <w:br/>
            </w:r>
            <w:r w:rsidRPr="00720AA3">
              <w:rPr>
                <w:noProof/>
                <w:color w:val="FF0000"/>
                <w:lang w:eastAsia="de-DE"/>
              </w:rPr>
              <w:lastRenderedPageBreak/>
              <w:tab/>
            </w:r>
            <w:r w:rsidRPr="00720AA3">
              <w:rPr>
                <w:noProof/>
                <w:color w:val="FF0000"/>
                <w:lang w:eastAsia="de-DE"/>
              </w:rPr>
              <w:tab/>
              <w:t>type leafref {</w:t>
            </w:r>
            <w:r w:rsidRPr="00720AA3">
              <w:rPr>
                <w:noProof/>
                <w:color w:val="FF0000"/>
                <w:lang w:eastAsia="de-DE"/>
              </w:rPr>
              <w:br/>
            </w:r>
            <w:r w:rsidRPr="00720AA3">
              <w:rPr>
                <w:noProof/>
                <w:color w:val="FF0000"/>
                <w:lang w:eastAsia="de-DE"/>
              </w:rPr>
              <w:tab/>
            </w:r>
            <w:r w:rsidRPr="00720AA3">
              <w:rPr>
                <w:noProof/>
                <w:color w:val="FF0000"/>
                <w:lang w:eastAsia="de-DE"/>
              </w:rPr>
              <w:tab/>
            </w:r>
            <w:r w:rsidRPr="00720AA3">
              <w:rPr>
                <w:noProof/>
                <w:color w:val="FF0000"/>
                <w:lang w:eastAsia="de-DE"/>
              </w:rPr>
              <w:tab/>
              <w:t>path 'main-model:sub-level-4/main-model:key-1';</w:t>
            </w:r>
            <w:r w:rsidRPr="00720AA3">
              <w:rPr>
                <w:noProof/>
                <w:color w:val="FF0000"/>
                <w:lang w:eastAsia="de-DE"/>
              </w:rPr>
              <w:br/>
            </w:r>
            <w:r w:rsidRPr="00720AA3">
              <w:rPr>
                <w:noProof/>
                <w:color w:val="FF0000"/>
                <w:lang w:eastAsia="de-DE"/>
              </w:rPr>
              <w:tab/>
            </w:r>
            <w:r w:rsidRPr="00720AA3">
              <w:rPr>
                <w:noProof/>
                <w:color w:val="FF0000"/>
                <w:lang w:eastAsia="de-DE"/>
              </w:rPr>
              <w:tab/>
              <w:t>}</w:t>
            </w:r>
          </w:p>
          <w:p w14:paraId="5DE47155" w14:textId="77777777" w:rsidR="00720AA3" w:rsidRPr="00005EA1" w:rsidRDefault="00720AA3" w:rsidP="00720AA3">
            <w:pPr>
              <w:tabs>
                <w:tab w:val="left" w:pos="255"/>
                <w:tab w:val="left" w:pos="555"/>
                <w:tab w:val="left" w:pos="795"/>
              </w:tabs>
              <w:spacing w:before="80" w:after="80"/>
              <w:rPr>
                <w:noProof/>
                <w:color w:val="FF0000"/>
                <w:lang w:eastAsia="de-DE"/>
              </w:rPr>
            </w:pPr>
            <w:r w:rsidRPr="00720AA3">
              <w:rPr>
                <w:noProof/>
                <w:color w:val="FF0000"/>
                <w:lang w:eastAsia="de-DE"/>
              </w:rPr>
              <w:tab/>
            </w:r>
            <w:r w:rsidRPr="00005EA1">
              <w:rPr>
                <w:noProof/>
                <w:color w:val="FF0000"/>
                <w:lang w:eastAsia="de-DE"/>
              </w:rPr>
              <w:t>}</w:t>
            </w:r>
          </w:p>
          <w:p w14:paraId="1FDCA91D" w14:textId="713F4C8C" w:rsidR="00720AA3" w:rsidRPr="00005EA1" w:rsidRDefault="00720AA3" w:rsidP="00720AA3">
            <w:pPr>
              <w:tabs>
                <w:tab w:val="left" w:pos="255"/>
                <w:tab w:val="left" w:pos="555"/>
                <w:tab w:val="left" w:pos="795"/>
              </w:tabs>
              <w:spacing w:before="80" w:after="80"/>
              <w:rPr>
                <w:noProof/>
                <w:color w:val="FF0000"/>
                <w:lang w:eastAsia="de-DE"/>
              </w:rPr>
            </w:pPr>
            <w:r w:rsidRPr="00005EA1">
              <w:rPr>
                <w:noProof/>
                <w:color w:val="FF0000"/>
                <w:lang w:eastAsia="de-DE"/>
              </w:rPr>
              <w:t>}</w:t>
            </w:r>
          </w:p>
          <w:p w14:paraId="24688621" w14:textId="77777777" w:rsidR="00720AA3" w:rsidRPr="00005EA1" w:rsidRDefault="00720AA3" w:rsidP="00720AA3">
            <w:pPr>
              <w:tabs>
                <w:tab w:val="left" w:pos="255"/>
                <w:tab w:val="left" w:pos="555"/>
                <w:tab w:val="left" w:pos="795"/>
              </w:tabs>
              <w:spacing w:before="80" w:after="80"/>
              <w:rPr>
                <w:noProof/>
                <w:lang w:eastAsia="de-DE"/>
              </w:rPr>
            </w:pPr>
          </w:p>
          <w:p w14:paraId="0D97FEB2" w14:textId="46232FCF" w:rsidR="00720AA3" w:rsidRPr="00720AA3" w:rsidRDefault="00720AA3" w:rsidP="00720AA3">
            <w:pPr>
              <w:tabs>
                <w:tab w:val="left" w:pos="255"/>
                <w:tab w:val="left" w:pos="555"/>
                <w:tab w:val="left" w:pos="795"/>
              </w:tabs>
              <w:spacing w:before="80" w:after="80"/>
              <w:rPr>
                <w:noProof/>
                <w:color w:val="0070C0"/>
                <w:lang w:eastAsia="de-DE"/>
              </w:rPr>
            </w:pPr>
            <w:r w:rsidRPr="00720AA3">
              <w:rPr>
                <w:noProof/>
                <w:color w:val="0070C0"/>
                <w:lang w:eastAsia="de-DE"/>
              </w:rPr>
              <w:t>grouping top-level-specification-ref {</w:t>
            </w:r>
            <w:r w:rsidRPr="00720AA3">
              <w:rPr>
                <w:noProof/>
                <w:color w:val="0070C0"/>
                <w:lang w:eastAsia="de-DE"/>
              </w:rPr>
              <w:br/>
            </w:r>
            <w:r w:rsidRPr="00720AA3">
              <w:rPr>
                <w:noProof/>
                <w:color w:val="0070C0"/>
                <w:lang w:eastAsia="de-DE"/>
              </w:rPr>
              <w:tab/>
              <w:t>leaf top-level-specification-attribute-2 {</w:t>
            </w:r>
            <w:r w:rsidRPr="00720AA3">
              <w:rPr>
                <w:noProof/>
                <w:color w:val="0070C0"/>
                <w:lang w:eastAsia="de-DE"/>
              </w:rPr>
              <w:br/>
            </w:r>
            <w:r w:rsidRPr="00720AA3">
              <w:rPr>
                <w:noProof/>
                <w:color w:val="0070C0"/>
                <w:lang w:eastAsia="de-DE"/>
              </w:rPr>
              <w:tab/>
            </w:r>
            <w:r w:rsidRPr="00720AA3">
              <w:rPr>
                <w:noProof/>
                <w:color w:val="0070C0"/>
                <w:lang w:eastAsia="de-DE"/>
              </w:rPr>
              <w:tab/>
              <w:t>type leafref {</w:t>
            </w:r>
            <w:r w:rsidRPr="00720AA3">
              <w:rPr>
                <w:noProof/>
                <w:color w:val="0070C0"/>
                <w:lang w:eastAsia="de-DE"/>
              </w:rPr>
              <w:br/>
            </w:r>
            <w:r w:rsidRPr="00720AA3">
              <w:rPr>
                <w:noProof/>
                <w:color w:val="0070C0"/>
                <w:lang w:eastAsia="de-DE"/>
              </w:rPr>
              <w:tab/>
            </w:r>
            <w:r w:rsidRPr="00720AA3">
              <w:rPr>
                <w:noProof/>
                <w:color w:val="0070C0"/>
                <w:lang w:eastAsia="de-DE"/>
              </w:rPr>
              <w:tab/>
            </w:r>
            <w:r w:rsidRPr="00720AA3">
              <w:rPr>
                <w:noProof/>
                <w:color w:val="0070C0"/>
                <w:lang w:eastAsia="de-DE"/>
              </w:rPr>
              <w:tab/>
              <w:t>path 'specification-model:top-level-specification/specification-model:attribute-2';</w:t>
            </w:r>
            <w:r w:rsidRPr="00720AA3">
              <w:rPr>
                <w:noProof/>
                <w:color w:val="0070C0"/>
                <w:lang w:eastAsia="de-DE"/>
              </w:rPr>
              <w:br/>
            </w:r>
            <w:r w:rsidRPr="00720AA3">
              <w:rPr>
                <w:noProof/>
                <w:color w:val="0070C0"/>
                <w:lang w:eastAsia="de-DE"/>
              </w:rPr>
              <w:tab/>
            </w:r>
            <w:r w:rsidRPr="00720AA3">
              <w:rPr>
                <w:noProof/>
                <w:color w:val="0070C0"/>
                <w:lang w:eastAsia="de-DE"/>
              </w:rPr>
              <w:tab/>
              <w:t>}</w:t>
            </w:r>
          </w:p>
          <w:p w14:paraId="1B12AB3D" w14:textId="77777777" w:rsidR="00720AA3" w:rsidRPr="00720AA3" w:rsidRDefault="00720AA3" w:rsidP="00720AA3">
            <w:pPr>
              <w:tabs>
                <w:tab w:val="left" w:pos="255"/>
                <w:tab w:val="left" w:pos="555"/>
                <w:tab w:val="left" w:pos="795"/>
              </w:tabs>
              <w:spacing w:before="80" w:after="80"/>
              <w:rPr>
                <w:noProof/>
                <w:color w:val="0070C0"/>
                <w:lang w:eastAsia="de-DE"/>
              </w:rPr>
            </w:pPr>
            <w:r w:rsidRPr="00720AA3">
              <w:rPr>
                <w:noProof/>
                <w:color w:val="0070C0"/>
                <w:lang w:eastAsia="de-DE"/>
              </w:rPr>
              <w:tab/>
              <w:t>}</w:t>
            </w:r>
          </w:p>
          <w:p w14:paraId="363FFBF5" w14:textId="77777777" w:rsidR="00720AA3" w:rsidRPr="00720AA3" w:rsidRDefault="00720AA3" w:rsidP="00720AA3">
            <w:pPr>
              <w:tabs>
                <w:tab w:val="left" w:pos="255"/>
                <w:tab w:val="left" w:pos="555"/>
                <w:tab w:val="left" w:pos="795"/>
              </w:tabs>
              <w:spacing w:before="80" w:after="80"/>
              <w:rPr>
                <w:noProof/>
                <w:color w:val="0070C0"/>
                <w:lang w:eastAsia="de-DE"/>
              </w:rPr>
            </w:pPr>
            <w:r w:rsidRPr="00720AA3">
              <w:rPr>
                <w:noProof/>
                <w:color w:val="0070C0"/>
                <w:lang w:eastAsia="de-DE"/>
              </w:rPr>
              <w:t>}</w:t>
            </w:r>
          </w:p>
          <w:p w14:paraId="09959BCB" w14:textId="4F300D14" w:rsidR="00090A92" w:rsidRDefault="00090A92" w:rsidP="00090A92">
            <w:pPr>
              <w:tabs>
                <w:tab w:val="left" w:pos="255"/>
                <w:tab w:val="left" w:pos="555"/>
                <w:tab w:val="left" w:pos="795"/>
              </w:tabs>
              <w:spacing w:before="80" w:after="80"/>
              <w:rPr>
                <w:noProof/>
                <w:lang w:val="de-DE" w:eastAsia="de-DE"/>
              </w:rPr>
            </w:pPr>
          </w:p>
        </w:tc>
        <w:tc>
          <w:tcPr>
            <w:tcW w:w="4468" w:type="dxa"/>
            <w:gridSpan w:val="2"/>
          </w:tcPr>
          <w:p w14:paraId="4B8676B0" w14:textId="2B6BDD73" w:rsidR="00370464" w:rsidRPr="00D51490" w:rsidRDefault="006F1479" w:rsidP="00A101DD">
            <w:pPr>
              <w:tabs>
                <w:tab w:val="left" w:pos="315"/>
                <w:tab w:val="left" w:pos="599"/>
                <w:tab w:val="left" w:pos="904"/>
              </w:tabs>
              <w:spacing w:before="80" w:after="80"/>
              <w:rPr>
                <w:color w:val="FF0000"/>
              </w:rPr>
            </w:pPr>
            <w:r w:rsidRPr="00D51490">
              <w:rPr>
                <w:color w:val="FF0000"/>
              </w:rPr>
              <w:lastRenderedPageBreak/>
              <w:t>module main-model {</w:t>
            </w:r>
            <w:r w:rsidRPr="00D51490">
              <w:rPr>
                <w:color w:val="FF0000"/>
              </w:rPr>
              <w:br/>
            </w:r>
            <w:r w:rsidRPr="00D51490">
              <w:rPr>
                <w:color w:val="FF0000"/>
              </w:rPr>
              <w:tab/>
              <w:t>…</w:t>
            </w:r>
            <w:r w:rsidRPr="00D51490">
              <w:rPr>
                <w:color w:val="FF0000"/>
              </w:rPr>
              <w:br/>
            </w:r>
            <w:r w:rsidR="00370464" w:rsidRPr="00D51490">
              <w:rPr>
                <w:color w:val="FF0000"/>
              </w:rPr>
              <w:t>grouping top-level {</w:t>
            </w:r>
            <w:r w:rsidR="00370464" w:rsidRPr="00D51490">
              <w:rPr>
                <w:color w:val="FF0000"/>
              </w:rPr>
              <w:br/>
            </w:r>
            <w:r w:rsidR="00A101DD" w:rsidRPr="00D51490">
              <w:rPr>
                <w:color w:val="FF0000"/>
              </w:rPr>
              <w:tab/>
              <w:t>leaf attribute-</w:t>
            </w:r>
            <w:r w:rsidR="00D51490" w:rsidRPr="00D51490">
              <w:rPr>
                <w:color w:val="FF0000"/>
              </w:rPr>
              <w:t>1</w:t>
            </w:r>
            <w:r w:rsidR="00A101DD" w:rsidRPr="00D51490">
              <w:rPr>
                <w:color w:val="FF0000"/>
              </w:rPr>
              <w:t xml:space="preserve"> {</w:t>
            </w:r>
            <w:r w:rsidR="00D51490" w:rsidRPr="00D51490">
              <w:rPr>
                <w:color w:val="FF0000"/>
              </w:rPr>
              <w:br/>
            </w:r>
            <w:r w:rsidR="00A101DD" w:rsidRPr="00D51490">
              <w:rPr>
                <w:color w:val="FF0000"/>
              </w:rPr>
              <w:tab/>
            </w:r>
            <w:r w:rsidR="00A101DD" w:rsidRPr="00D51490">
              <w:rPr>
                <w:color w:val="FF0000"/>
              </w:rPr>
              <w:tab/>
              <w:t xml:space="preserve">type </w:t>
            </w:r>
            <w:r w:rsidR="00D51490" w:rsidRPr="00D51490">
              <w:rPr>
                <w:color w:val="FF0000"/>
              </w:rPr>
              <w:t>int64</w:t>
            </w:r>
            <w:r w:rsidR="00A101DD" w:rsidRPr="00D51490">
              <w:rPr>
                <w:color w:val="FF0000"/>
              </w:rPr>
              <w:t>;</w:t>
            </w:r>
            <w:r w:rsidR="00D51490">
              <w:rPr>
                <w:color w:val="FF0000"/>
              </w:rPr>
              <w:br/>
            </w:r>
            <w:r w:rsidR="00D51490">
              <w:rPr>
                <w:color w:val="FF0000"/>
              </w:rPr>
              <w:tab/>
              <w:t>}</w:t>
            </w:r>
            <w:r w:rsidR="00D51490" w:rsidRPr="00D51490">
              <w:rPr>
                <w:color w:val="FF0000"/>
              </w:rPr>
              <w:br/>
            </w:r>
            <w:r w:rsidR="00370464" w:rsidRPr="00D51490">
              <w:rPr>
                <w:color w:val="FF0000"/>
              </w:rPr>
              <w:tab/>
              <w:t>…</w:t>
            </w:r>
            <w:r w:rsidR="00370464" w:rsidRPr="00D51490">
              <w:rPr>
                <w:color w:val="FF0000"/>
              </w:rPr>
              <w:br/>
              <w:t>}</w:t>
            </w:r>
          </w:p>
          <w:p w14:paraId="008423C5" w14:textId="1050B7C5" w:rsidR="00370464" w:rsidRPr="00D51490" w:rsidRDefault="00370464" w:rsidP="00370464">
            <w:pPr>
              <w:tabs>
                <w:tab w:val="left" w:pos="315"/>
                <w:tab w:val="left" w:pos="599"/>
                <w:tab w:val="left" w:pos="904"/>
              </w:tabs>
              <w:spacing w:before="80" w:after="80"/>
              <w:rPr>
                <w:color w:val="FF0000"/>
              </w:rPr>
            </w:pPr>
            <w:r w:rsidRPr="00D51490">
              <w:rPr>
                <w:color w:val="FF0000"/>
              </w:rPr>
              <w:t>grouping sub-level</w:t>
            </w:r>
            <w:r w:rsidR="00541D87" w:rsidRPr="00D51490">
              <w:rPr>
                <w:color w:val="FF0000"/>
              </w:rPr>
              <w:t>-</w:t>
            </w:r>
            <w:r w:rsidRPr="00D51490">
              <w:rPr>
                <w:color w:val="FF0000"/>
              </w:rPr>
              <w:t>1 {</w:t>
            </w:r>
            <w:r w:rsidRPr="00D51490">
              <w:rPr>
                <w:color w:val="FF0000"/>
              </w:rPr>
              <w:br/>
            </w:r>
            <w:r w:rsidRPr="00D51490">
              <w:rPr>
                <w:color w:val="FF0000"/>
              </w:rPr>
              <w:tab/>
              <w:t>…</w:t>
            </w:r>
            <w:r w:rsidRPr="00D51490">
              <w:rPr>
                <w:color w:val="FF0000"/>
              </w:rPr>
              <w:br/>
              <w:t>}</w:t>
            </w:r>
          </w:p>
          <w:p w14:paraId="685CEA45" w14:textId="678627E1" w:rsidR="00370464" w:rsidRPr="00D51490" w:rsidRDefault="00370464" w:rsidP="00370464">
            <w:pPr>
              <w:tabs>
                <w:tab w:val="left" w:pos="315"/>
                <w:tab w:val="left" w:pos="599"/>
                <w:tab w:val="left" w:pos="904"/>
              </w:tabs>
              <w:spacing w:before="80" w:after="80"/>
              <w:rPr>
                <w:color w:val="FF0000"/>
              </w:rPr>
            </w:pPr>
            <w:r w:rsidRPr="00D51490">
              <w:rPr>
                <w:color w:val="FF0000"/>
              </w:rPr>
              <w:t>grouping sub-level</w:t>
            </w:r>
            <w:r w:rsidR="00541D87" w:rsidRPr="00D51490">
              <w:rPr>
                <w:color w:val="FF0000"/>
              </w:rPr>
              <w:t>-</w:t>
            </w:r>
            <w:r w:rsidRPr="00D51490">
              <w:rPr>
                <w:color w:val="FF0000"/>
              </w:rPr>
              <w:t>2 {</w:t>
            </w:r>
            <w:r w:rsidRPr="00D51490">
              <w:rPr>
                <w:color w:val="FF0000"/>
              </w:rPr>
              <w:br/>
            </w:r>
            <w:r w:rsidRPr="00D51490">
              <w:rPr>
                <w:color w:val="FF0000"/>
              </w:rPr>
              <w:tab/>
              <w:t>…</w:t>
            </w:r>
            <w:r w:rsidRPr="00D51490">
              <w:rPr>
                <w:color w:val="FF0000"/>
              </w:rPr>
              <w:br/>
            </w:r>
            <w:r w:rsidRPr="00D51490">
              <w:rPr>
                <w:color w:val="FF0000"/>
              </w:rPr>
              <w:tab/>
            </w:r>
            <w:r w:rsidR="00D51490">
              <w:rPr>
                <w:color w:val="FF0000"/>
              </w:rPr>
              <w:t xml:space="preserve">leaf </w:t>
            </w:r>
            <w:r w:rsidRPr="00D51490">
              <w:rPr>
                <w:color w:val="FF0000"/>
              </w:rPr>
              <w:t>key {</w:t>
            </w:r>
            <w:r w:rsidRPr="00D51490">
              <w:rPr>
                <w:color w:val="FF0000"/>
              </w:rPr>
              <w:br/>
            </w:r>
            <w:r w:rsidRPr="00D51490">
              <w:rPr>
                <w:color w:val="FF0000"/>
              </w:rPr>
              <w:tab/>
            </w:r>
            <w:r w:rsidRPr="00D51490">
              <w:rPr>
                <w:color w:val="FF0000"/>
              </w:rPr>
              <w:tab/>
              <w:t>type string;</w:t>
            </w:r>
            <w:r w:rsidRPr="00D51490">
              <w:rPr>
                <w:color w:val="FF0000"/>
              </w:rPr>
              <w:br/>
            </w:r>
            <w:r w:rsidRPr="00D51490">
              <w:rPr>
                <w:color w:val="FF0000"/>
              </w:rPr>
              <w:tab/>
              <w:t>}</w:t>
            </w:r>
            <w:r w:rsidR="00D51490">
              <w:rPr>
                <w:color w:val="FF0000"/>
              </w:rPr>
              <w:br/>
            </w:r>
            <w:r w:rsidR="00D51490">
              <w:rPr>
                <w:color w:val="FF0000"/>
              </w:rPr>
              <w:tab/>
              <w:t>…</w:t>
            </w:r>
            <w:r w:rsidRPr="00D51490">
              <w:rPr>
                <w:color w:val="FF0000"/>
              </w:rPr>
              <w:br/>
              <w:t>}</w:t>
            </w:r>
          </w:p>
          <w:p w14:paraId="4F9451A0" w14:textId="32318A98" w:rsidR="00370464" w:rsidRPr="00D51490" w:rsidRDefault="00370464" w:rsidP="00370464">
            <w:pPr>
              <w:tabs>
                <w:tab w:val="left" w:pos="315"/>
                <w:tab w:val="left" w:pos="599"/>
                <w:tab w:val="left" w:pos="904"/>
              </w:tabs>
              <w:spacing w:before="80" w:after="80"/>
              <w:rPr>
                <w:color w:val="FF0000"/>
              </w:rPr>
            </w:pPr>
            <w:r w:rsidRPr="00D51490">
              <w:rPr>
                <w:color w:val="FF0000"/>
              </w:rPr>
              <w:t>grouping sub-level</w:t>
            </w:r>
            <w:r w:rsidR="00541D87" w:rsidRPr="00D51490">
              <w:rPr>
                <w:color w:val="FF0000"/>
              </w:rPr>
              <w:t>-</w:t>
            </w:r>
            <w:r w:rsidRPr="00D51490">
              <w:rPr>
                <w:color w:val="FF0000"/>
              </w:rPr>
              <w:t>3 {</w:t>
            </w:r>
            <w:r w:rsidRPr="00D51490">
              <w:rPr>
                <w:color w:val="FF0000"/>
              </w:rPr>
              <w:br/>
            </w:r>
            <w:r w:rsidRPr="00D51490">
              <w:rPr>
                <w:color w:val="FF0000"/>
              </w:rPr>
              <w:tab/>
              <w:t>…</w:t>
            </w:r>
            <w:r w:rsidRPr="00D51490">
              <w:rPr>
                <w:color w:val="FF0000"/>
              </w:rPr>
              <w:br/>
              <w:t>}</w:t>
            </w:r>
          </w:p>
          <w:p w14:paraId="080C5666" w14:textId="3D17B0A5" w:rsidR="00370464" w:rsidRPr="004E1038" w:rsidRDefault="00370464" w:rsidP="00370464">
            <w:pPr>
              <w:tabs>
                <w:tab w:val="left" w:pos="315"/>
                <w:tab w:val="left" w:pos="599"/>
                <w:tab w:val="left" w:pos="904"/>
              </w:tabs>
              <w:spacing w:before="80" w:after="80"/>
              <w:rPr>
                <w:color w:val="FF0000"/>
              </w:rPr>
            </w:pPr>
            <w:r w:rsidRPr="00D51490">
              <w:rPr>
                <w:color w:val="FF0000"/>
              </w:rPr>
              <w:t>grouping sub-</w:t>
            </w:r>
            <w:r w:rsidRPr="004E1038">
              <w:rPr>
                <w:color w:val="FF0000"/>
              </w:rPr>
              <w:t>level</w:t>
            </w:r>
            <w:r w:rsidR="00541D87">
              <w:rPr>
                <w:color w:val="FF0000"/>
              </w:rPr>
              <w:t>-</w:t>
            </w:r>
            <w:r w:rsidRPr="004E1038">
              <w:rPr>
                <w:color w:val="FF0000"/>
              </w:rPr>
              <w:t>4 {</w:t>
            </w:r>
            <w:r w:rsidRPr="004E1038">
              <w:rPr>
                <w:color w:val="FF0000"/>
              </w:rPr>
              <w:br/>
            </w:r>
            <w:r w:rsidRPr="004E1038">
              <w:rPr>
                <w:color w:val="FF0000"/>
              </w:rPr>
              <w:tab/>
              <w:t>…</w:t>
            </w:r>
            <w:r w:rsidRPr="004E1038">
              <w:rPr>
                <w:color w:val="FF0000"/>
              </w:rPr>
              <w:br/>
            </w:r>
            <w:r w:rsidRPr="004E1038">
              <w:rPr>
                <w:color w:val="FF0000"/>
              </w:rPr>
              <w:tab/>
            </w:r>
            <w:r w:rsidR="00D51490">
              <w:rPr>
                <w:color w:val="FF0000"/>
              </w:rPr>
              <w:t xml:space="preserve">leaf </w:t>
            </w:r>
            <w:r w:rsidRPr="004E1038">
              <w:rPr>
                <w:color w:val="FF0000"/>
              </w:rPr>
              <w:t>key</w:t>
            </w:r>
            <w:r w:rsidR="00D51490">
              <w:rPr>
                <w:color w:val="FF0000"/>
              </w:rPr>
              <w:t>-</w:t>
            </w:r>
            <w:r w:rsidRPr="004E1038">
              <w:rPr>
                <w:color w:val="FF0000"/>
              </w:rPr>
              <w:t>1 {</w:t>
            </w:r>
            <w:r w:rsidRPr="004E1038">
              <w:rPr>
                <w:color w:val="FF0000"/>
              </w:rPr>
              <w:br/>
            </w:r>
            <w:r w:rsidRPr="004E1038">
              <w:rPr>
                <w:color w:val="FF0000"/>
              </w:rPr>
              <w:tab/>
            </w:r>
            <w:r w:rsidRPr="004E1038">
              <w:rPr>
                <w:color w:val="FF0000"/>
              </w:rPr>
              <w:tab/>
              <w:t>type string;</w:t>
            </w:r>
            <w:r w:rsidRPr="004E1038">
              <w:rPr>
                <w:color w:val="FF0000"/>
              </w:rPr>
              <w:br/>
            </w:r>
            <w:r w:rsidRPr="004E1038">
              <w:rPr>
                <w:color w:val="FF0000"/>
              </w:rPr>
              <w:tab/>
              <w:t>}</w:t>
            </w:r>
            <w:r w:rsidRPr="004E1038">
              <w:rPr>
                <w:color w:val="FF0000"/>
              </w:rPr>
              <w:br/>
            </w:r>
            <w:r w:rsidR="00D51490">
              <w:rPr>
                <w:color w:val="FF0000"/>
              </w:rPr>
              <w:tab/>
              <w:t>…</w:t>
            </w:r>
            <w:r w:rsidR="00D51490">
              <w:rPr>
                <w:color w:val="FF0000"/>
              </w:rPr>
              <w:br/>
            </w:r>
            <w:r w:rsidRPr="004E1038">
              <w:rPr>
                <w:color w:val="FF0000"/>
              </w:rPr>
              <w:t>}</w:t>
            </w:r>
          </w:p>
          <w:p w14:paraId="5C5B306A" w14:textId="5D8C0834" w:rsidR="00370464" w:rsidRPr="004E1038" w:rsidRDefault="00FC4E20" w:rsidP="00DB3A16">
            <w:pPr>
              <w:tabs>
                <w:tab w:val="left" w:pos="315"/>
                <w:tab w:val="left" w:pos="599"/>
                <w:tab w:val="left" w:pos="904"/>
              </w:tabs>
              <w:spacing w:before="80" w:after="80"/>
              <w:rPr>
                <w:color w:val="FF0000"/>
              </w:rPr>
            </w:pPr>
            <w:r w:rsidRPr="004E1038">
              <w:rPr>
                <w:color w:val="FF0000"/>
              </w:rPr>
              <w:t>list</w:t>
            </w:r>
            <w:r w:rsidR="00370464" w:rsidRPr="004E1038">
              <w:rPr>
                <w:color w:val="FF0000"/>
              </w:rPr>
              <w:t xml:space="preserve"> </w:t>
            </w:r>
            <w:r w:rsidRPr="004E1038">
              <w:rPr>
                <w:color w:val="FF0000"/>
              </w:rPr>
              <w:t>root</w:t>
            </w:r>
            <w:r w:rsidR="00370464" w:rsidRPr="004E1038">
              <w:rPr>
                <w:color w:val="FF0000"/>
              </w:rPr>
              <w:t xml:space="preserve"> {</w:t>
            </w:r>
            <w:r w:rsidRPr="004E1038">
              <w:rPr>
                <w:color w:val="FF0000"/>
              </w:rPr>
              <w:br/>
            </w:r>
            <w:r w:rsidR="00370464" w:rsidRPr="004E1038">
              <w:rPr>
                <w:color w:val="FF0000"/>
              </w:rPr>
              <w:tab/>
            </w:r>
            <w:r w:rsidRPr="004E1038">
              <w:rPr>
                <w:color w:val="FF0000"/>
              </w:rPr>
              <w:t>key attribute</w:t>
            </w:r>
            <w:r w:rsidR="00541D87">
              <w:rPr>
                <w:color w:val="FF0000"/>
              </w:rPr>
              <w:t>-</w:t>
            </w:r>
            <w:r w:rsidRPr="004E1038">
              <w:rPr>
                <w:color w:val="FF0000"/>
              </w:rPr>
              <w:t>1</w:t>
            </w:r>
            <w:r w:rsidR="00370464" w:rsidRPr="004E1038">
              <w:rPr>
                <w:color w:val="FF0000"/>
              </w:rPr>
              <w:t>;</w:t>
            </w:r>
            <w:r w:rsidRPr="004E1038">
              <w:rPr>
                <w:color w:val="FF0000"/>
              </w:rPr>
              <w:br/>
            </w:r>
            <w:r w:rsidR="00370464" w:rsidRPr="004E1038">
              <w:rPr>
                <w:color w:val="FF0000"/>
              </w:rPr>
              <w:tab/>
              <w:t>uses top-level;</w:t>
            </w:r>
            <w:r w:rsidRPr="004E1038">
              <w:rPr>
                <w:color w:val="FF0000"/>
              </w:rPr>
              <w:br/>
            </w:r>
            <w:r w:rsidR="00014417" w:rsidRPr="00014417">
              <w:rPr>
                <w:color w:val="FF0000"/>
              </w:rPr>
              <w:tab/>
              <w:t xml:space="preserve">container </w:t>
            </w:r>
            <w:r w:rsidR="00014417" w:rsidRPr="00D51490">
              <w:rPr>
                <w:color w:val="FF0000"/>
              </w:rPr>
              <w:t xml:space="preserve">sub-level-1 </w:t>
            </w:r>
            <w:r w:rsidR="00014417" w:rsidRPr="00014417">
              <w:rPr>
                <w:color w:val="FF0000"/>
              </w:rPr>
              <w:t>{</w:t>
            </w:r>
            <w:r w:rsidR="00014417">
              <w:rPr>
                <w:color w:val="FF0000"/>
              </w:rPr>
              <w:br/>
            </w:r>
            <w:r w:rsidR="00014417" w:rsidRPr="00014417">
              <w:rPr>
                <w:color w:val="FF0000"/>
              </w:rPr>
              <w:tab/>
            </w:r>
            <w:r w:rsidR="00014417" w:rsidRPr="00014417">
              <w:rPr>
                <w:color w:val="FF0000"/>
              </w:rPr>
              <w:tab/>
              <w:t xml:space="preserve">uses </w:t>
            </w:r>
            <w:r w:rsidR="00014417" w:rsidRPr="00D51490">
              <w:rPr>
                <w:color w:val="FF0000"/>
              </w:rPr>
              <w:t>sub-level-1</w:t>
            </w:r>
            <w:r w:rsidR="00014417" w:rsidRPr="00014417">
              <w:rPr>
                <w:color w:val="FF0000"/>
              </w:rPr>
              <w:t>;</w:t>
            </w:r>
            <w:r w:rsidR="00014417">
              <w:rPr>
                <w:color w:val="FF0000"/>
              </w:rPr>
              <w:br/>
            </w:r>
            <w:r w:rsidR="00014417" w:rsidRPr="00014417">
              <w:rPr>
                <w:color w:val="FF0000"/>
              </w:rPr>
              <w:tab/>
              <w:t>}</w:t>
            </w:r>
            <w:r w:rsidR="00014417">
              <w:rPr>
                <w:color w:val="FF0000"/>
              </w:rPr>
              <w:br/>
            </w:r>
            <w:r w:rsidR="00014417" w:rsidRPr="00014417">
              <w:rPr>
                <w:color w:val="FF0000"/>
              </w:rPr>
              <w:tab/>
              <w:t xml:space="preserve">list </w:t>
            </w:r>
            <w:r w:rsidR="00014417" w:rsidRPr="00D51490">
              <w:rPr>
                <w:color w:val="FF0000"/>
              </w:rPr>
              <w:t>sub-level-2</w:t>
            </w:r>
            <w:r w:rsidR="00014417" w:rsidRPr="00014417">
              <w:rPr>
                <w:color w:val="FF0000"/>
              </w:rPr>
              <w:t xml:space="preserve"> {</w:t>
            </w:r>
            <w:r w:rsidR="00014417">
              <w:rPr>
                <w:color w:val="FF0000"/>
              </w:rPr>
              <w:br/>
            </w:r>
            <w:r w:rsidR="00625B15">
              <w:rPr>
                <w:color w:val="FF0000"/>
              </w:rPr>
              <w:tab/>
            </w:r>
            <w:r w:rsidR="00625B15">
              <w:rPr>
                <w:color w:val="FF0000"/>
              </w:rPr>
              <w:tab/>
              <w:t xml:space="preserve">uses </w:t>
            </w:r>
            <w:r w:rsidR="00625B15" w:rsidRPr="00625B15">
              <w:rPr>
                <w:color w:val="FF0000"/>
              </w:rPr>
              <w:t>sub-level-2-ref</w:t>
            </w:r>
            <w:r w:rsidR="00625B15">
              <w:rPr>
                <w:color w:val="FF0000"/>
              </w:rPr>
              <w:t>;</w:t>
            </w:r>
            <w:r w:rsidR="00625B15">
              <w:rPr>
                <w:color w:val="FF0000"/>
              </w:rPr>
              <w:br/>
            </w:r>
            <w:r w:rsidR="00014417" w:rsidRPr="00014417">
              <w:rPr>
                <w:color w:val="FF0000"/>
              </w:rPr>
              <w:tab/>
            </w:r>
            <w:r w:rsidR="00014417" w:rsidRPr="00014417">
              <w:rPr>
                <w:color w:val="FF0000"/>
              </w:rPr>
              <w:tab/>
              <w:t xml:space="preserve">key </w:t>
            </w:r>
            <w:r w:rsidR="00625B15">
              <w:rPr>
                <w:color w:val="FF0000"/>
              </w:rPr>
              <w:t>‘</w:t>
            </w:r>
            <w:r w:rsidR="00625B15" w:rsidRPr="00625B15">
              <w:rPr>
                <w:color w:val="FF0000"/>
              </w:rPr>
              <w:t>sub-level-2-key</w:t>
            </w:r>
            <w:r w:rsidR="00625B15">
              <w:rPr>
                <w:color w:val="FF0000"/>
              </w:rPr>
              <w:t>’</w:t>
            </w:r>
            <w:r w:rsidR="00014417" w:rsidRPr="00014417">
              <w:rPr>
                <w:color w:val="FF0000"/>
              </w:rPr>
              <w:t>;</w:t>
            </w:r>
            <w:r w:rsidR="00DB3A16">
              <w:rPr>
                <w:color w:val="FF0000"/>
              </w:rPr>
              <w:br/>
            </w:r>
            <w:r w:rsidR="00014417" w:rsidRPr="00014417">
              <w:rPr>
                <w:color w:val="FF0000"/>
              </w:rPr>
              <w:lastRenderedPageBreak/>
              <w:tab/>
              <w:t>}</w:t>
            </w:r>
            <w:r w:rsidR="00014417">
              <w:rPr>
                <w:color w:val="FF0000"/>
              </w:rPr>
              <w:br/>
            </w:r>
            <w:r w:rsidR="00DB3A16" w:rsidRPr="00DB3A16">
              <w:rPr>
                <w:color w:val="FF0000"/>
              </w:rPr>
              <w:tab/>
              <w:t>container sub-level-</w:t>
            </w:r>
            <w:r w:rsidR="00DB3A16">
              <w:rPr>
                <w:color w:val="FF0000"/>
              </w:rPr>
              <w:t>3</w:t>
            </w:r>
            <w:r w:rsidR="00DB3A16" w:rsidRPr="00DB3A16">
              <w:rPr>
                <w:color w:val="FF0000"/>
              </w:rPr>
              <w:t xml:space="preserve"> {</w:t>
            </w:r>
            <w:r w:rsidR="00DB3A16">
              <w:rPr>
                <w:color w:val="FF0000"/>
              </w:rPr>
              <w:br/>
            </w:r>
            <w:r w:rsidR="00DB3A16" w:rsidRPr="00DB3A16">
              <w:rPr>
                <w:color w:val="FF0000"/>
              </w:rPr>
              <w:tab/>
            </w:r>
            <w:r w:rsidR="00DB3A16" w:rsidRPr="00DB3A16">
              <w:rPr>
                <w:color w:val="FF0000"/>
              </w:rPr>
              <w:tab/>
              <w:t>uses sub-level-</w:t>
            </w:r>
            <w:r w:rsidR="00DB3A16">
              <w:rPr>
                <w:color w:val="FF0000"/>
              </w:rPr>
              <w:t>3</w:t>
            </w:r>
            <w:r w:rsidR="00DB3A16" w:rsidRPr="00DB3A16">
              <w:rPr>
                <w:color w:val="FF0000"/>
              </w:rPr>
              <w:t>;</w:t>
            </w:r>
            <w:r w:rsidR="00DB3A16">
              <w:rPr>
                <w:color w:val="FF0000"/>
              </w:rPr>
              <w:br/>
            </w:r>
            <w:r w:rsidR="00DB3A16" w:rsidRPr="00DB3A16">
              <w:rPr>
                <w:color w:val="FF0000"/>
              </w:rPr>
              <w:tab/>
              <w:t>}</w:t>
            </w:r>
            <w:r w:rsidR="00DB3A16">
              <w:rPr>
                <w:color w:val="FF0000"/>
              </w:rPr>
              <w:br/>
            </w:r>
            <w:r w:rsidR="00DB3A16" w:rsidRPr="00DB3A16">
              <w:rPr>
                <w:color w:val="FF0000"/>
              </w:rPr>
              <w:tab/>
              <w:t>list sub-level-</w:t>
            </w:r>
            <w:r w:rsidR="00DB3A16">
              <w:rPr>
                <w:color w:val="FF0000"/>
              </w:rPr>
              <w:t>4</w:t>
            </w:r>
            <w:r w:rsidR="00DB3A16" w:rsidRPr="00DB3A16">
              <w:rPr>
                <w:color w:val="FF0000"/>
              </w:rPr>
              <w:t xml:space="preserve"> {</w:t>
            </w:r>
            <w:r w:rsidR="00DB3A16">
              <w:rPr>
                <w:color w:val="FF0000"/>
              </w:rPr>
              <w:br/>
            </w:r>
            <w:r w:rsidR="00DB3A16" w:rsidRPr="00DB3A16">
              <w:rPr>
                <w:color w:val="FF0000"/>
              </w:rPr>
              <w:tab/>
            </w:r>
            <w:r w:rsidR="00DB3A16" w:rsidRPr="00DB3A16">
              <w:rPr>
                <w:color w:val="FF0000"/>
              </w:rPr>
              <w:tab/>
              <w:t>uses sub-level-</w:t>
            </w:r>
            <w:r w:rsidR="00DB3A16">
              <w:rPr>
                <w:color w:val="FF0000"/>
              </w:rPr>
              <w:t>4</w:t>
            </w:r>
            <w:r w:rsidR="00DB3A16" w:rsidRPr="00DB3A16">
              <w:rPr>
                <w:color w:val="FF0000"/>
              </w:rPr>
              <w:t>-ref;</w:t>
            </w:r>
            <w:r w:rsidR="00DB3A16">
              <w:rPr>
                <w:color w:val="FF0000"/>
              </w:rPr>
              <w:br/>
            </w:r>
            <w:r w:rsidR="00DB3A16" w:rsidRPr="00DB3A16">
              <w:rPr>
                <w:color w:val="FF0000"/>
              </w:rPr>
              <w:tab/>
            </w:r>
            <w:r w:rsidR="00DB3A16" w:rsidRPr="00DB3A16">
              <w:rPr>
                <w:color w:val="FF0000"/>
              </w:rPr>
              <w:tab/>
              <w:t>key ‘sub-level-</w:t>
            </w:r>
            <w:r w:rsidR="00DB3A16">
              <w:rPr>
                <w:color w:val="FF0000"/>
              </w:rPr>
              <w:t>4</w:t>
            </w:r>
            <w:r w:rsidR="00DB3A16" w:rsidRPr="00DB3A16">
              <w:rPr>
                <w:color w:val="FF0000"/>
              </w:rPr>
              <w:t>-key</w:t>
            </w:r>
            <w:r w:rsidR="00DB3A16">
              <w:rPr>
                <w:color w:val="FF0000"/>
              </w:rPr>
              <w:t>-1</w:t>
            </w:r>
            <w:r w:rsidR="00DB3A16" w:rsidRPr="00DB3A16">
              <w:rPr>
                <w:color w:val="FF0000"/>
              </w:rPr>
              <w:t>’;</w:t>
            </w:r>
            <w:r w:rsidR="00DB3A16">
              <w:rPr>
                <w:color w:val="FF0000"/>
              </w:rPr>
              <w:br/>
            </w:r>
            <w:r w:rsidR="00DB3A16" w:rsidRPr="00DB3A16">
              <w:rPr>
                <w:color w:val="FF0000"/>
              </w:rPr>
              <w:tab/>
              <w:t>}</w:t>
            </w:r>
            <w:r w:rsidR="00DB3A16">
              <w:rPr>
                <w:color w:val="FF0000"/>
              </w:rPr>
              <w:br/>
            </w:r>
            <w:r w:rsidR="00232C0D" w:rsidRPr="004E1038">
              <w:rPr>
                <w:color w:val="FF0000"/>
              </w:rPr>
              <w:tab/>
              <w:t>…</w:t>
            </w:r>
            <w:r w:rsidRPr="004E1038">
              <w:rPr>
                <w:color w:val="FF0000"/>
              </w:rPr>
              <w:br/>
            </w:r>
            <w:r w:rsidR="00370464" w:rsidRPr="004E1038">
              <w:rPr>
                <w:color w:val="FF0000"/>
              </w:rPr>
              <w:t>}</w:t>
            </w:r>
          </w:p>
          <w:p w14:paraId="6002126A" w14:textId="0C3B6297" w:rsidR="00FC4E20" w:rsidRPr="004E1038" w:rsidRDefault="00FC4E20" w:rsidP="00FC4E20">
            <w:pPr>
              <w:tabs>
                <w:tab w:val="left" w:pos="315"/>
                <w:tab w:val="left" w:pos="599"/>
                <w:tab w:val="left" w:pos="904"/>
              </w:tabs>
              <w:spacing w:before="80" w:after="80"/>
              <w:rPr>
                <w:color w:val="FF0000"/>
              </w:rPr>
            </w:pPr>
          </w:p>
          <w:p w14:paraId="4A8954E2" w14:textId="096DF86C" w:rsidR="00EE1534" w:rsidRPr="004E1038" w:rsidRDefault="00EE1534" w:rsidP="00EE1534">
            <w:pPr>
              <w:tabs>
                <w:tab w:val="left" w:pos="307"/>
                <w:tab w:val="left" w:pos="592"/>
                <w:tab w:val="left" w:pos="918"/>
              </w:tabs>
              <w:spacing w:before="80" w:after="80"/>
              <w:rPr>
                <w:color w:val="0070C0"/>
              </w:rPr>
            </w:pPr>
            <w:r w:rsidRPr="004E1038">
              <w:rPr>
                <w:color w:val="0070C0"/>
              </w:rPr>
              <w:t>module specifications-model {</w:t>
            </w:r>
            <w:r w:rsidRPr="004E1038">
              <w:rPr>
                <w:color w:val="0070C0"/>
              </w:rPr>
              <w:br/>
            </w:r>
            <w:r w:rsidRPr="004E1038">
              <w:rPr>
                <w:color w:val="0070C0"/>
              </w:rPr>
              <w:tab/>
              <w:t>…</w:t>
            </w:r>
            <w:r w:rsidRPr="004E1038">
              <w:rPr>
                <w:color w:val="0070C0"/>
              </w:rPr>
              <w:br/>
            </w:r>
            <w:r w:rsidRPr="004E1038">
              <w:rPr>
                <w:color w:val="0070C0"/>
              </w:rPr>
              <w:tab/>
              <w:t>grouping top-level-specification {</w:t>
            </w:r>
            <w:r w:rsidRPr="004E1038">
              <w:rPr>
                <w:color w:val="0070C0"/>
              </w:rPr>
              <w:br/>
            </w:r>
            <w:r w:rsidRPr="004E1038">
              <w:rPr>
                <w:color w:val="0070C0"/>
              </w:rPr>
              <w:tab/>
            </w:r>
            <w:r w:rsidRPr="004E1038">
              <w:rPr>
                <w:color w:val="0070C0"/>
              </w:rPr>
              <w:tab/>
              <w:t>leaf attribute</w:t>
            </w:r>
            <w:r w:rsidR="00541D87">
              <w:rPr>
                <w:color w:val="0070C0"/>
              </w:rPr>
              <w:t>-</w:t>
            </w:r>
            <w:r w:rsidRPr="004E1038">
              <w:rPr>
                <w:color w:val="0070C0"/>
              </w:rPr>
              <w:t>2 {</w:t>
            </w:r>
            <w:r w:rsidRPr="004E1038">
              <w:rPr>
                <w:color w:val="0070C0"/>
              </w:rPr>
              <w:br/>
            </w:r>
            <w:r w:rsidRPr="004E1038">
              <w:rPr>
                <w:color w:val="0070C0"/>
              </w:rPr>
              <w:tab/>
            </w:r>
            <w:r w:rsidRPr="004E1038">
              <w:rPr>
                <w:color w:val="0070C0"/>
              </w:rPr>
              <w:tab/>
            </w:r>
            <w:r w:rsidRPr="004E1038">
              <w:rPr>
                <w:color w:val="0070C0"/>
              </w:rPr>
              <w:tab/>
              <w:t>type string;</w:t>
            </w:r>
            <w:r w:rsidRPr="004E1038">
              <w:rPr>
                <w:color w:val="0070C0"/>
              </w:rPr>
              <w:br/>
            </w:r>
            <w:r w:rsidRPr="004E1038">
              <w:rPr>
                <w:color w:val="0070C0"/>
              </w:rPr>
              <w:tab/>
            </w:r>
            <w:r w:rsidRPr="004E1038">
              <w:rPr>
                <w:color w:val="0070C0"/>
              </w:rPr>
              <w:tab/>
            </w:r>
            <w:r w:rsidRPr="004E1038">
              <w:rPr>
                <w:color w:val="0070C0"/>
              </w:rPr>
              <w:tab/>
              <w:t>…</w:t>
            </w:r>
            <w:r w:rsidRPr="004E1038">
              <w:rPr>
                <w:color w:val="0070C0"/>
              </w:rPr>
              <w:br/>
            </w:r>
            <w:r w:rsidRPr="004E1038">
              <w:rPr>
                <w:color w:val="0070C0"/>
              </w:rPr>
              <w:tab/>
            </w:r>
            <w:r w:rsidRPr="004E1038">
              <w:rPr>
                <w:color w:val="0070C0"/>
              </w:rPr>
              <w:tab/>
              <w:t>}</w:t>
            </w:r>
            <w:r w:rsidR="00232C0D" w:rsidRPr="004E1038">
              <w:rPr>
                <w:color w:val="0070C0"/>
              </w:rPr>
              <w:br/>
            </w:r>
            <w:r w:rsidRPr="004E1038">
              <w:rPr>
                <w:color w:val="0070C0"/>
              </w:rPr>
              <w:tab/>
            </w:r>
            <w:r w:rsidRPr="004E1038">
              <w:rPr>
                <w:color w:val="0070C0"/>
              </w:rPr>
              <w:tab/>
              <w:t>…</w:t>
            </w:r>
            <w:r w:rsidRPr="004E1038">
              <w:rPr>
                <w:color w:val="0070C0"/>
              </w:rPr>
              <w:br/>
            </w:r>
            <w:r w:rsidRPr="004E1038">
              <w:rPr>
                <w:color w:val="0070C0"/>
              </w:rPr>
              <w:tab/>
              <w:t>}</w:t>
            </w:r>
          </w:p>
          <w:p w14:paraId="44199C3D" w14:textId="2D44959F" w:rsidR="000B4BA6" w:rsidRPr="004E1038" w:rsidRDefault="000B4BA6" w:rsidP="000B4BA6">
            <w:pPr>
              <w:tabs>
                <w:tab w:val="left" w:pos="307"/>
                <w:tab w:val="left" w:pos="592"/>
                <w:tab w:val="left" w:pos="918"/>
              </w:tabs>
              <w:spacing w:before="80" w:after="80"/>
              <w:rPr>
                <w:color w:val="0070C0"/>
              </w:rPr>
            </w:pPr>
            <w:r w:rsidRPr="004E1038">
              <w:rPr>
                <w:color w:val="0070C0"/>
              </w:rPr>
              <w:tab/>
              <w:t>augment "/</w:t>
            </w:r>
            <w:proofErr w:type="spellStart"/>
            <w:r w:rsidRPr="004E1038">
              <w:rPr>
                <w:color w:val="0070C0"/>
              </w:rPr>
              <w:t>main-mod</w:t>
            </w:r>
            <w:ins w:id="201" w:author="Bernd Zeuner" w:date="2022-11-18T15:54:00Z">
              <w:r w:rsidR="007F5AFE">
                <w:rPr>
                  <w:color w:val="0070C0"/>
                </w:rPr>
                <w:t>el</w:t>
              </w:r>
            </w:ins>
            <w:del w:id="202" w:author="Bernd Zeuner" w:date="2022-11-18T15:54:00Z">
              <w:r w:rsidRPr="004E1038" w:rsidDel="007F5AFE">
                <w:rPr>
                  <w:color w:val="0070C0"/>
                </w:rPr>
                <w:delText>ule</w:delText>
              </w:r>
            </w:del>
            <w:r w:rsidRPr="004E1038">
              <w:rPr>
                <w:color w:val="0070C0"/>
              </w:rPr>
              <w:t>:</w:t>
            </w:r>
            <w:del w:id="203" w:author="Italo Busi" w:date="2022-04-15T20:16:00Z">
              <w:r w:rsidRPr="004E1038" w:rsidDel="00BE3E8A">
                <w:rPr>
                  <w:color w:val="0070C0"/>
                </w:rPr>
                <w:delText>top-level</w:delText>
              </w:r>
            </w:del>
            <w:ins w:id="204" w:author="Italo Busi" w:date="2022-04-15T20:16:00Z">
              <w:r>
                <w:rPr>
                  <w:color w:val="0070C0"/>
                </w:rPr>
                <w:t>root</w:t>
              </w:r>
            </w:ins>
            <w:proofErr w:type="spellEnd"/>
            <w:r w:rsidRPr="004E1038">
              <w:rPr>
                <w:color w:val="0070C0"/>
              </w:rPr>
              <w:t>" {</w:t>
            </w:r>
            <w:r w:rsidRPr="004E1038">
              <w:rPr>
                <w:color w:val="0070C0"/>
              </w:rPr>
              <w:br/>
            </w:r>
            <w:r w:rsidRPr="004E1038">
              <w:rPr>
                <w:color w:val="0070C0"/>
              </w:rPr>
              <w:tab/>
            </w:r>
            <w:r w:rsidRPr="004E1038">
              <w:rPr>
                <w:color w:val="0070C0"/>
              </w:rPr>
              <w:tab/>
            </w:r>
            <w:del w:id="205" w:author="Italo Busi" w:date="2022-04-15T20:15:00Z">
              <w:r w:rsidDel="00BE3E8A">
                <w:rPr>
                  <w:color w:val="0070C0"/>
                </w:rPr>
                <w:delText>container</w:delText>
              </w:r>
              <w:r w:rsidRPr="004E1038" w:rsidDel="00BE3E8A">
                <w:rPr>
                  <w:color w:val="0070C0"/>
                </w:rPr>
                <w:delText xml:space="preserve"> top-level-specification</w:delText>
              </w:r>
              <w:r w:rsidDel="00BE3E8A">
                <w:rPr>
                  <w:color w:val="0070C0"/>
                </w:rPr>
                <w:delText xml:space="preserve"> {</w:delText>
              </w:r>
              <w:r w:rsidDel="00BE3E8A">
                <w:rPr>
                  <w:color w:val="0070C0"/>
                </w:rPr>
                <w:br/>
              </w:r>
              <w:r w:rsidDel="00BE3E8A">
                <w:rPr>
                  <w:color w:val="0070C0"/>
                </w:rPr>
                <w:tab/>
              </w:r>
            </w:del>
            <w:r w:rsidRPr="004E1038">
              <w:rPr>
                <w:color w:val="0070C0"/>
              </w:rPr>
              <w:t>uses top-level-specification;</w:t>
            </w:r>
            <w:r w:rsidRPr="004E1038">
              <w:rPr>
                <w:color w:val="0070C0"/>
              </w:rPr>
              <w:br/>
            </w:r>
            <w:r w:rsidRPr="004E1038">
              <w:rPr>
                <w:color w:val="0070C0"/>
              </w:rPr>
              <w:tab/>
            </w:r>
            <w:del w:id="206" w:author="Italo Busi" w:date="2022-04-15T20:15:00Z">
              <w:r w:rsidDel="00BE3E8A">
                <w:rPr>
                  <w:color w:val="0070C0"/>
                </w:rPr>
                <w:delText>}</w:delText>
              </w:r>
              <w:r w:rsidRPr="004E1038" w:rsidDel="00BE3E8A">
                <w:rPr>
                  <w:color w:val="0070C0"/>
                </w:rPr>
                <w:br/>
              </w:r>
            </w:del>
            <w:r w:rsidRPr="004E1038">
              <w:rPr>
                <w:color w:val="0070C0"/>
              </w:rPr>
              <w:t>}</w:t>
            </w:r>
          </w:p>
          <w:p w14:paraId="78662616" w14:textId="77777777" w:rsidR="00E62102" w:rsidRPr="00E91C00" w:rsidRDefault="00EE1534" w:rsidP="00E62102">
            <w:pPr>
              <w:tabs>
                <w:tab w:val="left" w:pos="315"/>
                <w:tab w:val="left" w:pos="599"/>
                <w:tab w:val="left" w:pos="904"/>
              </w:tabs>
              <w:spacing w:before="80" w:after="80"/>
              <w:rPr>
                <w:ins w:id="207" w:author="Zeuner, Bernd" w:date="2020-12-18T12:24:00Z"/>
                <w:color w:val="0070C0"/>
              </w:rPr>
            </w:pPr>
            <w:r w:rsidRPr="004E1038">
              <w:rPr>
                <w:color w:val="0070C0"/>
              </w:rPr>
              <w:t>}</w:t>
            </w:r>
          </w:p>
          <w:p w14:paraId="7F4FBC8A" w14:textId="496A0EC7" w:rsidR="00370464" w:rsidRPr="00EE1534" w:rsidRDefault="00E62102" w:rsidP="00E62102">
            <w:pPr>
              <w:tabs>
                <w:tab w:val="left" w:pos="315"/>
                <w:tab w:val="left" w:pos="599"/>
                <w:tab w:val="left" w:pos="904"/>
              </w:tabs>
              <w:spacing w:before="80" w:after="80"/>
            </w:pPr>
            <w:ins w:id="208" w:author="Zeuner, Bernd" w:date="2020-12-18T12:24:00Z">
              <w:del w:id="209" w:author="Bernd Zeuner" w:date="2022-12-16T12:54:00Z">
                <w:r w:rsidRPr="00A904CF" w:rsidDel="00E91C00">
                  <w:rPr>
                    <w:color w:val="0070C0"/>
                    <w:highlight w:val="yellow"/>
                  </w:rPr>
                  <w:delText xml:space="preserve">augment to be changed to: </w:delText>
                </w:r>
              </w:del>
            </w:ins>
            <w:ins w:id="210" w:author="Zeuner, Bernd" w:date="2020-12-18T12:25:00Z">
              <w:del w:id="211" w:author="Bernd Zeuner" w:date="2022-12-16T12:54:00Z">
                <w:r w:rsidRPr="00A904CF" w:rsidDel="00E91C00">
                  <w:rPr>
                    <w:color w:val="0070C0"/>
                    <w:highlight w:val="yellow"/>
                  </w:rPr>
                  <w:delText>/main-model:top-level</w:delText>
                </w:r>
              </w:del>
            </w:ins>
          </w:p>
        </w:tc>
      </w:tr>
    </w:tbl>
    <w:p w14:paraId="0B37C219" w14:textId="77777777" w:rsidR="00F766CE" w:rsidRPr="00EC2E86" w:rsidRDefault="00F766CE" w:rsidP="00F766CE">
      <w:pPr>
        <w:rPr>
          <w:szCs w:val="24"/>
        </w:rPr>
      </w:pPr>
    </w:p>
    <w:p w14:paraId="751DE4FD" w14:textId="77777777" w:rsidR="002B7DFC" w:rsidRDefault="002B7DFC" w:rsidP="009B6F01">
      <w:pPr>
        <w:pStyle w:val="berschrift2"/>
      </w:pPr>
      <w:bookmarkStart w:id="212" w:name="_Ref453252122"/>
      <w:bookmarkStart w:id="213" w:name="_Toc516067369"/>
      <w:bookmarkStart w:id="214" w:name="_Toc531166590"/>
      <w:r w:rsidRPr="002B7DFC">
        <w:t>Mapping of Attributes</w:t>
      </w:r>
      <w:bookmarkEnd w:id="212"/>
      <w:bookmarkEnd w:id="213"/>
      <w:bookmarkEnd w:id="214"/>
    </w:p>
    <w:p w14:paraId="16E6A8B0" w14:textId="77777777" w:rsidR="002B7DFC" w:rsidRPr="00EC2E86" w:rsidRDefault="002B7DFC" w:rsidP="005752F2">
      <w:pPr>
        <w:rPr>
          <w:szCs w:val="24"/>
        </w:rPr>
      </w:pPr>
    </w:p>
    <w:p w14:paraId="29E21545" w14:textId="0A1EC6CE" w:rsidR="00F70C2E" w:rsidRDefault="00F70C2E" w:rsidP="00F70C2E">
      <w:pPr>
        <w:pStyle w:val="TableCaption"/>
      </w:pPr>
      <w:bookmarkStart w:id="215" w:name="_Ref473715774"/>
      <w:bookmarkStart w:id="216" w:name="_Toc420597469"/>
      <w:bookmarkStart w:id="217" w:name="_Toc516067322"/>
      <w:bookmarkStart w:id="218" w:name="_Toc531166647"/>
      <w:r>
        <w:t xml:space="preserve">Table </w:t>
      </w:r>
      <w:r w:rsidR="00991E2B">
        <w:fldChar w:fldCharType="begin"/>
      </w:r>
      <w:r w:rsidR="00041849">
        <w:instrText xml:space="preserve"> STYLEREF 1 \s </w:instrText>
      </w:r>
      <w:r w:rsidR="00991E2B">
        <w:fldChar w:fldCharType="separate"/>
      </w:r>
      <w:r w:rsidR="00261E05">
        <w:rPr>
          <w:noProof/>
        </w:rPr>
        <w:t>5</w:t>
      </w:r>
      <w:r w:rsidR="00991E2B">
        <w:rPr>
          <w:noProof/>
        </w:rPr>
        <w:fldChar w:fldCharType="end"/>
      </w:r>
      <w:r>
        <w:t>.</w:t>
      </w:r>
      <w:r w:rsidR="00991E2B">
        <w:fldChar w:fldCharType="begin"/>
      </w:r>
      <w:r w:rsidR="004248C1">
        <w:instrText xml:space="preserve"> SEQ Table \* ARABIC \s 1 </w:instrText>
      </w:r>
      <w:r w:rsidR="00991E2B">
        <w:fldChar w:fldCharType="separate"/>
      </w:r>
      <w:r w:rsidR="00261E05">
        <w:rPr>
          <w:noProof/>
        </w:rPr>
        <w:t>5</w:t>
      </w:r>
      <w:r w:rsidR="00991E2B">
        <w:rPr>
          <w:noProof/>
        </w:rPr>
        <w:fldChar w:fldCharType="end"/>
      </w:r>
      <w:bookmarkEnd w:id="215"/>
      <w:r>
        <w:t>: Attribute Mapping</w:t>
      </w:r>
      <w:bookmarkEnd w:id="216"/>
      <w:r w:rsidR="00535C68">
        <w:br/>
        <w:t>(Mappings required by currently used UML artifacts)</w:t>
      </w:r>
      <w:bookmarkEnd w:id="217"/>
      <w:bookmarkEnd w:id="218"/>
    </w:p>
    <w:tbl>
      <w:tblPr>
        <w:tblStyle w:val="Tabellenraster"/>
        <w:tblW w:w="0" w:type="auto"/>
        <w:tblLayout w:type="fixed"/>
        <w:tblLook w:val="04A0" w:firstRow="1" w:lastRow="0" w:firstColumn="1" w:lastColumn="0" w:noHBand="0" w:noVBand="1"/>
      </w:tblPr>
      <w:tblGrid>
        <w:gridCol w:w="3076"/>
        <w:gridCol w:w="3269"/>
        <w:gridCol w:w="23"/>
        <w:gridCol w:w="3208"/>
      </w:tblGrid>
      <w:tr w:rsidR="004919D2" w:rsidRPr="00986FE9" w14:paraId="5A216A11" w14:textId="77777777" w:rsidTr="00492D0B">
        <w:trPr>
          <w:cantSplit/>
        </w:trPr>
        <w:tc>
          <w:tcPr>
            <w:tcW w:w="9576" w:type="dxa"/>
            <w:gridSpan w:val="4"/>
            <w:shd w:val="clear" w:color="auto" w:fill="BAE3A7" w:themeFill="accent5" w:themeFillTint="66"/>
          </w:tcPr>
          <w:p w14:paraId="6156CDC8" w14:textId="77777777" w:rsidR="004919D2" w:rsidRPr="00986FE9" w:rsidRDefault="004919D2" w:rsidP="00EC2E86">
            <w:pPr>
              <w:spacing w:before="80" w:after="80"/>
              <w:jc w:val="center"/>
              <w:rPr>
                <w:szCs w:val="24"/>
              </w:rPr>
            </w:pPr>
            <w:r w:rsidRPr="00986FE9">
              <w:rPr>
                <w:szCs w:val="24"/>
              </w:rPr>
              <w:t xml:space="preserve">Attribute </w:t>
            </w:r>
            <w:r w:rsidRPr="00986FE9">
              <w:rPr>
                <w:szCs w:val="24"/>
              </w:rPr>
              <w:sym w:font="Wingdings" w:char="F0E0"/>
            </w:r>
            <w:r w:rsidRPr="00986FE9">
              <w:rPr>
                <w:szCs w:val="24"/>
              </w:rPr>
              <w:t xml:space="preserve"> </w:t>
            </w:r>
            <w:r w:rsidR="00986FE9" w:rsidRPr="00986FE9">
              <w:rPr>
                <w:szCs w:val="24"/>
              </w:rPr>
              <w:t xml:space="preserve">“leaf” </w:t>
            </w:r>
            <w:r w:rsidR="00F735BA" w:rsidRPr="00986FE9">
              <w:rPr>
                <w:szCs w:val="24"/>
              </w:rPr>
              <w:t>(</w:t>
            </w:r>
            <w:r w:rsidR="00F735BA">
              <w:rPr>
                <w:szCs w:val="24"/>
              </w:rPr>
              <w:t xml:space="preserve">for </w:t>
            </w:r>
            <w:r w:rsidR="00F735BA" w:rsidRPr="00986FE9">
              <w:rPr>
                <w:szCs w:val="24"/>
              </w:rPr>
              <w:t>single</w:t>
            </w:r>
            <w:r w:rsidR="00F735BA">
              <w:rPr>
                <w:szCs w:val="24"/>
              </w:rPr>
              <w:t>-valued attribute</w:t>
            </w:r>
            <w:r w:rsidR="00F735BA" w:rsidRPr="00986FE9">
              <w:rPr>
                <w:szCs w:val="24"/>
              </w:rPr>
              <w:t>) or “leaf</w:t>
            </w:r>
            <w:r w:rsidR="00F735BA">
              <w:rPr>
                <w:szCs w:val="24"/>
              </w:rPr>
              <w:t>-</w:t>
            </w:r>
            <w:r w:rsidR="00F735BA" w:rsidRPr="00986FE9">
              <w:rPr>
                <w:szCs w:val="24"/>
              </w:rPr>
              <w:t>list” (</w:t>
            </w:r>
            <w:r w:rsidR="00F735BA">
              <w:rPr>
                <w:szCs w:val="24"/>
              </w:rPr>
              <w:t xml:space="preserve">for </w:t>
            </w:r>
            <w:r w:rsidR="00F735BA" w:rsidRPr="00986FE9">
              <w:rPr>
                <w:szCs w:val="24"/>
              </w:rPr>
              <w:t>multi</w:t>
            </w:r>
            <w:r w:rsidR="00F735BA">
              <w:rPr>
                <w:szCs w:val="24"/>
              </w:rPr>
              <w:t>-valued attribute</w:t>
            </w:r>
            <w:r w:rsidR="00F735BA" w:rsidRPr="00986FE9">
              <w:rPr>
                <w:szCs w:val="24"/>
              </w:rPr>
              <w:t>) statement</w:t>
            </w:r>
          </w:p>
        </w:tc>
      </w:tr>
      <w:tr w:rsidR="004472D0" w:rsidRPr="00986FE9" w14:paraId="429A48EF" w14:textId="77777777" w:rsidTr="00492D0B">
        <w:trPr>
          <w:cantSplit/>
        </w:trPr>
        <w:tc>
          <w:tcPr>
            <w:tcW w:w="3076" w:type="dxa"/>
            <w:shd w:val="clear" w:color="auto" w:fill="EEF1A5" w:themeFill="accent2" w:themeFillTint="66"/>
          </w:tcPr>
          <w:p w14:paraId="4EEEE40B" w14:textId="77777777" w:rsidR="004919D2" w:rsidRPr="00986FE9" w:rsidRDefault="004919D2" w:rsidP="00EC2E86">
            <w:pPr>
              <w:spacing w:before="80" w:after="80"/>
              <w:rPr>
                <w:szCs w:val="24"/>
              </w:rPr>
            </w:pPr>
            <w:r w:rsidRPr="00986FE9">
              <w:rPr>
                <w:szCs w:val="24"/>
              </w:rPr>
              <w:t>UML Artifact</w:t>
            </w:r>
          </w:p>
        </w:tc>
        <w:tc>
          <w:tcPr>
            <w:tcW w:w="3292" w:type="dxa"/>
            <w:gridSpan w:val="2"/>
            <w:shd w:val="clear" w:color="auto" w:fill="7BEFFF" w:themeFill="accent1" w:themeFillTint="66"/>
          </w:tcPr>
          <w:p w14:paraId="3DAF59FB" w14:textId="77777777" w:rsidR="004919D2" w:rsidRPr="00986FE9" w:rsidRDefault="004919D2" w:rsidP="00EC2E86">
            <w:pPr>
              <w:spacing w:before="80" w:after="80"/>
              <w:rPr>
                <w:szCs w:val="24"/>
              </w:rPr>
            </w:pPr>
            <w:r w:rsidRPr="00986FE9">
              <w:rPr>
                <w:szCs w:val="24"/>
              </w:rPr>
              <w:t>YANG Artifact</w:t>
            </w:r>
          </w:p>
        </w:tc>
        <w:tc>
          <w:tcPr>
            <w:tcW w:w="3208" w:type="dxa"/>
            <w:shd w:val="clear" w:color="auto" w:fill="D9D9D9" w:themeFill="background1" w:themeFillShade="D9"/>
          </w:tcPr>
          <w:p w14:paraId="0B1BBFD0" w14:textId="77777777" w:rsidR="004919D2" w:rsidRPr="00986FE9" w:rsidRDefault="004919D2" w:rsidP="00EC2E86">
            <w:pPr>
              <w:spacing w:before="80" w:after="80"/>
              <w:rPr>
                <w:szCs w:val="24"/>
              </w:rPr>
            </w:pPr>
            <w:r w:rsidRPr="00986FE9">
              <w:rPr>
                <w:szCs w:val="24"/>
              </w:rPr>
              <w:t>Comments</w:t>
            </w:r>
          </w:p>
        </w:tc>
      </w:tr>
      <w:tr w:rsidR="004472D0" w:rsidRPr="00986FE9" w14:paraId="28E3A4D0" w14:textId="77777777" w:rsidTr="00492D0B">
        <w:trPr>
          <w:cantSplit/>
          <w:tblHeader w:val="0"/>
        </w:trPr>
        <w:tc>
          <w:tcPr>
            <w:tcW w:w="3076" w:type="dxa"/>
          </w:tcPr>
          <w:p w14:paraId="33ECBF68" w14:textId="77777777" w:rsidR="00482EF6" w:rsidRPr="00986FE9" w:rsidRDefault="00482EF6" w:rsidP="00EC2E86">
            <w:pPr>
              <w:spacing w:before="80" w:after="80"/>
              <w:rPr>
                <w:szCs w:val="24"/>
              </w:rPr>
            </w:pPr>
            <w:r w:rsidRPr="007F67FD">
              <w:rPr>
                <w:szCs w:val="24"/>
                <w:lang w:val="en-GB"/>
              </w:rPr>
              <w:t>documentation</w:t>
            </w:r>
            <w:r w:rsidR="008752B1">
              <w:rPr>
                <w:szCs w:val="24"/>
              </w:rPr>
              <w:t xml:space="preserve"> “Applied comments”</w:t>
            </w:r>
            <w:r>
              <w:rPr>
                <w:szCs w:val="24"/>
              </w:rPr>
              <w:br/>
              <w:t>(</w:t>
            </w:r>
            <w:r w:rsidRPr="000B44B4">
              <w:rPr>
                <w:szCs w:val="24"/>
              </w:rPr>
              <w:t xml:space="preserve">carried in </w:t>
            </w:r>
            <w:r>
              <w:rPr>
                <w:szCs w:val="24"/>
              </w:rPr>
              <w:t xml:space="preserve">XMI as </w:t>
            </w:r>
            <w:r w:rsidRPr="000B44B4">
              <w:rPr>
                <w:szCs w:val="24"/>
              </w:rPr>
              <w:t>“</w:t>
            </w:r>
            <w:proofErr w:type="spellStart"/>
            <w:r>
              <w:rPr>
                <w:szCs w:val="24"/>
              </w:rPr>
              <w:t>ownedC</w:t>
            </w:r>
            <w:r w:rsidRPr="000B44B4">
              <w:rPr>
                <w:szCs w:val="24"/>
              </w:rPr>
              <w:t>omment</w:t>
            </w:r>
            <w:proofErr w:type="spellEnd"/>
            <w:r w:rsidRPr="000B44B4">
              <w:rPr>
                <w:szCs w:val="24"/>
              </w:rPr>
              <w:t>”</w:t>
            </w:r>
            <w:r>
              <w:rPr>
                <w:szCs w:val="24"/>
              </w:rPr>
              <w:t>)</w:t>
            </w:r>
          </w:p>
        </w:tc>
        <w:tc>
          <w:tcPr>
            <w:tcW w:w="3292" w:type="dxa"/>
            <w:gridSpan w:val="2"/>
          </w:tcPr>
          <w:p w14:paraId="1C77D6AB" w14:textId="77777777" w:rsidR="00482EF6" w:rsidRPr="00986FE9" w:rsidRDefault="00482EF6" w:rsidP="00EC2E86">
            <w:pPr>
              <w:spacing w:before="80" w:after="80"/>
              <w:rPr>
                <w:szCs w:val="24"/>
              </w:rPr>
            </w:pPr>
            <w:r w:rsidRPr="00986FE9">
              <w:rPr>
                <w:szCs w:val="24"/>
                <w:lang w:val="fr-FR"/>
              </w:rPr>
              <w:t xml:space="preserve">“description” </w:t>
            </w:r>
            <w:proofErr w:type="spellStart"/>
            <w:r w:rsidRPr="00986FE9">
              <w:rPr>
                <w:szCs w:val="24"/>
                <w:lang w:val="fr-FR"/>
              </w:rPr>
              <w:t>substatement</w:t>
            </w:r>
            <w:proofErr w:type="spellEnd"/>
          </w:p>
        </w:tc>
        <w:tc>
          <w:tcPr>
            <w:tcW w:w="3208" w:type="dxa"/>
          </w:tcPr>
          <w:p w14:paraId="3C732873" w14:textId="77777777" w:rsidR="00482EF6" w:rsidRPr="00986FE9" w:rsidRDefault="008752B1" w:rsidP="00EC2E86">
            <w:pPr>
              <w:spacing w:before="80" w:after="80"/>
              <w:rPr>
                <w:szCs w:val="24"/>
              </w:rPr>
            </w:pPr>
            <w:r w:rsidRPr="008752B1">
              <w:rPr>
                <w:szCs w:val="24"/>
              </w:rPr>
              <w:t xml:space="preserve">Multiple “applied comments” defined in UML, need to be collapsed into a single “description” </w:t>
            </w:r>
            <w:proofErr w:type="spellStart"/>
            <w:r w:rsidRPr="008752B1">
              <w:rPr>
                <w:szCs w:val="24"/>
              </w:rPr>
              <w:t>substatement</w:t>
            </w:r>
            <w:proofErr w:type="spellEnd"/>
            <w:r w:rsidRPr="008752B1">
              <w:rPr>
                <w:szCs w:val="24"/>
              </w:rPr>
              <w:t>.</w:t>
            </w:r>
          </w:p>
        </w:tc>
      </w:tr>
      <w:tr w:rsidR="004472D0" w:rsidRPr="00986FE9" w14:paraId="65A3521D" w14:textId="77777777" w:rsidTr="00492D0B">
        <w:trPr>
          <w:cantSplit/>
          <w:tblHeader w:val="0"/>
        </w:trPr>
        <w:tc>
          <w:tcPr>
            <w:tcW w:w="3076" w:type="dxa"/>
          </w:tcPr>
          <w:p w14:paraId="40367BA8" w14:textId="77777777" w:rsidR="00482EF6" w:rsidRPr="00986FE9" w:rsidRDefault="00482EF6" w:rsidP="00EC2E86">
            <w:pPr>
              <w:spacing w:before="80" w:after="80"/>
              <w:rPr>
                <w:szCs w:val="24"/>
              </w:rPr>
            </w:pPr>
            <w:r w:rsidRPr="00986FE9">
              <w:rPr>
                <w:szCs w:val="24"/>
              </w:rPr>
              <w:t>type</w:t>
            </w:r>
          </w:p>
        </w:tc>
        <w:tc>
          <w:tcPr>
            <w:tcW w:w="3292" w:type="dxa"/>
            <w:gridSpan w:val="2"/>
          </w:tcPr>
          <w:p w14:paraId="0532A970" w14:textId="77777777" w:rsidR="00482EF6" w:rsidRPr="00986FE9" w:rsidRDefault="00482EF6" w:rsidP="00EC2E86">
            <w:pPr>
              <w:spacing w:before="80" w:after="80"/>
              <w:rPr>
                <w:szCs w:val="24"/>
              </w:rPr>
            </w:pPr>
            <w:r w:rsidRPr="00986FE9">
              <w:rPr>
                <w:szCs w:val="24"/>
              </w:rPr>
              <w:t xml:space="preserve">“type” </w:t>
            </w:r>
            <w:proofErr w:type="spellStart"/>
            <w:r w:rsidRPr="00986FE9">
              <w:rPr>
                <w:szCs w:val="24"/>
              </w:rPr>
              <w:t>substatement</w:t>
            </w:r>
            <w:proofErr w:type="spellEnd"/>
            <w:r>
              <w:rPr>
                <w:szCs w:val="24"/>
              </w:rPr>
              <w:br/>
            </w:r>
            <w:r w:rsidRPr="00986FE9">
              <w:rPr>
                <w:szCs w:val="24"/>
              </w:rPr>
              <w:t>(built-in or derived type)</w:t>
            </w:r>
          </w:p>
        </w:tc>
        <w:tc>
          <w:tcPr>
            <w:tcW w:w="3208" w:type="dxa"/>
          </w:tcPr>
          <w:p w14:paraId="039AD328" w14:textId="77777777" w:rsidR="00482EF6" w:rsidRPr="00986FE9" w:rsidRDefault="00482EF6" w:rsidP="00EC2E86">
            <w:pPr>
              <w:spacing w:before="80" w:after="80"/>
              <w:rPr>
                <w:szCs w:val="24"/>
              </w:rPr>
            </w:pPr>
          </w:p>
        </w:tc>
      </w:tr>
      <w:tr w:rsidR="004472D0" w:rsidRPr="00986FE9" w14:paraId="4ADE95F6" w14:textId="77777777" w:rsidTr="00492D0B">
        <w:trPr>
          <w:cantSplit/>
          <w:tblHeader w:val="0"/>
        </w:trPr>
        <w:tc>
          <w:tcPr>
            <w:tcW w:w="3076" w:type="dxa"/>
          </w:tcPr>
          <w:p w14:paraId="4591FF4C" w14:textId="77777777" w:rsidR="00482EF6" w:rsidRPr="00986FE9" w:rsidRDefault="00482EF6" w:rsidP="00EC2E86">
            <w:pPr>
              <w:spacing w:before="80" w:after="80"/>
              <w:rPr>
                <w:szCs w:val="24"/>
              </w:rPr>
            </w:pPr>
            <w:proofErr w:type="spellStart"/>
            <w:r w:rsidRPr="00986FE9">
              <w:rPr>
                <w:szCs w:val="24"/>
              </w:rPr>
              <w:t>isOrdered</w:t>
            </w:r>
            <w:proofErr w:type="spellEnd"/>
          </w:p>
        </w:tc>
        <w:tc>
          <w:tcPr>
            <w:tcW w:w="3292" w:type="dxa"/>
            <w:gridSpan w:val="2"/>
          </w:tcPr>
          <w:p w14:paraId="0CFBDB82" w14:textId="77777777" w:rsidR="00482EF6" w:rsidRDefault="0061193B" w:rsidP="00EC2E86">
            <w:pPr>
              <w:spacing w:before="80" w:after="80"/>
              <w:rPr>
                <w:szCs w:val="24"/>
              </w:rPr>
            </w:pPr>
            <w:r>
              <w:rPr>
                <w:szCs w:val="24"/>
              </w:rPr>
              <w:t>leaf-</w:t>
            </w:r>
            <w:proofErr w:type="gramStart"/>
            <w:r>
              <w:rPr>
                <w:szCs w:val="24"/>
              </w:rPr>
              <w:t>list::</w:t>
            </w:r>
            <w:proofErr w:type="gramEnd"/>
            <w:r w:rsidR="00482EF6" w:rsidRPr="00986FE9">
              <w:rPr>
                <w:szCs w:val="24"/>
              </w:rPr>
              <w:t xml:space="preserve">“ordered-by” </w:t>
            </w:r>
            <w:proofErr w:type="spellStart"/>
            <w:r w:rsidR="00482EF6" w:rsidRPr="00986FE9">
              <w:rPr>
                <w:szCs w:val="24"/>
              </w:rPr>
              <w:t>substatement</w:t>
            </w:r>
            <w:proofErr w:type="spellEnd"/>
            <w:r w:rsidR="00482EF6">
              <w:rPr>
                <w:szCs w:val="24"/>
              </w:rPr>
              <w:br/>
            </w:r>
            <w:r w:rsidR="00B17A66" w:rsidRPr="00B17A66">
              <w:rPr>
                <w:szCs w:val="24"/>
                <w:highlight w:val="yellow"/>
              </w:rPr>
              <w:t>("system" or "user”)</w:t>
            </w:r>
          </w:p>
          <w:p w14:paraId="3520B5FC" w14:textId="77777777" w:rsidR="0061193B" w:rsidRPr="00986FE9" w:rsidRDefault="0061193B" w:rsidP="00EC2E86">
            <w:pPr>
              <w:spacing w:before="80" w:after="80"/>
              <w:rPr>
                <w:szCs w:val="24"/>
              </w:rPr>
            </w:pPr>
            <w:r w:rsidRPr="0061193B">
              <w:rPr>
                <w:szCs w:val="24"/>
                <w:highlight w:val="yellow"/>
              </w:rPr>
              <w:t>The leaf-</w:t>
            </w:r>
            <w:proofErr w:type="gramStart"/>
            <w:r w:rsidRPr="0061193B">
              <w:rPr>
                <w:szCs w:val="24"/>
                <w:highlight w:val="yellow"/>
              </w:rPr>
              <w:t>list::</w:t>
            </w:r>
            <w:proofErr w:type="gramEnd"/>
            <w:r w:rsidRPr="0061193B">
              <w:rPr>
                <w:szCs w:val="24"/>
                <w:highlight w:val="yellow"/>
              </w:rPr>
              <w:t xml:space="preserve">"description" </w:t>
            </w:r>
            <w:proofErr w:type="spellStart"/>
            <w:r w:rsidRPr="0061193B">
              <w:rPr>
                <w:szCs w:val="24"/>
                <w:highlight w:val="yellow"/>
              </w:rPr>
              <w:t>substatement</w:t>
            </w:r>
            <w:proofErr w:type="spellEnd"/>
            <w:r w:rsidRPr="0061193B">
              <w:rPr>
                <w:szCs w:val="24"/>
                <w:highlight w:val="yellow"/>
              </w:rPr>
              <w:t xml:space="preserve"> may suggest an order to the server implementor</w:t>
            </w:r>
            <w:r w:rsidRPr="0061193B">
              <w:rPr>
                <w:szCs w:val="24"/>
              </w:rPr>
              <w:t>.</w:t>
            </w:r>
          </w:p>
        </w:tc>
        <w:tc>
          <w:tcPr>
            <w:tcW w:w="3208" w:type="dxa"/>
          </w:tcPr>
          <w:p w14:paraId="42F26162" w14:textId="77777777" w:rsidR="00482EF6" w:rsidRPr="00D74803" w:rsidRDefault="00482EF6" w:rsidP="00EC2E86">
            <w:pPr>
              <w:spacing w:before="80" w:after="80"/>
            </w:pPr>
            <w:r w:rsidRPr="00D74803">
              <w:t>ordered-by default = system</w:t>
            </w:r>
          </w:p>
          <w:p w14:paraId="678EC876" w14:textId="77777777" w:rsidR="005E5571" w:rsidRPr="00D74803" w:rsidRDefault="005E5571" w:rsidP="005E5571">
            <w:pPr>
              <w:spacing w:before="80" w:after="80"/>
            </w:pPr>
            <w:r w:rsidRPr="00D74803">
              <w:t xml:space="preserve">e.g., </w:t>
            </w:r>
            <w:proofErr w:type="spellStart"/>
            <w:r w:rsidRPr="00D74803">
              <w:t>positionSequence</w:t>
            </w:r>
            <w:proofErr w:type="spellEnd"/>
            <w:r w:rsidRPr="00D74803">
              <w:t xml:space="preserve"> in OTN, </w:t>
            </w:r>
            <w:proofErr w:type="spellStart"/>
            <w:r w:rsidRPr="00D74803">
              <w:t>layerProtocolList</w:t>
            </w:r>
            <w:proofErr w:type="spellEnd"/>
          </w:p>
          <w:p w14:paraId="6BAD4B3A" w14:textId="77777777" w:rsidR="005E5571" w:rsidRPr="00D74803" w:rsidRDefault="005E5571" w:rsidP="00D74803">
            <w:pPr>
              <w:spacing w:before="80" w:after="0"/>
            </w:pPr>
            <w:r w:rsidRPr="00D74803">
              <w:t>If the attribute is ordered and</w:t>
            </w:r>
          </w:p>
          <w:p w14:paraId="722BF3A4" w14:textId="77777777" w:rsidR="0067575E" w:rsidRPr="00D74803" w:rsidRDefault="005E5571" w:rsidP="00D74803">
            <w:pPr>
              <w:pStyle w:val="Listenabsatz"/>
              <w:keepNext/>
              <w:keepLines/>
              <w:numPr>
                <w:ilvl w:val="0"/>
                <w:numId w:val="25"/>
              </w:numPr>
              <w:tabs>
                <w:tab w:val="clear" w:pos="720"/>
                <w:tab w:val="num" w:pos="436"/>
              </w:tabs>
              <w:spacing w:after="0"/>
              <w:ind w:left="437" w:hanging="284"/>
              <w:outlineLvl w:val="0"/>
              <w:rPr>
                <w:rFonts w:eastAsiaTheme="majorEastAsia" w:cstheme="majorBidi"/>
                <w:b/>
                <w:bCs/>
              </w:rPr>
            </w:pPr>
            <w:r w:rsidRPr="00D74803">
              <w:t>read</w:t>
            </w:r>
            <w:r w:rsidR="00D74803">
              <w:t xml:space="preserve"> o</w:t>
            </w:r>
            <w:r w:rsidRPr="00D74803">
              <w:t xml:space="preserve">nly </w:t>
            </w:r>
            <w:r w:rsidR="00D74803">
              <w:t>(</w:t>
            </w:r>
            <w:proofErr w:type="spellStart"/>
            <w:r w:rsidR="00D74803" w:rsidRPr="00D74803">
              <w:rPr>
                <w:highlight w:val="yellow"/>
              </w:rPr>
              <w:t>writeAllowed</w:t>
            </w:r>
            <w:proofErr w:type="spellEnd"/>
            <w:r w:rsidR="00D74803" w:rsidRPr="00D74803">
              <w:rPr>
                <w:highlight w:val="yellow"/>
              </w:rPr>
              <w:t xml:space="preserve"> = WRITE_NOT_ALLOWED|CREATE_ONLY</w:t>
            </w:r>
            <w:r w:rsidR="00D74803">
              <w:t xml:space="preserve">) </w:t>
            </w:r>
            <w:r w:rsidRPr="00D74803">
              <w:t>= system</w:t>
            </w:r>
          </w:p>
          <w:p w14:paraId="1B2ED949" w14:textId="77777777" w:rsidR="0067575E" w:rsidRPr="00D74803" w:rsidRDefault="005E5571" w:rsidP="00D74803">
            <w:pPr>
              <w:pStyle w:val="Listenabsatz"/>
              <w:keepNext/>
              <w:keepLines/>
              <w:numPr>
                <w:ilvl w:val="0"/>
                <w:numId w:val="25"/>
              </w:numPr>
              <w:tabs>
                <w:tab w:val="clear" w:pos="720"/>
                <w:tab w:val="num" w:pos="436"/>
              </w:tabs>
              <w:spacing w:after="80"/>
              <w:ind w:left="437" w:hanging="284"/>
              <w:outlineLvl w:val="0"/>
              <w:rPr>
                <w:rFonts w:eastAsiaTheme="majorEastAsia" w:cstheme="majorBidi"/>
                <w:b/>
                <w:bCs/>
              </w:rPr>
            </w:pPr>
            <w:r w:rsidRPr="00D74803">
              <w:t>writeable = user</w:t>
            </w:r>
          </w:p>
          <w:p w14:paraId="6F527EFD" w14:textId="77777777" w:rsidR="005E5571" w:rsidRPr="00D74803" w:rsidRDefault="005E5571" w:rsidP="005E5571">
            <w:pPr>
              <w:spacing w:before="80" w:after="80"/>
            </w:pPr>
          </w:p>
        </w:tc>
      </w:tr>
      <w:tr w:rsidR="004472D0" w:rsidRPr="00986FE9" w14:paraId="4B3D5AFC" w14:textId="77777777" w:rsidTr="00492D0B">
        <w:trPr>
          <w:cantSplit/>
          <w:tblHeader w:val="0"/>
        </w:trPr>
        <w:tc>
          <w:tcPr>
            <w:tcW w:w="3076" w:type="dxa"/>
          </w:tcPr>
          <w:p w14:paraId="582BE77E" w14:textId="77777777" w:rsidR="00EE679C" w:rsidRPr="00986FE9" w:rsidRDefault="00EE679C" w:rsidP="00EC2E86">
            <w:pPr>
              <w:spacing w:before="80" w:after="80"/>
              <w:rPr>
                <w:szCs w:val="24"/>
              </w:rPr>
            </w:pPr>
            <w:proofErr w:type="spellStart"/>
            <w:r w:rsidRPr="00986FE9">
              <w:rPr>
                <w:szCs w:val="24"/>
              </w:rPr>
              <w:lastRenderedPageBreak/>
              <w:t>is</w:t>
            </w:r>
            <w:r>
              <w:rPr>
                <w:szCs w:val="24"/>
              </w:rPr>
              <w:t>Unique</w:t>
            </w:r>
            <w:proofErr w:type="spellEnd"/>
          </w:p>
        </w:tc>
        <w:tc>
          <w:tcPr>
            <w:tcW w:w="3292" w:type="dxa"/>
            <w:gridSpan w:val="2"/>
          </w:tcPr>
          <w:p w14:paraId="275CA08C" w14:textId="77777777" w:rsidR="005466D2" w:rsidRPr="00986FE9" w:rsidRDefault="005466D2" w:rsidP="00D2684E">
            <w:pPr>
              <w:spacing w:before="80" w:after="80"/>
              <w:rPr>
                <w:szCs w:val="24"/>
              </w:rPr>
            </w:pPr>
            <w:r w:rsidRPr="00C109A9">
              <w:rPr>
                <w:szCs w:val="24"/>
                <w:highlight w:val="yellow"/>
              </w:rPr>
              <w:t>No unique sub-statement in leaf-list.</w:t>
            </w:r>
          </w:p>
        </w:tc>
        <w:tc>
          <w:tcPr>
            <w:tcW w:w="3208" w:type="dxa"/>
          </w:tcPr>
          <w:p w14:paraId="2787D12F" w14:textId="77777777" w:rsidR="00EE679C" w:rsidRDefault="00EE679C" w:rsidP="00EC2E86">
            <w:pPr>
              <w:spacing w:before="80" w:after="80"/>
              <w:rPr>
                <w:szCs w:val="24"/>
              </w:rPr>
            </w:pPr>
            <w:r>
              <w:rPr>
                <w:szCs w:val="24"/>
              </w:rPr>
              <w:t>Only relevant for multi-valued attributes.</w:t>
            </w:r>
          </w:p>
          <w:p w14:paraId="2070C600" w14:textId="77777777" w:rsidR="00DE72A3" w:rsidRDefault="005466D2" w:rsidP="00DE72A3">
            <w:pPr>
              <w:spacing w:before="80" w:after="80"/>
              <w:rPr>
                <w:szCs w:val="24"/>
              </w:rPr>
            </w:pPr>
            <w:r>
              <w:rPr>
                <w:szCs w:val="24"/>
              </w:rPr>
              <w:t xml:space="preserve">YANG 1.0: </w:t>
            </w:r>
            <w:r w:rsidRPr="005466D2">
              <w:rPr>
                <w:szCs w:val="24"/>
              </w:rPr>
              <w:t>The values in a leaf-list MUST be unique.</w:t>
            </w:r>
            <w:r w:rsidR="0068705D">
              <w:rPr>
                <w:szCs w:val="24"/>
              </w:rPr>
              <w:br/>
            </w:r>
            <w:r>
              <w:rPr>
                <w:szCs w:val="24"/>
              </w:rPr>
              <w:t xml:space="preserve">YANG 1.1: </w:t>
            </w:r>
            <w:r w:rsidRPr="005466D2">
              <w:rPr>
                <w:szCs w:val="24"/>
              </w:rPr>
              <w:t>In configuration data, the values in a leaf-list MUST be unique.</w:t>
            </w:r>
            <w:r w:rsidR="0068705D">
              <w:rPr>
                <w:szCs w:val="24"/>
              </w:rPr>
              <w:br/>
            </w:r>
            <w:r>
              <w:rPr>
                <w:szCs w:val="24"/>
              </w:rPr>
              <w:t>I.e., YANG 1.1 a</w:t>
            </w:r>
            <w:r w:rsidRPr="0071458F">
              <w:rPr>
                <w:szCs w:val="24"/>
              </w:rPr>
              <w:t>llow</w:t>
            </w:r>
            <w:r>
              <w:rPr>
                <w:szCs w:val="24"/>
              </w:rPr>
              <w:t>s</w:t>
            </w:r>
            <w:r w:rsidRPr="0071458F">
              <w:rPr>
                <w:szCs w:val="24"/>
              </w:rPr>
              <w:t xml:space="preserve"> non-unique values in non-configuration leaf-lists</w:t>
            </w:r>
            <w:r>
              <w:rPr>
                <w:szCs w:val="24"/>
              </w:rPr>
              <w:t>.</w:t>
            </w:r>
          </w:p>
          <w:p w14:paraId="2168C43F" w14:textId="43576531" w:rsidR="00897F0B" w:rsidRPr="00986FE9" w:rsidRDefault="00897F0B" w:rsidP="00DE72A3">
            <w:pPr>
              <w:spacing w:before="80" w:after="80"/>
              <w:rPr>
                <w:szCs w:val="24"/>
              </w:rPr>
            </w:pPr>
            <w:r>
              <w:rPr>
                <w:szCs w:val="24"/>
              </w:rPr>
              <w:t xml:space="preserve">See example in </w:t>
            </w:r>
            <w:r w:rsidR="00991E2B">
              <w:rPr>
                <w:szCs w:val="24"/>
              </w:rPr>
              <w:fldChar w:fldCharType="begin"/>
            </w:r>
            <w:r>
              <w:rPr>
                <w:szCs w:val="24"/>
              </w:rPr>
              <w:instrText xml:space="preserve"> REF _Ref475533113 \h </w:instrText>
            </w:r>
            <w:r w:rsidR="00991E2B">
              <w:rPr>
                <w:szCs w:val="24"/>
              </w:rPr>
            </w:r>
            <w:r w:rsidR="00991E2B">
              <w:rPr>
                <w:szCs w:val="24"/>
              </w:rPr>
              <w:fldChar w:fldCharType="separate"/>
            </w:r>
            <w:r w:rsidR="00261E05">
              <w:t xml:space="preserve">Table </w:t>
            </w:r>
            <w:r w:rsidR="00261E05">
              <w:rPr>
                <w:noProof/>
              </w:rPr>
              <w:t>5</w:t>
            </w:r>
            <w:r w:rsidR="00261E05">
              <w:t>.</w:t>
            </w:r>
            <w:r w:rsidR="00261E05">
              <w:rPr>
                <w:noProof/>
              </w:rPr>
              <w:t>7</w:t>
            </w:r>
            <w:r w:rsidR="00991E2B">
              <w:rPr>
                <w:szCs w:val="24"/>
              </w:rPr>
              <w:fldChar w:fldCharType="end"/>
            </w:r>
            <w:r>
              <w:rPr>
                <w:szCs w:val="24"/>
              </w:rPr>
              <w:t xml:space="preserve"> below.</w:t>
            </w:r>
          </w:p>
        </w:tc>
      </w:tr>
      <w:tr w:rsidR="004472D0" w:rsidRPr="00986FE9" w14:paraId="243C34D4" w14:textId="77777777" w:rsidTr="00492D0B">
        <w:trPr>
          <w:cantSplit/>
          <w:tblHeader w:val="0"/>
        </w:trPr>
        <w:tc>
          <w:tcPr>
            <w:tcW w:w="3076" w:type="dxa"/>
          </w:tcPr>
          <w:p w14:paraId="0BD854EF" w14:textId="77777777" w:rsidR="00482EF6" w:rsidRPr="00986FE9" w:rsidRDefault="00482EF6" w:rsidP="00EC2E86">
            <w:pPr>
              <w:spacing w:before="80" w:after="80"/>
              <w:rPr>
                <w:szCs w:val="24"/>
              </w:rPr>
            </w:pPr>
            <w:r w:rsidRPr="00986FE9">
              <w:rPr>
                <w:szCs w:val="24"/>
              </w:rPr>
              <w:t>Multiplicity</w:t>
            </w:r>
            <w:r>
              <w:rPr>
                <w:szCs w:val="24"/>
              </w:rPr>
              <w:br/>
              <w:t>(carried in XMI as</w:t>
            </w:r>
            <w:r>
              <w:rPr>
                <w:szCs w:val="24"/>
              </w:rPr>
              <w:br/>
            </w:r>
            <w:proofErr w:type="spellStart"/>
            <w:r>
              <w:rPr>
                <w:szCs w:val="24"/>
              </w:rPr>
              <w:t>lowerValue</w:t>
            </w:r>
            <w:proofErr w:type="spellEnd"/>
            <w:r>
              <w:rPr>
                <w:szCs w:val="24"/>
              </w:rPr>
              <w:t xml:space="preserve"> and </w:t>
            </w:r>
            <w:proofErr w:type="spellStart"/>
            <w:r>
              <w:rPr>
                <w:szCs w:val="24"/>
              </w:rPr>
              <w:t>upperValue</w:t>
            </w:r>
            <w:proofErr w:type="spellEnd"/>
            <w:r>
              <w:rPr>
                <w:szCs w:val="24"/>
              </w:rPr>
              <w:t>)</w:t>
            </w:r>
          </w:p>
        </w:tc>
        <w:tc>
          <w:tcPr>
            <w:tcW w:w="3292" w:type="dxa"/>
            <w:gridSpan w:val="2"/>
          </w:tcPr>
          <w:p w14:paraId="053F1112" w14:textId="77777777" w:rsidR="00292366" w:rsidRDefault="00292366" w:rsidP="00EC2E86">
            <w:pPr>
              <w:spacing w:before="80" w:after="80"/>
              <w:rPr>
                <w:szCs w:val="24"/>
              </w:rPr>
            </w:pPr>
            <w:r>
              <w:rPr>
                <w:szCs w:val="24"/>
              </w:rPr>
              <w:t>leaf only:</w:t>
            </w:r>
            <w:r>
              <w:rPr>
                <w:szCs w:val="24"/>
              </w:rPr>
              <w:br/>
            </w:r>
            <w:r w:rsidR="00482EF6">
              <w:rPr>
                <w:szCs w:val="24"/>
              </w:rPr>
              <w:t xml:space="preserve">“mandatory” </w:t>
            </w:r>
            <w:proofErr w:type="spellStart"/>
            <w:r w:rsidR="00482EF6" w:rsidRPr="00986FE9">
              <w:rPr>
                <w:szCs w:val="24"/>
              </w:rPr>
              <w:t>substatements</w:t>
            </w:r>
            <w:proofErr w:type="spellEnd"/>
            <w:r w:rsidR="00482EF6">
              <w:rPr>
                <w:szCs w:val="24"/>
              </w:rPr>
              <w:br/>
              <w:t>[</w:t>
            </w:r>
            <w:proofErr w:type="gramStart"/>
            <w:r w:rsidR="00482EF6">
              <w:rPr>
                <w:szCs w:val="24"/>
              </w:rPr>
              <w:t>0..</w:t>
            </w:r>
            <w:proofErr w:type="gramEnd"/>
            <w:r w:rsidR="00482EF6">
              <w:rPr>
                <w:szCs w:val="24"/>
              </w:rPr>
              <w:t xml:space="preserve">1] =&gt; no mapping needed; </w:t>
            </w:r>
            <w:r w:rsidR="00396FFE">
              <w:rPr>
                <w:szCs w:val="24"/>
              </w:rPr>
              <w:t>is leaf default</w:t>
            </w:r>
            <w:r w:rsidR="00482EF6">
              <w:rPr>
                <w:szCs w:val="24"/>
              </w:rPr>
              <w:br/>
              <w:t xml:space="preserve">[1] =&gt; mandatory </w:t>
            </w:r>
            <w:proofErr w:type="spellStart"/>
            <w:r w:rsidR="00482EF6" w:rsidRPr="00986FE9">
              <w:rPr>
                <w:szCs w:val="24"/>
              </w:rPr>
              <w:t>substatement</w:t>
            </w:r>
            <w:proofErr w:type="spellEnd"/>
            <w:r w:rsidR="00482EF6">
              <w:rPr>
                <w:szCs w:val="24"/>
              </w:rPr>
              <w:t xml:space="preserve"> = true</w:t>
            </w:r>
          </w:p>
          <w:p w14:paraId="5F7E9483" w14:textId="77777777" w:rsidR="00482EF6" w:rsidRPr="00986FE9" w:rsidRDefault="00292366" w:rsidP="00EC2E86">
            <w:pPr>
              <w:spacing w:before="80" w:after="80"/>
              <w:rPr>
                <w:szCs w:val="24"/>
              </w:rPr>
            </w:pPr>
            <w:r>
              <w:rPr>
                <w:szCs w:val="24"/>
              </w:rPr>
              <w:t>l</w:t>
            </w:r>
            <w:r w:rsidRPr="00292366">
              <w:rPr>
                <w:szCs w:val="24"/>
              </w:rPr>
              <w:t>eaf-list only</w:t>
            </w:r>
            <w:r>
              <w:rPr>
                <w:szCs w:val="24"/>
              </w:rPr>
              <w:t>:</w:t>
            </w:r>
            <w:r w:rsidR="00482EF6">
              <w:rPr>
                <w:szCs w:val="24"/>
              </w:rPr>
              <w:br/>
            </w:r>
            <w:r w:rsidRPr="00986FE9">
              <w:rPr>
                <w:szCs w:val="24"/>
              </w:rPr>
              <w:t xml:space="preserve">“min-elements” and “max-elements” </w:t>
            </w:r>
            <w:proofErr w:type="spellStart"/>
            <w:r w:rsidRPr="00986FE9">
              <w:rPr>
                <w:szCs w:val="24"/>
              </w:rPr>
              <w:t>substatements</w:t>
            </w:r>
            <w:proofErr w:type="spellEnd"/>
            <w:r>
              <w:rPr>
                <w:szCs w:val="24"/>
              </w:rPr>
              <w:br/>
            </w:r>
            <w:r w:rsidR="00482EF6" w:rsidRPr="00BF0B7F">
              <w:rPr>
                <w:szCs w:val="24"/>
              </w:rPr>
              <w:t>[</w:t>
            </w:r>
            <w:proofErr w:type="gramStart"/>
            <w:r w:rsidR="00482EF6" w:rsidRPr="00BF0B7F">
              <w:rPr>
                <w:szCs w:val="24"/>
              </w:rPr>
              <w:t>0..</w:t>
            </w:r>
            <w:proofErr w:type="gramEnd"/>
            <w:r w:rsidR="00482EF6" w:rsidRPr="00BF0B7F">
              <w:rPr>
                <w:szCs w:val="24"/>
              </w:rPr>
              <w:t xml:space="preserve">x] =&gt; </w:t>
            </w:r>
            <w:r w:rsidR="00482EF6">
              <w:rPr>
                <w:szCs w:val="24"/>
              </w:rPr>
              <w:t xml:space="preserve">no mapping needed; </w:t>
            </w:r>
            <w:r w:rsidR="00396FFE">
              <w:rPr>
                <w:szCs w:val="24"/>
              </w:rPr>
              <w:t>is leaf-list default</w:t>
            </w:r>
            <w:r w:rsidR="00482EF6">
              <w:rPr>
                <w:szCs w:val="24"/>
              </w:rPr>
              <w:br/>
            </w:r>
            <w:r w:rsidR="00482EF6" w:rsidRPr="00BF0B7F">
              <w:rPr>
                <w:szCs w:val="24"/>
              </w:rPr>
              <w:t xml:space="preserve">[1..x] =&gt; </w:t>
            </w:r>
            <w:r w:rsidR="00482EF6">
              <w:rPr>
                <w:szCs w:val="24"/>
              </w:rPr>
              <w:t>min-elements</w:t>
            </w:r>
            <w:r w:rsidR="00482EF6" w:rsidRPr="00BF0B7F">
              <w:rPr>
                <w:szCs w:val="24"/>
              </w:rPr>
              <w:t xml:space="preserve"> </w:t>
            </w:r>
            <w:proofErr w:type="spellStart"/>
            <w:r w:rsidR="00482EF6" w:rsidRPr="00BF0B7F">
              <w:rPr>
                <w:szCs w:val="24"/>
              </w:rPr>
              <w:t>substatement</w:t>
            </w:r>
            <w:proofErr w:type="spellEnd"/>
            <w:r w:rsidR="00482EF6" w:rsidRPr="00BF0B7F">
              <w:rPr>
                <w:szCs w:val="24"/>
              </w:rPr>
              <w:t xml:space="preserve"> = </w:t>
            </w:r>
            <w:r w:rsidR="00482EF6">
              <w:rPr>
                <w:szCs w:val="24"/>
              </w:rPr>
              <w:t>1</w:t>
            </w:r>
            <w:r w:rsidR="00482EF6">
              <w:rPr>
                <w:szCs w:val="24"/>
              </w:rPr>
              <w:br/>
            </w:r>
            <w:r w:rsidR="00482EF6" w:rsidRPr="00BF0B7F">
              <w:rPr>
                <w:szCs w:val="24"/>
              </w:rPr>
              <w:t>[</w:t>
            </w:r>
            <w:r w:rsidR="00482EF6">
              <w:rPr>
                <w:szCs w:val="24"/>
              </w:rPr>
              <w:t>0..3</w:t>
            </w:r>
            <w:r w:rsidR="00482EF6" w:rsidRPr="00BF0B7F">
              <w:rPr>
                <w:szCs w:val="24"/>
              </w:rPr>
              <w:t xml:space="preserve">] =&gt; </w:t>
            </w:r>
            <w:r w:rsidR="00482EF6">
              <w:rPr>
                <w:szCs w:val="24"/>
              </w:rPr>
              <w:t>max</w:t>
            </w:r>
            <w:r w:rsidR="00482EF6" w:rsidRPr="00BF0B7F">
              <w:rPr>
                <w:szCs w:val="24"/>
              </w:rPr>
              <w:t xml:space="preserve">-elements </w:t>
            </w:r>
            <w:proofErr w:type="spellStart"/>
            <w:r w:rsidR="00482EF6" w:rsidRPr="00BF0B7F">
              <w:rPr>
                <w:szCs w:val="24"/>
              </w:rPr>
              <w:t>substatement</w:t>
            </w:r>
            <w:proofErr w:type="spellEnd"/>
            <w:r w:rsidR="00482EF6" w:rsidRPr="00BF0B7F">
              <w:rPr>
                <w:szCs w:val="24"/>
              </w:rPr>
              <w:t xml:space="preserve"> = </w:t>
            </w:r>
            <w:r w:rsidR="00482EF6">
              <w:rPr>
                <w:szCs w:val="24"/>
              </w:rPr>
              <w:t>3</w:t>
            </w:r>
          </w:p>
        </w:tc>
        <w:tc>
          <w:tcPr>
            <w:tcW w:w="3208" w:type="dxa"/>
          </w:tcPr>
          <w:p w14:paraId="16144F8B" w14:textId="77777777" w:rsidR="00482EF6" w:rsidRPr="00986FE9" w:rsidRDefault="00482EF6" w:rsidP="00EC2E86">
            <w:pPr>
              <w:spacing w:before="80" w:after="80"/>
              <w:rPr>
                <w:szCs w:val="24"/>
              </w:rPr>
            </w:pPr>
            <w:r w:rsidRPr="00986FE9">
              <w:rPr>
                <w:szCs w:val="24"/>
              </w:rPr>
              <w:t>min-elements</w:t>
            </w:r>
            <w:r>
              <w:rPr>
                <w:szCs w:val="24"/>
              </w:rPr>
              <w:t xml:space="preserve"> default = 0</w:t>
            </w:r>
            <w:r>
              <w:rPr>
                <w:szCs w:val="24"/>
              </w:rPr>
              <w:br/>
            </w:r>
            <w:r w:rsidRPr="00986FE9">
              <w:rPr>
                <w:szCs w:val="24"/>
              </w:rPr>
              <w:t>max-elements</w:t>
            </w:r>
            <w:r>
              <w:rPr>
                <w:szCs w:val="24"/>
              </w:rPr>
              <w:t xml:space="preserve"> default</w:t>
            </w:r>
            <w:r w:rsidR="00396FFE">
              <w:rPr>
                <w:szCs w:val="24"/>
              </w:rPr>
              <w:t>= unbounded</w:t>
            </w:r>
            <w:r w:rsidR="00396FFE">
              <w:rPr>
                <w:szCs w:val="24"/>
              </w:rPr>
              <w:br/>
            </w:r>
            <w:r>
              <w:rPr>
                <w:szCs w:val="24"/>
              </w:rPr>
              <w:t>mandatory default = false</w:t>
            </w:r>
          </w:p>
        </w:tc>
      </w:tr>
      <w:tr w:rsidR="004472D0" w:rsidRPr="00986FE9" w14:paraId="0555A6BB" w14:textId="77777777" w:rsidTr="00492D0B">
        <w:trPr>
          <w:cantSplit/>
          <w:tblHeader w:val="0"/>
        </w:trPr>
        <w:tc>
          <w:tcPr>
            <w:tcW w:w="3076" w:type="dxa"/>
          </w:tcPr>
          <w:p w14:paraId="34C37EBC" w14:textId="77777777" w:rsidR="00482EF6" w:rsidRPr="00986FE9" w:rsidRDefault="00482EF6" w:rsidP="00EC2E86">
            <w:pPr>
              <w:spacing w:before="80" w:after="80"/>
              <w:rPr>
                <w:szCs w:val="24"/>
              </w:rPr>
            </w:pPr>
            <w:proofErr w:type="spellStart"/>
            <w:r w:rsidRPr="00986FE9">
              <w:rPr>
                <w:szCs w:val="24"/>
              </w:rPr>
              <w:t>defaultValue</w:t>
            </w:r>
            <w:proofErr w:type="spellEnd"/>
          </w:p>
        </w:tc>
        <w:tc>
          <w:tcPr>
            <w:tcW w:w="3292" w:type="dxa"/>
            <w:gridSpan w:val="2"/>
          </w:tcPr>
          <w:p w14:paraId="4AE1C458" w14:textId="77777777" w:rsidR="00482EF6" w:rsidRPr="00986FE9" w:rsidRDefault="00482EF6" w:rsidP="00EC2E86">
            <w:pPr>
              <w:spacing w:before="80" w:after="80"/>
              <w:rPr>
                <w:szCs w:val="24"/>
              </w:rPr>
            </w:pPr>
            <w:r w:rsidRPr="00986FE9">
              <w:rPr>
                <w:szCs w:val="24"/>
              </w:rPr>
              <w:t xml:space="preserve">"default" </w:t>
            </w:r>
            <w:proofErr w:type="spellStart"/>
            <w:r w:rsidRPr="00986FE9">
              <w:rPr>
                <w:szCs w:val="24"/>
              </w:rPr>
              <w:t>substatement</w:t>
            </w:r>
            <w:proofErr w:type="spellEnd"/>
          </w:p>
        </w:tc>
        <w:tc>
          <w:tcPr>
            <w:tcW w:w="3208" w:type="dxa"/>
          </w:tcPr>
          <w:p w14:paraId="523639D6" w14:textId="77777777" w:rsidR="00482EF6" w:rsidRPr="00986FE9" w:rsidRDefault="00482EF6" w:rsidP="00EC2E86">
            <w:pPr>
              <w:spacing w:before="80" w:after="80"/>
              <w:rPr>
                <w:szCs w:val="24"/>
              </w:rPr>
            </w:pPr>
            <w:r w:rsidRPr="00F517BF">
              <w:rPr>
                <w:szCs w:val="24"/>
              </w:rPr>
              <w:t>If</w:t>
            </w:r>
            <w:r>
              <w:rPr>
                <w:szCs w:val="24"/>
              </w:rPr>
              <w:t xml:space="preserve"> </w:t>
            </w:r>
            <w:r w:rsidRPr="00F517BF">
              <w:rPr>
                <w:szCs w:val="24"/>
              </w:rPr>
              <w:t>a default value exists</w:t>
            </w:r>
            <w:r>
              <w:rPr>
                <w:szCs w:val="24"/>
              </w:rPr>
              <w:t xml:space="preserve"> and it is the desired value</w:t>
            </w:r>
            <w:r w:rsidRPr="00F517BF">
              <w:rPr>
                <w:szCs w:val="24"/>
              </w:rPr>
              <w:t xml:space="preserve">, </w:t>
            </w:r>
            <w:r w:rsidRPr="009324C2">
              <w:rPr>
                <w:szCs w:val="24"/>
              </w:rPr>
              <w:t>the parameter does not have to be explicitly</w:t>
            </w:r>
            <w:r>
              <w:rPr>
                <w:szCs w:val="24"/>
              </w:rPr>
              <w:t xml:space="preserve"> </w:t>
            </w:r>
            <w:r w:rsidRPr="009324C2">
              <w:rPr>
                <w:szCs w:val="24"/>
              </w:rPr>
              <w:t>configured by the user.</w:t>
            </w:r>
            <w:bookmarkStart w:id="219" w:name="OLE_LINK1"/>
            <w:r w:rsidR="00712024">
              <w:rPr>
                <w:szCs w:val="24"/>
                <w:lang w:eastAsia="zh-CN"/>
              </w:rPr>
              <w:t xml:space="preserve"> When the </w:t>
            </w:r>
            <w:r w:rsidR="00712024">
              <w:rPr>
                <w:rFonts w:hint="eastAsia"/>
                <w:szCs w:val="24"/>
                <w:lang w:eastAsia="zh-CN"/>
              </w:rPr>
              <w:t xml:space="preserve">value of </w:t>
            </w:r>
            <w:r w:rsidR="00712024">
              <w:rPr>
                <w:szCs w:val="24"/>
                <w:lang w:eastAsia="zh-CN"/>
              </w:rPr>
              <w:t>“</w:t>
            </w:r>
            <w:proofErr w:type="spellStart"/>
            <w:r w:rsidR="00712024">
              <w:rPr>
                <w:szCs w:val="24"/>
                <w:lang w:eastAsia="zh-CN"/>
              </w:rPr>
              <w:t>default</w:t>
            </w:r>
            <w:r w:rsidR="00712024">
              <w:rPr>
                <w:rFonts w:hint="eastAsia"/>
                <w:szCs w:val="24"/>
                <w:lang w:eastAsia="zh-CN"/>
              </w:rPr>
              <w:t>V</w:t>
            </w:r>
            <w:r w:rsidR="00712024">
              <w:rPr>
                <w:szCs w:val="24"/>
                <w:lang w:eastAsia="zh-CN"/>
              </w:rPr>
              <w:t>alue</w:t>
            </w:r>
            <w:proofErr w:type="spellEnd"/>
            <w:r w:rsidR="00712024">
              <w:rPr>
                <w:szCs w:val="24"/>
                <w:lang w:eastAsia="zh-CN"/>
              </w:rPr>
              <w:t>” is “</w:t>
            </w:r>
            <w:r w:rsidR="00712024">
              <w:rPr>
                <w:rFonts w:hint="eastAsia"/>
                <w:szCs w:val="24"/>
                <w:lang w:eastAsia="zh-CN"/>
              </w:rPr>
              <w:t>NA</w:t>
            </w:r>
            <w:r w:rsidR="00712024">
              <w:rPr>
                <w:szCs w:val="24"/>
                <w:lang w:eastAsia="zh-CN"/>
              </w:rPr>
              <w:t xml:space="preserve">”, the tool ignores it and doesn’t print out “default” </w:t>
            </w:r>
            <w:proofErr w:type="spellStart"/>
            <w:r w:rsidR="00712024">
              <w:rPr>
                <w:szCs w:val="24"/>
                <w:lang w:eastAsia="zh-CN"/>
              </w:rPr>
              <w:t>substatement</w:t>
            </w:r>
            <w:proofErr w:type="spellEnd"/>
            <w:r w:rsidR="00712024">
              <w:rPr>
                <w:szCs w:val="24"/>
                <w:lang w:eastAsia="zh-CN"/>
              </w:rPr>
              <w:t>.</w:t>
            </w:r>
            <w:bookmarkEnd w:id="219"/>
          </w:p>
        </w:tc>
      </w:tr>
      <w:tr w:rsidR="00DD0D03" w:rsidRPr="00986FE9" w14:paraId="5A967946" w14:textId="77777777" w:rsidTr="00492D0B">
        <w:trPr>
          <w:cantSplit/>
          <w:tblHeader w:val="0"/>
        </w:trPr>
        <w:tc>
          <w:tcPr>
            <w:tcW w:w="3076" w:type="dxa"/>
          </w:tcPr>
          <w:p w14:paraId="41E9FB32" w14:textId="77777777" w:rsidR="00DD0D03" w:rsidRPr="00986FE9" w:rsidRDefault="00DD0D03" w:rsidP="00AA3794">
            <w:pPr>
              <w:spacing w:before="80" w:after="80"/>
              <w:rPr>
                <w:szCs w:val="24"/>
              </w:rPr>
            </w:pPr>
            <w:proofErr w:type="spellStart"/>
            <w:proofErr w:type="gramStart"/>
            <w:r w:rsidRPr="00DD0D03">
              <w:rPr>
                <w:szCs w:val="24"/>
              </w:rPr>
              <w:t>OpenModelAttribute</w:t>
            </w:r>
            <w:proofErr w:type="spellEnd"/>
            <w:r w:rsidRPr="00DD0D03">
              <w:rPr>
                <w:szCs w:val="24"/>
              </w:rPr>
              <w:t>::</w:t>
            </w:r>
            <w:proofErr w:type="gramEnd"/>
            <w:r w:rsidRPr="00DD0D03">
              <w:rPr>
                <w:szCs w:val="24"/>
              </w:rPr>
              <w:t xml:space="preserve"> </w:t>
            </w:r>
            <w:proofErr w:type="spellStart"/>
            <w:r w:rsidRPr="00385FDB">
              <w:rPr>
                <w:szCs w:val="24"/>
              </w:rPr>
              <w:t>partOfObjectKey</w:t>
            </w:r>
            <w:proofErr w:type="spellEnd"/>
            <w:r>
              <w:rPr>
                <w:szCs w:val="24"/>
              </w:rPr>
              <w:t xml:space="preserve"> &gt;0</w:t>
            </w:r>
          </w:p>
        </w:tc>
        <w:tc>
          <w:tcPr>
            <w:tcW w:w="3292" w:type="dxa"/>
            <w:gridSpan w:val="2"/>
          </w:tcPr>
          <w:p w14:paraId="48568DE5" w14:textId="77777777" w:rsidR="00DD0D03" w:rsidRPr="00986FE9" w:rsidRDefault="00DD0D03" w:rsidP="00AA3794">
            <w:pPr>
              <w:spacing w:before="80" w:after="80"/>
              <w:rPr>
                <w:szCs w:val="24"/>
              </w:rPr>
            </w:pPr>
            <w:proofErr w:type="gramStart"/>
            <w:r w:rsidRPr="00385FDB">
              <w:rPr>
                <w:szCs w:val="24"/>
              </w:rPr>
              <w:t>list::</w:t>
            </w:r>
            <w:proofErr w:type="gramEnd"/>
            <w:r w:rsidRPr="00385FDB">
              <w:rPr>
                <w:szCs w:val="24"/>
              </w:rPr>
              <w:t xml:space="preserve">“key” </w:t>
            </w:r>
            <w:proofErr w:type="spellStart"/>
            <w:r w:rsidRPr="00385FDB">
              <w:rPr>
                <w:szCs w:val="24"/>
              </w:rPr>
              <w:t>substatement</w:t>
            </w:r>
            <w:proofErr w:type="spellEnd"/>
          </w:p>
        </w:tc>
        <w:tc>
          <w:tcPr>
            <w:tcW w:w="3208" w:type="dxa"/>
          </w:tcPr>
          <w:p w14:paraId="3B8E7723" w14:textId="77777777" w:rsidR="00DD0D03" w:rsidRDefault="00DD0D03" w:rsidP="00AA3794">
            <w:pPr>
              <w:spacing w:before="80" w:after="80"/>
              <w:rPr>
                <w:szCs w:val="24"/>
              </w:rPr>
            </w:pPr>
            <w:r w:rsidRPr="00385FDB">
              <w:rPr>
                <w:szCs w:val="24"/>
              </w:rPr>
              <w:t xml:space="preserve">It is possible that the </w:t>
            </w:r>
            <w:r>
              <w:rPr>
                <w:szCs w:val="24"/>
              </w:rPr>
              <w:t>(</w:t>
            </w:r>
            <w:r w:rsidRPr="00385FDB">
              <w:rPr>
                <w:szCs w:val="24"/>
              </w:rPr>
              <w:t>abstract</w:t>
            </w:r>
            <w:r>
              <w:rPr>
                <w:szCs w:val="24"/>
              </w:rPr>
              <w:t>)</w:t>
            </w:r>
            <w:r w:rsidRPr="00385FDB">
              <w:rPr>
                <w:szCs w:val="24"/>
              </w:rPr>
              <w:t xml:space="preserve"> superclass contains the key attribute for the instantiated subclass</w:t>
            </w:r>
            <w:r>
              <w:rPr>
                <w:szCs w:val="24"/>
              </w:rPr>
              <w:t>.</w:t>
            </w:r>
          </w:p>
          <w:p w14:paraId="637D5799" w14:textId="77777777" w:rsidR="00B04495" w:rsidRPr="00986FE9" w:rsidRDefault="00B04495" w:rsidP="00AA3794">
            <w:pPr>
              <w:spacing w:before="80" w:after="80"/>
              <w:rPr>
                <w:szCs w:val="24"/>
              </w:rPr>
            </w:pPr>
            <w:r>
              <w:rPr>
                <w:szCs w:val="24"/>
              </w:rPr>
              <w:t>Always read/write.</w:t>
            </w:r>
          </w:p>
        </w:tc>
      </w:tr>
      <w:tr w:rsidR="00492D0B" w:rsidRPr="00205C12" w14:paraId="1FD4B46A" w14:textId="77777777" w:rsidTr="00492D0B">
        <w:trPr>
          <w:cantSplit/>
          <w:tblHeader w:val="0"/>
        </w:trPr>
        <w:tc>
          <w:tcPr>
            <w:tcW w:w="3076" w:type="dxa"/>
          </w:tcPr>
          <w:p w14:paraId="59B75376" w14:textId="77777777" w:rsidR="00492D0B" w:rsidRPr="00205C12" w:rsidRDefault="00492D0B" w:rsidP="00492D0B">
            <w:pPr>
              <w:spacing w:before="80" w:after="80"/>
              <w:rPr>
                <w:szCs w:val="24"/>
              </w:rPr>
            </w:pPr>
            <w:proofErr w:type="spellStart"/>
            <w:proofErr w:type="gramStart"/>
            <w:r w:rsidRPr="00492D0B">
              <w:rPr>
                <w:szCs w:val="24"/>
              </w:rPr>
              <w:t>OpenModelAttribute</w:t>
            </w:r>
            <w:proofErr w:type="spellEnd"/>
            <w:r w:rsidRPr="00492D0B">
              <w:rPr>
                <w:szCs w:val="24"/>
              </w:rPr>
              <w:t>::</w:t>
            </w:r>
            <w:proofErr w:type="spellStart"/>
            <w:proofErr w:type="gramEnd"/>
            <w:r w:rsidRPr="00492D0B">
              <w:rPr>
                <w:szCs w:val="24"/>
              </w:rPr>
              <w:t>uniqueSet</w:t>
            </w:r>
            <w:proofErr w:type="spellEnd"/>
          </w:p>
        </w:tc>
        <w:tc>
          <w:tcPr>
            <w:tcW w:w="3269" w:type="dxa"/>
          </w:tcPr>
          <w:p w14:paraId="6909B852" w14:textId="77777777" w:rsidR="00492D0B" w:rsidRPr="00205C12" w:rsidRDefault="00492D0B" w:rsidP="00AA3794">
            <w:pPr>
              <w:spacing w:before="80" w:after="80"/>
              <w:rPr>
                <w:szCs w:val="24"/>
              </w:rPr>
            </w:pPr>
            <w:proofErr w:type="gramStart"/>
            <w:r>
              <w:rPr>
                <w:szCs w:val="24"/>
              </w:rPr>
              <w:t>list::</w:t>
            </w:r>
            <w:proofErr w:type="gramEnd"/>
            <w:r w:rsidRPr="00C27849">
              <w:rPr>
                <w:szCs w:val="24"/>
              </w:rPr>
              <w:t>“</w:t>
            </w:r>
            <w:r>
              <w:rPr>
                <w:szCs w:val="24"/>
              </w:rPr>
              <w:t>unique</w:t>
            </w:r>
            <w:r w:rsidRPr="00C27849">
              <w:rPr>
                <w:szCs w:val="24"/>
              </w:rPr>
              <w:t xml:space="preserve">” </w:t>
            </w:r>
            <w:proofErr w:type="spellStart"/>
            <w:r w:rsidRPr="00C27849">
              <w:rPr>
                <w:szCs w:val="24"/>
              </w:rPr>
              <w:t>substatement</w:t>
            </w:r>
            <w:proofErr w:type="spellEnd"/>
          </w:p>
        </w:tc>
        <w:tc>
          <w:tcPr>
            <w:tcW w:w="3231" w:type="dxa"/>
            <w:gridSpan w:val="2"/>
          </w:tcPr>
          <w:p w14:paraId="34F1158E" w14:textId="30B4A3EE" w:rsidR="00492D0B" w:rsidRPr="00205C12" w:rsidRDefault="00492D0B" w:rsidP="00F90BF5">
            <w:pPr>
              <w:spacing w:before="80" w:after="80"/>
              <w:rPr>
                <w:szCs w:val="24"/>
              </w:rPr>
            </w:pPr>
            <w:r>
              <w:rPr>
                <w:szCs w:val="24"/>
              </w:rPr>
              <w:t>See also</w:t>
            </w:r>
            <w:r w:rsidR="00F90BF5">
              <w:rPr>
                <w:szCs w:val="24"/>
              </w:rPr>
              <w:t xml:space="preserve"> Example in </w:t>
            </w:r>
            <w:r w:rsidR="00991E2B">
              <w:rPr>
                <w:szCs w:val="24"/>
              </w:rPr>
              <w:fldChar w:fldCharType="begin"/>
            </w:r>
            <w:r w:rsidR="00F90BF5">
              <w:rPr>
                <w:szCs w:val="24"/>
              </w:rPr>
              <w:instrText xml:space="preserve"> REF _Ref475533113 \h </w:instrText>
            </w:r>
            <w:r w:rsidR="00991E2B">
              <w:rPr>
                <w:szCs w:val="24"/>
              </w:rPr>
            </w:r>
            <w:r w:rsidR="00991E2B">
              <w:rPr>
                <w:szCs w:val="24"/>
              </w:rPr>
              <w:fldChar w:fldCharType="separate"/>
            </w:r>
            <w:r w:rsidR="00261E05">
              <w:t xml:space="preserve">Table </w:t>
            </w:r>
            <w:r w:rsidR="00261E05">
              <w:rPr>
                <w:noProof/>
              </w:rPr>
              <w:t>5</w:t>
            </w:r>
            <w:r w:rsidR="00261E05">
              <w:t>.</w:t>
            </w:r>
            <w:r w:rsidR="00261E05">
              <w:rPr>
                <w:noProof/>
              </w:rPr>
              <w:t>7</w:t>
            </w:r>
            <w:r w:rsidR="00991E2B">
              <w:rPr>
                <w:szCs w:val="24"/>
              </w:rPr>
              <w:fldChar w:fldCharType="end"/>
            </w:r>
            <w:r>
              <w:rPr>
                <w:szCs w:val="24"/>
              </w:rPr>
              <w:t>.</w:t>
            </w:r>
          </w:p>
        </w:tc>
      </w:tr>
      <w:tr w:rsidR="004472D0" w:rsidRPr="00986FE9" w14:paraId="1BE392B0" w14:textId="77777777" w:rsidTr="00492D0B">
        <w:trPr>
          <w:cantSplit/>
          <w:tblHeader w:val="0"/>
        </w:trPr>
        <w:tc>
          <w:tcPr>
            <w:tcW w:w="3076" w:type="dxa"/>
          </w:tcPr>
          <w:p w14:paraId="3E1A1974" w14:textId="77777777" w:rsidR="00482EF6" w:rsidRPr="00986FE9" w:rsidRDefault="00CD5115" w:rsidP="00EC2E86">
            <w:pPr>
              <w:spacing w:before="80" w:after="80"/>
              <w:rPr>
                <w:szCs w:val="24"/>
              </w:rPr>
            </w:pPr>
            <w:proofErr w:type="spellStart"/>
            <w:proofErr w:type="gramStart"/>
            <w:r>
              <w:rPr>
                <w:szCs w:val="24"/>
              </w:rPr>
              <w:t>OpenModelAttribute</w:t>
            </w:r>
            <w:proofErr w:type="spellEnd"/>
            <w:r>
              <w:rPr>
                <w:szCs w:val="24"/>
              </w:rPr>
              <w:t>::</w:t>
            </w:r>
            <w:proofErr w:type="spellStart"/>
            <w:proofErr w:type="gramEnd"/>
            <w:r w:rsidR="00482EF6" w:rsidRPr="00986FE9">
              <w:rPr>
                <w:szCs w:val="24"/>
              </w:rPr>
              <w:t>isInvariant</w:t>
            </w:r>
            <w:proofErr w:type="spellEnd"/>
          </w:p>
        </w:tc>
        <w:tc>
          <w:tcPr>
            <w:tcW w:w="3292" w:type="dxa"/>
            <w:gridSpan w:val="2"/>
          </w:tcPr>
          <w:p w14:paraId="0A4F53E8" w14:textId="77777777" w:rsidR="00482EF6" w:rsidRPr="00986FE9" w:rsidRDefault="00482EF6" w:rsidP="008B16AF">
            <w:pPr>
              <w:spacing w:before="80" w:after="80"/>
              <w:rPr>
                <w:szCs w:val="24"/>
              </w:rPr>
            </w:pPr>
            <w:r w:rsidRPr="00986FE9">
              <w:rPr>
                <w:szCs w:val="24"/>
              </w:rPr>
              <w:t>“</w:t>
            </w:r>
            <w:r>
              <w:rPr>
                <w:szCs w:val="24"/>
              </w:rPr>
              <w:t>extension</w:t>
            </w:r>
            <w:r w:rsidRPr="00986FE9">
              <w:rPr>
                <w:szCs w:val="24"/>
              </w:rPr>
              <w:t xml:space="preserve">” </w:t>
            </w:r>
            <w:proofErr w:type="spellStart"/>
            <w:r w:rsidRPr="00986FE9">
              <w:rPr>
                <w:szCs w:val="24"/>
              </w:rPr>
              <w:t>substatement</w:t>
            </w:r>
            <w:proofErr w:type="spellEnd"/>
            <w:r>
              <w:rPr>
                <w:szCs w:val="24"/>
              </w:rPr>
              <w:t xml:space="preserve"> </w:t>
            </w:r>
            <w:r w:rsidRPr="00A51AAA">
              <w:rPr>
                <w:szCs w:val="24"/>
              </w:rPr>
              <w:sym w:font="Wingdings" w:char="F0E0"/>
            </w:r>
            <w:r>
              <w:rPr>
                <w:szCs w:val="24"/>
              </w:rPr>
              <w:t xml:space="preserve"> </w:t>
            </w:r>
            <w:proofErr w:type="spellStart"/>
            <w:r w:rsidRPr="00A51AAA">
              <w:rPr>
                <w:szCs w:val="24"/>
              </w:rPr>
              <w:t>ompExt</w:t>
            </w:r>
            <w:r>
              <w:rPr>
                <w:szCs w:val="24"/>
              </w:rPr>
              <w:t>:</w:t>
            </w:r>
            <w:r w:rsidRPr="00A51AAA">
              <w:rPr>
                <w:szCs w:val="24"/>
              </w:rPr>
              <w:t>is</w:t>
            </w:r>
            <w:r w:rsidR="008B16AF">
              <w:rPr>
                <w:szCs w:val="24"/>
              </w:rPr>
              <w:t>-i</w:t>
            </w:r>
            <w:r w:rsidRPr="00A51AAA">
              <w:rPr>
                <w:szCs w:val="24"/>
              </w:rPr>
              <w:t>nvariant</w:t>
            </w:r>
            <w:proofErr w:type="spellEnd"/>
            <w:r w:rsidRPr="00A51AAA" w:rsidDel="00D44CF2">
              <w:rPr>
                <w:szCs w:val="24"/>
              </w:rPr>
              <w:t xml:space="preserve"> </w:t>
            </w:r>
          </w:p>
        </w:tc>
        <w:tc>
          <w:tcPr>
            <w:tcW w:w="3208" w:type="dxa"/>
          </w:tcPr>
          <w:p w14:paraId="205299D0" w14:textId="6672AB08" w:rsidR="00482EF6" w:rsidRPr="00986FE9" w:rsidRDefault="00482EF6" w:rsidP="00EC2E86">
            <w:pPr>
              <w:spacing w:before="80" w:after="80"/>
              <w:rPr>
                <w:szCs w:val="24"/>
              </w:rPr>
            </w:pPr>
            <w:r>
              <w:rPr>
                <w:szCs w:val="24"/>
              </w:rPr>
              <w:t xml:space="preserve">See extensions YANG module in section </w:t>
            </w:r>
            <w:r w:rsidR="00F7051B">
              <w:fldChar w:fldCharType="begin"/>
            </w:r>
            <w:r w:rsidR="00F7051B">
              <w:instrText xml:space="preserve"> REF _Ref425859977 \n \h  \* MERGEFORMAT </w:instrText>
            </w:r>
            <w:r w:rsidR="00F7051B">
              <w:fldChar w:fldCharType="separate"/>
            </w:r>
            <w:r w:rsidR="00261E05" w:rsidRPr="00261E05">
              <w:rPr>
                <w:szCs w:val="24"/>
              </w:rPr>
              <w:t>8.2</w:t>
            </w:r>
            <w:r w:rsidR="00F7051B">
              <w:fldChar w:fldCharType="end"/>
            </w:r>
            <w:r>
              <w:rPr>
                <w:szCs w:val="24"/>
              </w:rPr>
              <w:t>.</w:t>
            </w:r>
          </w:p>
        </w:tc>
      </w:tr>
      <w:tr w:rsidR="004472D0" w:rsidRPr="00986FE9" w14:paraId="18AA7C79" w14:textId="77777777" w:rsidTr="00492D0B">
        <w:trPr>
          <w:cantSplit/>
          <w:tblHeader w:val="0"/>
        </w:trPr>
        <w:tc>
          <w:tcPr>
            <w:tcW w:w="3076" w:type="dxa"/>
          </w:tcPr>
          <w:p w14:paraId="047F206A" w14:textId="77777777" w:rsidR="00482EF6" w:rsidRPr="00986FE9" w:rsidRDefault="00CD5115" w:rsidP="00EC2E86">
            <w:pPr>
              <w:spacing w:before="80" w:after="80"/>
              <w:rPr>
                <w:szCs w:val="24"/>
              </w:rPr>
            </w:pPr>
            <w:proofErr w:type="spellStart"/>
            <w:proofErr w:type="gramStart"/>
            <w:r>
              <w:rPr>
                <w:szCs w:val="24"/>
              </w:rPr>
              <w:t>OpenModelAttribute</w:t>
            </w:r>
            <w:proofErr w:type="spellEnd"/>
            <w:r>
              <w:rPr>
                <w:szCs w:val="24"/>
              </w:rPr>
              <w:t>::</w:t>
            </w:r>
            <w:proofErr w:type="spellStart"/>
            <w:proofErr w:type="gramEnd"/>
            <w:r w:rsidR="00482EF6" w:rsidRPr="00986FE9">
              <w:rPr>
                <w:szCs w:val="24"/>
              </w:rPr>
              <w:t>valueRange</w:t>
            </w:r>
            <w:proofErr w:type="spellEnd"/>
          </w:p>
        </w:tc>
        <w:tc>
          <w:tcPr>
            <w:tcW w:w="3292" w:type="dxa"/>
            <w:gridSpan w:val="2"/>
          </w:tcPr>
          <w:p w14:paraId="1C0B3802" w14:textId="77777777" w:rsidR="00482EF6" w:rsidRDefault="00C33CE2" w:rsidP="00EC2E86">
            <w:pPr>
              <w:spacing w:before="80" w:after="80"/>
              <w:rPr>
                <w:szCs w:val="24"/>
              </w:rPr>
            </w:pPr>
            <w:r>
              <w:rPr>
                <w:szCs w:val="24"/>
              </w:rPr>
              <w:t>For string typed attributes:</w:t>
            </w:r>
            <w:r>
              <w:rPr>
                <w:szCs w:val="24"/>
              </w:rPr>
              <w:br/>
            </w:r>
            <w:r w:rsidR="00FE08D3" w:rsidRPr="00FE08D3">
              <w:rPr>
                <w:szCs w:val="24"/>
              </w:rPr>
              <w:t>“pattern”</w:t>
            </w:r>
            <w:r w:rsidR="00FE08D3">
              <w:rPr>
                <w:szCs w:val="24"/>
              </w:rPr>
              <w:t>,</w:t>
            </w:r>
            <w:r w:rsidR="00FE08D3" w:rsidRPr="00FE08D3">
              <w:rPr>
                <w:szCs w:val="24"/>
              </w:rPr>
              <w:t xml:space="preserve"> </w:t>
            </w:r>
            <w:r>
              <w:rPr>
                <w:szCs w:val="24"/>
              </w:rPr>
              <w:t>and/</w:t>
            </w:r>
            <w:r w:rsidR="00482EF6" w:rsidRPr="00986FE9">
              <w:rPr>
                <w:szCs w:val="24"/>
              </w:rPr>
              <w:t xml:space="preserve">or “length” </w:t>
            </w:r>
            <w:proofErr w:type="spellStart"/>
            <w:r w:rsidR="00482EF6" w:rsidRPr="00986FE9">
              <w:rPr>
                <w:szCs w:val="24"/>
              </w:rPr>
              <w:t>substatement</w:t>
            </w:r>
            <w:proofErr w:type="spellEnd"/>
            <w:r w:rsidR="00482EF6" w:rsidRPr="00986FE9">
              <w:rPr>
                <w:szCs w:val="24"/>
              </w:rPr>
              <w:t xml:space="preserve"> of “type” </w:t>
            </w:r>
            <w:proofErr w:type="spellStart"/>
            <w:r w:rsidR="00482EF6" w:rsidRPr="00986FE9">
              <w:rPr>
                <w:szCs w:val="24"/>
              </w:rPr>
              <w:t>substatement</w:t>
            </w:r>
            <w:proofErr w:type="spellEnd"/>
            <w:r>
              <w:rPr>
                <w:szCs w:val="24"/>
              </w:rPr>
              <w:t>.</w:t>
            </w:r>
          </w:p>
          <w:p w14:paraId="757072B9" w14:textId="77777777" w:rsidR="00C33CE2" w:rsidRDefault="00C33CE2" w:rsidP="00EC2E86">
            <w:pPr>
              <w:spacing w:before="80" w:after="80"/>
              <w:rPr>
                <w:szCs w:val="24"/>
              </w:rPr>
            </w:pPr>
            <w:r>
              <w:rPr>
                <w:szCs w:val="24"/>
              </w:rPr>
              <w:t xml:space="preserve">For integer and </w:t>
            </w:r>
            <w:r w:rsidRPr="00C33CE2">
              <w:rPr>
                <w:szCs w:val="24"/>
              </w:rPr>
              <w:t>decimal</w:t>
            </w:r>
            <w:r>
              <w:rPr>
                <w:szCs w:val="24"/>
              </w:rPr>
              <w:t xml:space="preserve"> typed attributes:</w:t>
            </w:r>
            <w:r>
              <w:rPr>
                <w:szCs w:val="24"/>
              </w:rPr>
              <w:br/>
            </w:r>
            <w:r w:rsidRPr="00FE08D3">
              <w:rPr>
                <w:szCs w:val="24"/>
              </w:rPr>
              <w:t>“</w:t>
            </w:r>
            <w:r>
              <w:rPr>
                <w:szCs w:val="24"/>
              </w:rPr>
              <w:t>range</w:t>
            </w:r>
            <w:r w:rsidRPr="00986FE9">
              <w:rPr>
                <w:szCs w:val="24"/>
              </w:rPr>
              <w:t xml:space="preserve">” </w:t>
            </w:r>
            <w:proofErr w:type="spellStart"/>
            <w:r w:rsidRPr="00986FE9">
              <w:rPr>
                <w:szCs w:val="24"/>
              </w:rPr>
              <w:t>substatement</w:t>
            </w:r>
            <w:proofErr w:type="spellEnd"/>
            <w:r w:rsidRPr="00986FE9">
              <w:rPr>
                <w:szCs w:val="24"/>
              </w:rPr>
              <w:t xml:space="preserve"> of “type” </w:t>
            </w:r>
            <w:proofErr w:type="spellStart"/>
            <w:r w:rsidRPr="00986FE9">
              <w:rPr>
                <w:szCs w:val="24"/>
              </w:rPr>
              <w:t>substatement</w:t>
            </w:r>
            <w:proofErr w:type="spellEnd"/>
            <w:r>
              <w:rPr>
                <w:szCs w:val="24"/>
              </w:rPr>
              <w:t>.</w:t>
            </w:r>
          </w:p>
          <w:p w14:paraId="75EE26C7" w14:textId="77777777" w:rsidR="00C33CE2" w:rsidRPr="00986FE9" w:rsidRDefault="00C33CE2" w:rsidP="00EC2E86">
            <w:pPr>
              <w:spacing w:before="80" w:after="80"/>
              <w:rPr>
                <w:szCs w:val="24"/>
              </w:rPr>
            </w:pPr>
            <w:r>
              <w:rPr>
                <w:szCs w:val="24"/>
              </w:rPr>
              <w:t>For all other typed attributes</w:t>
            </w:r>
            <w:r w:rsidR="00DF5493">
              <w:rPr>
                <w:szCs w:val="24"/>
              </w:rPr>
              <w:t xml:space="preserve"> and for string </w:t>
            </w:r>
            <w:r w:rsidR="007F7D91">
              <w:rPr>
                <w:szCs w:val="24"/>
              </w:rPr>
              <w:t>or</w:t>
            </w:r>
            <w:r w:rsidR="00DF5493">
              <w:rPr>
                <w:szCs w:val="24"/>
              </w:rPr>
              <w:t xml:space="preserve"> integer </w:t>
            </w:r>
            <w:r w:rsidR="007F7D91">
              <w:rPr>
                <w:szCs w:val="24"/>
              </w:rPr>
              <w:t xml:space="preserve">or </w:t>
            </w:r>
            <w:r w:rsidR="00DF5493">
              <w:rPr>
                <w:szCs w:val="24"/>
              </w:rPr>
              <w:t>decimal typed attributes</w:t>
            </w:r>
            <w:r w:rsidR="007F7D91">
              <w:rPr>
                <w:szCs w:val="24"/>
              </w:rPr>
              <w:t xml:space="preserve"> where the UML definition is not</w:t>
            </w:r>
            <w:r w:rsidR="00DF5493">
              <w:rPr>
                <w:szCs w:val="24"/>
              </w:rPr>
              <w:t xml:space="preserve"> compliant to YANG</w:t>
            </w:r>
            <w:r>
              <w:rPr>
                <w:szCs w:val="24"/>
              </w:rPr>
              <w:t>:</w:t>
            </w:r>
            <w:r>
              <w:rPr>
                <w:szCs w:val="24"/>
              </w:rPr>
              <w:br/>
            </w:r>
            <w:r w:rsidRPr="00C33CE2">
              <w:rPr>
                <w:szCs w:val="24"/>
              </w:rPr>
              <w:t xml:space="preserve">“description” </w:t>
            </w:r>
            <w:proofErr w:type="spellStart"/>
            <w:r w:rsidRPr="00C33CE2">
              <w:rPr>
                <w:szCs w:val="24"/>
              </w:rPr>
              <w:t>substatement</w:t>
            </w:r>
            <w:proofErr w:type="spellEnd"/>
            <w:r>
              <w:rPr>
                <w:szCs w:val="24"/>
              </w:rPr>
              <w:t>.</w:t>
            </w:r>
          </w:p>
        </w:tc>
        <w:tc>
          <w:tcPr>
            <w:tcW w:w="3208" w:type="dxa"/>
          </w:tcPr>
          <w:p w14:paraId="4C529EFF" w14:textId="77777777" w:rsidR="00482EF6" w:rsidRPr="00986FE9" w:rsidRDefault="00975AC9" w:rsidP="00EC2E86">
            <w:pPr>
              <w:spacing w:before="80" w:after="80"/>
              <w:rPr>
                <w:szCs w:val="24"/>
              </w:rPr>
            </w:pPr>
            <w:r>
              <w:rPr>
                <w:szCs w:val="24"/>
              </w:rPr>
              <w:t xml:space="preserve">The tool should provide a warning at the output of the mapping process </w:t>
            </w:r>
            <w:r w:rsidR="00E51947">
              <w:rPr>
                <w:szCs w:val="24"/>
              </w:rPr>
              <w:t>notifying when</w:t>
            </w:r>
            <w:r>
              <w:rPr>
                <w:szCs w:val="24"/>
              </w:rPr>
              <w:t xml:space="preserve"> </w:t>
            </w:r>
            <w:r w:rsidR="00E51947">
              <w:rPr>
                <w:szCs w:val="24"/>
              </w:rPr>
              <w:t xml:space="preserve">one or more </w:t>
            </w:r>
            <w:r w:rsidR="00E86BE2">
              <w:rPr>
                <w:szCs w:val="24"/>
              </w:rPr>
              <w:t xml:space="preserve">UML </w:t>
            </w:r>
            <w:proofErr w:type="spellStart"/>
            <w:r w:rsidR="00C84837">
              <w:rPr>
                <w:szCs w:val="24"/>
              </w:rPr>
              <w:t>valueRange</w:t>
            </w:r>
            <w:proofErr w:type="spellEnd"/>
            <w:r w:rsidR="00C84837">
              <w:rPr>
                <w:szCs w:val="24"/>
              </w:rPr>
              <w:t xml:space="preserve"> definitions are </w:t>
            </w:r>
            <w:r>
              <w:rPr>
                <w:szCs w:val="24"/>
              </w:rPr>
              <w:t xml:space="preserve">contained in the description </w:t>
            </w:r>
            <w:proofErr w:type="spellStart"/>
            <w:r>
              <w:rPr>
                <w:szCs w:val="24"/>
              </w:rPr>
              <w:t>substatement</w:t>
            </w:r>
            <w:proofErr w:type="spellEnd"/>
            <w:r w:rsidR="00E51947">
              <w:rPr>
                <w:szCs w:val="24"/>
              </w:rPr>
              <w:t xml:space="preserve"> of the corresponding leaf or leaf-list</w:t>
            </w:r>
            <w:r>
              <w:rPr>
                <w:szCs w:val="24"/>
              </w:rPr>
              <w:t>.</w:t>
            </w:r>
            <w:r w:rsidR="00712024">
              <w:rPr>
                <w:rFonts w:hint="eastAsia"/>
                <w:szCs w:val="24"/>
                <w:lang w:eastAsia="zh-CN"/>
              </w:rPr>
              <w:t xml:space="preserve"> When the value of </w:t>
            </w:r>
            <w:r w:rsidR="00712024">
              <w:rPr>
                <w:szCs w:val="24"/>
                <w:lang w:eastAsia="zh-CN"/>
              </w:rPr>
              <w:t>“</w:t>
            </w:r>
            <w:proofErr w:type="spellStart"/>
            <w:r w:rsidR="00712024">
              <w:rPr>
                <w:rFonts w:hint="eastAsia"/>
                <w:szCs w:val="24"/>
                <w:lang w:eastAsia="zh-CN"/>
              </w:rPr>
              <w:t>valueRange</w:t>
            </w:r>
            <w:proofErr w:type="spellEnd"/>
            <w:r w:rsidR="00712024">
              <w:rPr>
                <w:szCs w:val="24"/>
                <w:lang w:eastAsia="zh-CN"/>
              </w:rPr>
              <w:t>”</w:t>
            </w:r>
            <w:r w:rsidR="00712024">
              <w:rPr>
                <w:rFonts w:hint="eastAsia"/>
                <w:szCs w:val="24"/>
                <w:lang w:eastAsia="zh-CN"/>
              </w:rPr>
              <w:t xml:space="preserve"> is </w:t>
            </w:r>
            <w:r w:rsidR="00712024">
              <w:rPr>
                <w:szCs w:val="24"/>
                <w:lang w:eastAsia="zh-CN"/>
              </w:rPr>
              <w:t>“</w:t>
            </w:r>
            <w:r w:rsidR="00712024">
              <w:rPr>
                <w:rFonts w:hint="eastAsia"/>
                <w:szCs w:val="24"/>
                <w:lang w:eastAsia="zh-CN"/>
              </w:rPr>
              <w:t>null</w:t>
            </w:r>
            <w:r w:rsidR="00712024">
              <w:rPr>
                <w:szCs w:val="24"/>
                <w:lang w:eastAsia="zh-CN"/>
              </w:rPr>
              <w:t>”</w:t>
            </w:r>
            <w:r w:rsidR="00712024">
              <w:rPr>
                <w:rFonts w:hint="eastAsia"/>
                <w:szCs w:val="24"/>
                <w:lang w:eastAsia="zh-CN"/>
              </w:rPr>
              <w:t xml:space="preserve">, </w:t>
            </w:r>
            <w:r w:rsidR="00712024">
              <w:rPr>
                <w:szCs w:val="24"/>
                <w:lang w:eastAsia="zh-CN"/>
              </w:rPr>
              <w:t>“</w:t>
            </w:r>
            <w:r w:rsidR="00712024">
              <w:rPr>
                <w:rFonts w:hint="eastAsia"/>
                <w:szCs w:val="24"/>
                <w:lang w:eastAsia="zh-CN"/>
              </w:rPr>
              <w:t>NA</w:t>
            </w:r>
            <w:r w:rsidR="00712024">
              <w:rPr>
                <w:szCs w:val="24"/>
                <w:lang w:eastAsia="zh-CN"/>
              </w:rPr>
              <w:t>”</w:t>
            </w:r>
            <w:r w:rsidR="00712024">
              <w:rPr>
                <w:rFonts w:hint="eastAsia"/>
                <w:szCs w:val="24"/>
                <w:lang w:eastAsia="zh-CN"/>
              </w:rPr>
              <w:t xml:space="preserve">, </w:t>
            </w:r>
            <w:r w:rsidR="00712024">
              <w:rPr>
                <w:szCs w:val="24"/>
                <w:lang w:eastAsia="zh-CN"/>
              </w:rPr>
              <w:t>“</w:t>
            </w:r>
            <w:r w:rsidR="00712024">
              <w:rPr>
                <w:rFonts w:hint="eastAsia"/>
                <w:szCs w:val="24"/>
                <w:lang w:eastAsia="zh-CN"/>
              </w:rPr>
              <w:t>See data type</w:t>
            </w:r>
            <w:r w:rsidR="00712024">
              <w:rPr>
                <w:szCs w:val="24"/>
                <w:lang w:eastAsia="zh-CN"/>
              </w:rPr>
              <w:t>”</w:t>
            </w:r>
            <w:r w:rsidR="00712024">
              <w:rPr>
                <w:rFonts w:hint="eastAsia"/>
                <w:szCs w:val="24"/>
                <w:lang w:eastAsia="zh-CN"/>
              </w:rPr>
              <w:t>, the tool ignores it and doesn</w:t>
            </w:r>
            <w:r w:rsidR="00712024">
              <w:rPr>
                <w:szCs w:val="24"/>
                <w:lang w:eastAsia="zh-CN"/>
              </w:rPr>
              <w:t>’</w:t>
            </w:r>
            <w:r w:rsidR="00712024">
              <w:rPr>
                <w:rFonts w:hint="eastAsia"/>
                <w:szCs w:val="24"/>
                <w:lang w:eastAsia="zh-CN"/>
              </w:rPr>
              <w:t xml:space="preserve">t print out </w:t>
            </w:r>
            <w:r w:rsidR="00712024">
              <w:rPr>
                <w:szCs w:val="24"/>
                <w:lang w:eastAsia="zh-CN"/>
              </w:rPr>
              <w:t>“</w:t>
            </w:r>
            <w:r w:rsidR="00712024">
              <w:rPr>
                <w:rFonts w:hint="eastAsia"/>
                <w:szCs w:val="24"/>
                <w:lang w:eastAsia="zh-CN"/>
              </w:rPr>
              <w:t>range</w:t>
            </w:r>
            <w:r w:rsidR="00712024">
              <w:rPr>
                <w:szCs w:val="24"/>
                <w:lang w:eastAsia="zh-CN"/>
              </w:rPr>
              <w:t>”</w:t>
            </w:r>
            <w:r w:rsidR="00712024">
              <w:rPr>
                <w:rFonts w:hint="eastAsia"/>
                <w:szCs w:val="24"/>
                <w:lang w:eastAsia="zh-CN"/>
              </w:rPr>
              <w:t xml:space="preserve"> </w:t>
            </w:r>
            <w:proofErr w:type="spellStart"/>
            <w:r w:rsidR="00712024">
              <w:rPr>
                <w:rFonts w:hint="eastAsia"/>
                <w:szCs w:val="24"/>
                <w:lang w:eastAsia="zh-CN"/>
              </w:rPr>
              <w:t>substatement</w:t>
            </w:r>
            <w:proofErr w:type="spellEnd"/>
            <w:r w:rsidR="00712024">
              <w:rPr>
                <w:rFonts w:hint="eastAsia"/>
                <w:szCs w:val="24"/>
                <w:lang w:eastAsia="zh-CN"/>
              </w:rPr>
              <w:t>.</w:t>
            </w:r>
          </w:p>
        </w:tc>
      </w:tr>
      <w:tr w:rsidR="004472D0" w:rsidRPr="00986FE9" w14:paraId="67AD6BD1" w14:textId="77777777" w:rsidTr="00492D0B">
        <w:trPr>
          <w:cantSplit/>
          <w:tblHeader w:val="0"/>
        </w:trPr>
        <w:tc>
          <w:tcPr>
            <w:tcW w:w="3076" w:type="dxa"/>
          </w:tcPr>
          <w:p w14:paraId="5F75EDA5" w14:textId="77777777" w:rsidR="004472D0" w:rsidRPr="00986FE9" w:rsidRDefault="004472D0" w:rsidP="009E5418">
            <w:pPr>
              <w:spacing w:before="80" w:after="80"/>
              <w:rPr>
                <w:szCs w:val="24"/>
              </w:rPr>
            </w:pPr>
            <w:proofErr w:type="spellStart"/>
            <w:proofErr w:type="gramStart"/>
            <w:r w:rsidRPr="005035C9">
              <w:rPr>
                <w:szCs w:val="24"/>
              </w:rPr>
              <w:t>OpenModelAttribute</w:t>
            </w:r>
            <w:proofErr w:type="spellEnd"/>
            <w:r w:rsidRPr="005035C9">
              <w:rPr>
                <w:szCs w:val="24"/>
              </w:rPr>
              <w:t>::</w:t>
            </w:r>
            <w:proofErr w:type="gramEnd"/>
            <w:r>
              <w:rPr>
                <w:szCs w:val="24"/>
              </w:rPr>
              <w:t>unsigned</w:t>
            </w:r>
          </w:p>
        </w:tc>
        <w:tc>
          <w:tcPr>
            <w:tcW w:w="3292" w:type="dxa"/>
            <w:gridSpan w:val="2"/>
          </w:tcPr>
          <w:p w14:paraId="4A2ABBEA" w14:textId="0A1A732C" w:rsidR="00987DF0" w:rsidRPr="00986FE9" w:rsidRDefault="009E5418" w:rsidP="00987DF0">
            <w:pPr>
              <w:spacing w:before="80" w:after="80"/>
              <w:rPr>
                <w:szCs w:val="24"/>
              </w:rPr>
            </w:pPr>
            <w:r>
              <w:rPr>
                <w:szCs w:val="24"/>
              </w:rPr>
              <w:t xml:space="preserve">See data type mapping in </w:t>
            </w:r>
            <w:r w:rsidR="00991E2B">
              <w:rPr>
                <w:szCs w:val="24"/>
              </w:rPr>
              <w:fldChar w:fldCharType="begin"/>
            </w:r>
            <w:r>
              <w:rPr>
                <w:szCs w:val="24"/>
              </w:rPr>
              <w:instrText xml:space="preserve"> REF _Ref447115318 \h </w:instrText>
            </w:r>
            <w:r w:rsidR="00991E2B">
              <w:rPr>
                <w:szCs w:val="24"/>
              </w:rPr>
            </w:r>
            <w:r w:rsidR="00991E2B">
              <w:rPr>
                <w:szCs w:val="24"/>
              </w:rPr>
              <w:fldChar w:fldCharType="separate"/>
            </w:r>
            <w:r w:rsidR="00261E05">
              <w:t xml:space="preserve">Table </w:t>
            </w:r>
            <w:r w:rsidR="00261E05">
              <w:rPr>
                <w:noProof/>
              </w:rPr>
              <w:t>5</w:t>
            </w:r>
            <w:r w:rsidR="00261E05">
              <w:t>.</w:t>
            </w:r>
            <w:r w:rsidR="00261E05">
              <w:rPr>
                <w:noProof/>
              </w:rPr>
              <w:t>11</w:t>
            </w:r>
            <w:r w:rsidR="00991E2B">
              <w:rPr>
                <w:szCs w:val="24"/>
              </w:rPr>
              <w:fldChar w:fldCharType="end"/>
            </w:r>
            <w:r>
              <w:rPr>
                <w:szCs w:val="24"/>
              </w:rPr>
              <w:t>.</w:t>
            </w:r>
            <w:r>
              <w:rPr>
                <w:szCs w:val="24"/>
              </w:rPr>
              <w:br/>
            </w:r>
            <w:r w:rsidR="00987DF0" w:rsidRPr="00987DF0">
              <w:rPr>
                <w:szCs w:val="24"/>
              </w:rPr>
              <w:t xml:space="preserve">Built-In </w:t>
            </w:r>
            <w:proofErr w:type="gramStart"/>
            <w:r w:rsidR="00987DF0" w:rsidRPr="00987DF0">
              <w:rPr>
                <w:szCs w:val="24"/>
              </w:rPr>
              <w:t>Type::</w:t>
            </w:r>
            <w:proofErr w:type="spellStart"/>
            <w:proofErr w:type="gramEnd"/>
            <w:r w:rsidR="00987DF0" w:rsidRPr="00987DF0">
              <w:rPr>
                <w:szCs w:val="24"/>
              </w:rPr>
              <w:t>uint</w:t>
            </w:r>
            <w:r w:rsidR="00987DF0">
              <w:rPr>
                <w:szCs w:val="24"/>
              </w:rPr>
              <w:t>X</w:t>
            </w:r>
            <w:proofErr w:type="spellEnd"/>
          </w:p>
        </w:tc>
        <w:tc>
          <w:tcPr>
            <w:tcW w:w="3208" w:type="dxa"/>
          </w:tcPr>
          <w:p w14:paraId="6477EC34" w14:textId="77777777" w:rsidR="004472D0" w:rsidRPr="00986FE9" w:rsidRDefault="00987DF0" w:rsidP="00987DF0">
            <w:pPr>
              <w:spacing w:before="80" w:after="80"/>
              <w:rPr>
                <w:szCs w:val="24"/>
              </w:rPr>
            </w:pPr>
            <w:r>
              <w:rPr>
                <w:szCs w:val="24"/>
              </w:rPr>
              <w:t>Only relevant for Integer typed attributes.</w:t>
            </w:r>
          </w:p>
        </w:tc>
      </w:tr>
      <w:tr w:rsidR="006F3710" w:rsidRPr="00986FE9" w14:paraId="58A81DFB" w14:textId="77777777" w:rsidTr="00492D0B">
        <w:trPr>
          <w:cantSplit/>
          <w:tblHeader w:val="0"/>
        </w:trPr>
        <w:tc>
          <w:tcPr>
            <w:tcW w:w="3076" w:type="dxa"/>
          </w:tcPr>
          <w:p w14:paraId="030E2478" w14:textId="77777777" w:rsidR="006F3710" w:rsidRPr="00986FE9" w:rsidRDefault="006F3710" w:rsidP="00FC4DE5">
            <w:pPr>
              <w:spacing w:before="80" w:after="80"/>
              <w:rPr>
                <w:szCs w:val="24"/>
              </w:rPr>
            </w:pPr>
            <w:proofErr w:type="spellStart"/>
            <w:proofErr w:type="gramStart"/>
            <w:r w:rsidRPr="005035C9">
              <w:rPr>
                <w:szCs w:val="24"/>
              </w:rPr>
              <w:t>OpenModelAttribute</w:t>
            </w:r>
            <w:proofErr w:type="spellEnd"/>
            <w:r w:rsidRPr="005035C9">
              <w:rPr>
                <w:szCs w:val="24"/>
              </w:rPr>
              <w:t>::</w:t>
            </w:r>
            <w:proofErr w:type="gramEnd"/>
            <w:r>
              <w:rPr>
                <w:szCs w:val="24"/>
              </w:rPr>
              <w:t>counter</w:t>
            </w:r>
          </w:p>
        </w:tc>
        <w:tc>
          <w:tcPr>
            <w:tcW w:w="3292" w:type="dxa"/>
            <w:gridSpan w:val="2"/>
          </w:tcPr>
          <w:p w14:paraId="5099C684" w14:textId="77777777" w:rsidR="006F3710" w:rsidRPr="00986FE9" w:rsidRDefault="006F3710" w:rsidP="006F3710">
            <w:pPr>
              <w:spacing w:before="80" w:after="80"/>
              <w:rPr>
                <w:szCs w:val="24"/>
              </w:rPr>
            </w:pPr>
            <w:proofErr w:type="spellStart"/>
            <w:r w:rsidRPr="006F3710">
              <w:rPr>
                <w:szCs w:val="24"/>
              </w:rPr>
              <w:t>ietf</w:t>
            </w:r>
            <w:proofErr w:type="spellEnd"/>
            <w:r w:rsidRPr="006F3710">
              <w:rPr>
                <w:szCs w:val="24"/>
              </w:rPr>
              <w:t>-yang-</w:t>
            </w:r>
            <w:proofErr w:type="gramStart"/>
            <w:r w:rsidRPr="006F3710">
              <w:rPr>
                <w:szCs w:val="24"/>
              </w:rPr>
              <w:t>types::</w:t>
            </w:r>
            <w:proofErr w:type="spellStart"/>
            <w:proofErr w:type="gramEnd"/>
            <w:r>
              <w:rPr>
                <w:szCs w:val="24"/>
              </w:rPr>
              <w:t>counter</w:t>
            </w:r>
            <w:r w:rsidR="001C7504">
              <w:rPr>
                <w:szCs w:val="24"/>
              </w:rPr>
              <w:t>X</w:t>
            </w:r>
            <w:proofErr w:type="spellEnd"/>
            <w:r>
              <w:rPr>
                <w:szCs w:val="24"/>
              </w:rPr>
              <w:br/>
            </w:r>
            <w:proofErr w:type="spellStart"/>
            <w:r w:rsidRPr="006F3710">
              <w:rPr>
                <w:szCs w:val="24"/>
              </w:rPr>
              <w:t>ietf</w:t>
            </w:r>
            <w:proofErr w:type="spellEnd"/>
            <w:r w:rsidRPr="006F3710">
              <w:rPr>
                <w:szCs w:val="24"/>
              </w:rPr>
              <w:t>-yang-types::</w:t>
            </w:r>
            <w:proofErr w:type="spellStart"/>
            <w:r>
              <w:rPr>
                <w:szCs w:val="24"/>
              </w:rPr>
              <w:t>gaugeX</w:t>
            </w:r>
            <w:proofErr w:type="spellEnd"/>
            <w:r>
              <w:rPr>
                <w:szCs w:val="24"/>
              </w:rPr>
              <w:br/>
            </w:r>
            <w:proofErr w:type="spellStart"/>
            <w:r w:rsidRPr="006F3710">
              <w:rPr>
                <w:szCs w:val="24"/>
              </w:rPr>
              <w:t>ietf</w:t>
            </w:r>
            <w:proofErr w:type="spellEnd"/>
            <w:r w:rsidRPr="006F3710">
              <w:rPr>
                <w:szCs w:val="24"/>
              </w:rPr>
              <w:t>-yang-types::zero-based-</w:t>
            </w:r>
            <w:proofErr w:type="spellStart"/>
            <w:r w:rsidRPr="006F3710">
              <w:rPr>
                <w:szCs w:val="24"/>
              </w:rPr>
              <w:t>counter</w:t>
            </w:r>
            <w:r>
              <w:rPr>
                <w:szCs w:val="24"/>
              </w:rPr>
              <w:t>X</w:t>
            </w:r>
            <w:proofErr w:type="spellEnd"/>
          </w:p>
        </w:tc>
        <w:tc>
          <w:tcPr>
            <w:tcW w:w="3208" w:type="dxa"/>
          </w:tcPr>
          <w:p w14:paraId="36619544" w14:textId="77777777" w:rsidR="006F3710" w:rsidRPr="00986FE9" w:rsidRDefault="006F3710" w:rsidP="00AA3794">
            <w:pPr>
              <w:spacing w:before="80" w:after="80"/>
              <w:rPr>
                <w:szCs w:val="24"/>
              </w:rPr>
            </w:pPr>
            <w:r>
              <w:rPr>
                <w:szCs w:val="24"/>
              </w:rPr>
              <w:t>Only relevant for Integer typed attributes.</w:t>
            </w:r>
          </w:p>
        </w:tc>
      </w:tr>
      <w:tr w:rsidR="00D269AE" w:rsidRPr="00986FE9" w14:paraId="3A4C8264" w14:textId="77777777" w:rsidTr="007A6D8E">
        <w:trPr>
          <w:cantSplit/>
          <w:tblHeader w:val="0"/>
        </w:trPr>
        <w:tc>
          <w:tcPr>
            <w:tcW w:w="3076" w:type="dxa"/>
          </w:tcPr>
          <w:p w14:paraId="4492FC93" w14:textId="6A412B50" w:rsidR="00D269AE" w:rsidRPr="00F82A05" w:rsidRDefault="00690491" w:rsidP="00D269AE">
            <w:pPr>
              <w:spacing w:before="80" w:after="80"/>
              <w:rPr>
                <w:szCs w:val="24"/>
              </w:rPr>
            </w:pPr>
            <w:proofErr w:type="spellStart"/>
            <w:proofErr w:type="gramStart"/>
            <w:r>
              <w:rPr>
                <w:szCs w:val="24"/>
              </w:rPr>
              <w:lastRenderedPageBreak/>
              <w:t>Open</w:t>
            </w:r>
            <w:r w:rsidR="00D269AE" w:rsidRPr="00C27494">
              <w:rPr>
                <w:szCs w:val="24"/>
              </w:rPr>
              <w:t>Model</w:t>
            </w:r>
            <w:r w:rsidR="00D269AE">
              <w:rPr>
                <w:szCs w:val="24"/>
              </w:rPr>
              <w:t>Attribute</w:t>
            </w:r>
            <w:proofErr w:type="spellEnd"/>
            <w:r w:rsidR="00D269AE" w:rsidRPr="00C27494">
              <w:rPr>
                <w:szCs w:val="24"/>
              </w:rPr>
              <w:t>::</w:t>
            </w:r>
            <w:proofErr w:type="gramEnd"/>
            <w:r w:rsidR="00D269AE" w:rsidRPr="00F82A05">
              <w:rPr>
                <w:szCs w:val="24"/>
              </w:rPr>
              <w:t>unit</w:t>
            </w:r>
          </w:p>
        </w:tc>
        <w:tc>
          <w:tcPr>
            <w:tcW w:w="3292" w:type="dxa"/>
            <w:gridSpan w:val="2"/>
          </w:tcPr>
          <w:p w14:paraId="55F07DCD" w14:textId="77777777" w:rsidR="00D269AE" w:rsidRPr="00C27849" w:rsidRDefault="00D269AE" w:rsidP="007A6D8E">
            <w:pPr>
              <w:spacing w:before="80" w:after="80"/>
              <w:rPr>
                <w:szCs w:val="24"/>
              </w:rPr>
            </w:pPr>
            <w:r w:rsidRPr="00C27849">
              <w:rPr>
                <w:szCs w:val="24"/>
              </w:rPr>
              <w:t>“</w:t>
            </w:r>
            <w:r>
              <w:rPr>
                <w:szCs w:val="24"/>
              </w:rPr>
              <w:t>units</w:t>
            </w:r>
            <w:r w:rsidRPr="00C27849">
              <w:rPr>
                <w:szCs w:val="24"/>
              </w:rPr>
              <w:t xml:space="preserve">” </w:t>
            </w:r>
            <w:proofErr w:type="spellStart"/>
            <w:r w:rsidRPr="00C27849">
              <w:rPr>
                <w:szCs w:val="24"/>
              </w:rPr>
              <w:t>substatement</w:t>
            </w:r>
            <w:proofErr w:type="spellEnd"/>
          </w:p>
        </w:tc>
        <w:tc>
          <w:tcPr>
            <w:tcW w:w="3208" w:type="dxa"/>
          </w:tcPr>
          <w:p w14:paraId="0616F89E" w14:textId="77777777" w:rsidR="00D269AE" w:rsidRPr="00986FE9" w:rsidRDefault="00D269AE" w:rsidP="007A6D8E">
            <w:pPr>
              <w:spacing w:before="80" w:after="80"/>
              <w:rPr>
                <w:szCs w:val="24"/>
              </w:rPr>
            </w:pPr>
          </w:p>
        </w:tc>
      </w:tr>
      <w:tr w:rsidR="00BD2CB5" w:rsidRPr="00986FE9" w14:paraId="532FF56F" w14:textId="77777777" w:rsidTr="007A6D8E">
        <w:trPr>
          <w:cantSplit/>
          <w:tblHeader w:val="0"/>
        </w:trPr>
        <w:tc>
          <w:tcPr>
            <w:tcW w:w="3076" w:type="dxa"/>
          </w:tcPr>
          <w:p w14:paraId="24330AA0" w14:textId="4BDBF4D6" w:rsidR="00BD2CB5" w:rsidRPr="00897F0B" w:rsidRDefault="00690491" w:rsidP="00BD2CB5">
            <w:pPr>
              <w:spacing w:before="80" w:after="80"/>
              <w:rPr>
                <w:szCs w:val="24"/>
                <w:highlight w:val="yellow"/>
              </w:rPr>
            </w:pPr>
            <w:proofErr w:type="spellStart"/>
            <w:proofErr w:type="gramStart"/>
            <w:r>
              <w:rPr>
                <w:szCs w:val="24"/>
                <w:highlight w:val="yellow"/>
              </w:rPr>
              <w:t>Open</w:t>
            </w:r>
            <w:r w:rsidR="00BD2CB5" w:rsidRPr="00897F0B">
              <w:rPr>
                <w:szCs w:val="24"/>
                <w:highlight w:val="yellow"/>
              </w:rPr>
              <w:t>InterfaceModel</w:t>
            </w:r>
            <w:r w:rsidR="00BD2CB5">
              <w:rPr>
                <w:szCs w:val="24"/>
                <w:highlight w:val="yellow"/>
              </w:rPr>
              <w:t>Attribute</w:t>
            </w:r>
            <w:proofErr w:type="spellEnd"/>
            <w:r w:rsidR="00BD2CB5" w:rsidRPr="00897F0B">
              <w:rPr>
                <w:szCs w:val="24"/>
                <w:highlight w:val="yellow"/>
              </w:rPr>
              <w:t>::</w:t>
            </w:r>
            <w:proofErr w:type="spellStart"/>
            <w:proofErr w:type="gramEnd"/>
            <w:r w:rsidR="00BD2CB5" w:rsidRPr="00897F0B">
              <w:rPr>
                <w:szCs w:val="24"/>
                <w:highlight w:val="yellow"/>
              </w:rPr>
              <w:t>writeAllowed</w:t>
            </w:r>
            <w:proofErr w:type="spellEnd"/>
          </w:p>
        </w:tc>
        <w:tc>
          <w:tcPr>
            <w:tcW w:w="3292" w:type="dxa"/>
            <w:gridSpan w:val="2"/>
          </w:tcPr>
          <w:p w14:paraId="552B5CDD" w14:textId="77777777" w:rsidR="00BD2CB5" w:rsidRPr="00986FE9" w:rsidRDefault="00BD2CB5" w:rsidP="007A6D8E">
            <w:pPr>
              <w:spacing w:before="80" w:after="80"/>
              <w:rPr>
                <w:szCs w:val="24"/>
              </w:rPr>
            </w:pPr>
          </w:p>
        </w:tc>
        <w:tc>
          <w:tcPr>
            <w:tcW w:w="3208" w:type="dxa"/>
          </w:tcPr>
          <w:p w14:paraId="7B9661B9" w14:textId="77777777" w:rsidR="00BD2CB5" w:rsidRPr="00986FE9" w:rsidRDefault="00BD2CB5" w:rsidP="007A6D8E">
            <w:pPr>
              <w:spacing w:before="80" w:after="80"/>
              <w:rPr>
                <w:szCs w:val="24"/>
              </w:rPr>
            </w:pPr>
          </w:p>
        </w:tc>
      </w:tr>
      <w:tr w:rsidR="00BD2CB5" w:rsidRPr="00986FE9" w14:paraId="60B429C5" w14:textId="77777777" w:rsidTr="007A6D8E">
        <w:trPr>
          <w:cantSplit/>
          <w:tblHeader w:val="0"/>
        </w:trPr>
        <w:tc>
          <w:tcPr>
            <w:tcW w:w="3076" w:type="dxa"/>
          </w:tcPr>
          <w:p w14:paraId="71E78DA5" w14:textId="77777777" w:rsidR="00BD2CB5" w:rsidRPr="00897F0B" w:rsidRDefault="0060314F" w:rsidP="00BD2CB5">
            <w:pPr>
              <w:spacing w:before="80" w:after="80"/>
              <w:jc w:val="right"/>
              <w:rPr>
                <w:szCs w:val="24"/>
                <w:highlight w:val="yellow"/>
              </w:rPr>
            </w:pPr>
            <w:r w:rsidRPr="0073005F">
              <w:rPr>
                <w:rFonts w:cs="Times New Roman"/>
                <w:color w:val="141313"/>
                <w:sz w:val="20"/>
              </w:rPr>
              <w:t>CREATE_ONLY</w:t>
            </w:r>
            <w:r>
              <w:rPr>
                <w:rFonts w:cs="Times New Roman"/>
                <w:color w:val="141313"/>
                <w:sz w:val="20"/>
              </w:rPr>
              <w:t xml:space="preserve"> +</w:t>
            </w:r>
            <w:r>
              <w:rPr>
                <w:rFonts w:cs="Times New Roman"/>
                <w:color w:val="141313"/>
                <w:sz w:val="20"/>
              </w:rPr>
              <w:br/>
            </w:r>
            <w:proofErr w:type="spellStart"/>
            <w:r w:rsidRPr="00986FE9">
              <w:rPr>
                <w:szCs w:val="24"/>
              </w:rPr>
              <w:t>isInvariant</w:t>
            </w:r>
            <w:proofErr w:type="spellEnd"/>
            <w:r>
              <w:rPr>
                <w:szCs w:val="24"/>
              </w:rPr>
              <w:t xml:space="preserve"> = false</w:t>
            </w:r>
          </w:p>
        </w:tc>
        <w:tc>
          <w:tcPr>
            <w:tcW w:w="3292" w:type="dxa"/>
            <w:gridSpan w:val="2"/>
          </w:tcPr>
          <w:p w14:paraId="5B31E97A" w14:textId="77777777" w:rsidR="00BD2CB5" w:rsidRPr="00986FE9" w:rsidRDefault="00BD2CB5" w:rsidP="007A6D8E">
            <w:pPr>
              <w:spacing w:before="80" w:after="80"/>
              <w:rPr>
                <w:szCs w:val="24"/>
              </w:rPr>
            </w:pPr>
          </w:p>
        </w:tc>
        <w:tc>
          <w:tcPr>
            <w:tcW w:w="3208" w:type="dxa"/>
          </w:tcPr>
          <w:p w14:paraId="24D6D4F3" w14:textId="77777777" w:rsidR="00BD2CB5" w:rsidRPr="00986FE9" w:rsidRDefault="001F6FDF" w:rsidP="007A6D8E">
            <w:pPr>
              <w:spacing w:before="80" w:after="80"/>
              <w:rPr>
                <w:szCs w:val="24"/>
              </w:rPr>
            </w:pPr>
            <w:r>
              <w:rPr>
                <w:rFonts w:cs="Times New Roman"/>
                <w:color w:val="141313"/>
                <w:sz w:val="20"/>
              </w:rPr>
              <w:t xml:space="preserve">e.g., </w:t>
            </w:r>
            <w:proofErr w:type="spellStart"/>
            <w:r w:rsidRPr="00503012">
              <w:rPr>
                <w:rFonts w:cs="Times New Roman"/>
                <w:color w:val="141313"/>
                <w:sz w:val="20"/>
              </w:rPr>
              <w:t>ODUflex</w:t>
            </w:r>
            <w:proofErr w:type="spellEnd"/>
            <w:r w:rsidRPr="00503012">
              <w:rPr>
                <w:rFonts w:cs="Times New Roman"/>
                <w:color w:val="141313"/>
                <w:sz w:val="20"/>
              </w:rPr>
              <w:t xml:space="preserve"> with HAO</w:t>
            </w:r>
          </w:p>
        </w:tc>
      </w:tr>
      <w:tr w:rsidR="00BD2CB5" w:rsidRPr="00986FE9" w14:paraId="02D288C0" w14:textId="77777777" w:rsidTr="007A6D8E">
        <w:trPr>
          <w:cantSplit/>
          <w:tblHeader w:val="0"/>
        </w:trPr>
        <w:tc>
          <w:tcPr>
            <w:tcW w:w="3076" w:type="dxa"/>
          </w:tcPr>
          <w:p w14:paraId="7AB34CF2" w14:textId="77777777" w:rsidR="00BD2CB5" w:rsidRPr="00897F0B" w:rsidRDefault="0060314F" w:rsidP="00BD2CB5">
            <w:pPr>
              <w:spacing w:before="80" w:after="80"/>
              <w:jc w:val="right"/>
              <w:rPr>
                <w:szCs w:val="24"/>
                <w:highlight w:val="yellow"/>
              </w:rPr>
            </w:pPr>
            <w:r w:rsidRPr="0073005F">
              <w:rPr>
                <w:rFonts w:cs="Times New Roman"/>
                <w:color w:val="141313"/>
                <w:sz w:val="20"/>
              </w:rPr>
              <w:t>CREATE_ONLY</w:t>
            </w:r>
            <w:r>
              <w:rPr>
                <w:rFonts w:cs="Times New Roman"/>
                <w:color w:val="141313"/>
                <w:sz w:val="20"/>
              </w:rPr>
              <w:t xml:space="preserve"> +</w:t>
            </w:r>
            <w:r>
              <w:rPr>
                <w:rFonts w:cs="Times New Roman"/>
                <w:color w:val="141313"/>
                <w:sz w:val="20"/>
              </w:rPr>
              <w:br/>
            </w:r>
            <w:proofErr w:type="spellStart"/>
            <w:r w:rsidRPr="00986FE9">
              <w:rPr>
                <w:szCs w:val="24"/>
              </w:rPr>
              <w:t>isInvariant</w:t>
            </w:r>
            <w:proofErr w:type="spellEnd"/>
            <w:r>
              <w:rPr>
                <w:szCs w:val="24"/>
              </w:rPr>
              <w:t xml:space="preserve"> = true</w:t>
            </w:r>
          </w:p>
        </w:tc>
        <w:tc>
          <w:tcPr>
            <w:tcW w:w="3292" w:type="dxa"/>
            <w:gridSpan w:val="2"/>
          </w:tcPr>
          <w:p w14:paraId="4B9BCCB6" w14:textId="77777777" w:rsidR="00BD2CB5" w:rsidRPr="00986FE9" w:rsidRDefault="00BD2CB5" w:rsidP="007A6D8E">
            <w:pPr>
              <w:spacing w:before="80" w:after="80"/>
              <w:rPr>
                <w:szCs w:val="24"/>
              </w:rPr>
            </w:pPr>
          </w:p>
        </w:tc>
        <w:tc>
          <w:tcPr>
            <w:tcW w:w="3208" w:type="dxa"/>
          </w:tcPr>
          <w:p w14:paraId="33093211" w14:textId="77777777" w:rsidR="00BD2CB5" w:rsidRPr="00986FE9" w:rsidRDefault="001F6FDF" w:rsidP="007A6D8E">
            <w:pPr>
              <w:spacing w:before="80" w:after="80"/>
              <w:rPr>
                <w:szCs w:val="24"/>
              </w:rPr>
            </w:pPr>
            <w:r>
              <w:rPr>
                <w:rFonts w:cs="Times New Roman"/>
                <w:color w:val="141313"/>
                <w:sz w:val="20"/>
              </w:rPr>
              <w:t>e.g., fixed size ODU, identifier provided by the client</w:t>
            </w:r>
          </w:p>
        </w:tc>
      </w:tr>
      <w:tr w:rsidR="00BD2CB5" w:rsidRPr="00986FE9" w14:paraId="092E5B79" w14:textId="77777777" w:rsidTr="007A6D8E">
        <w:trPr>
          <w:cantSplit/>
          <w:tblHeader w:val="0"/>
        </w:trPr>
        <w:tc>
          <w:tcPr>
            <w:tcW w:w="3076" w:type="dxa"/>
          </w:tcPr>
          <w:p w14:paraId="61D4E7AB" w14:textId="77777777" w:rsidR="00BD2CB5" w:rsidRPr="00897F0B" w:rsidRDefault="0060314F" w:rsidP="00BD2CB5">
            <w:pPr>
              <w:spacing w:before="80" w:after="80"/>
              <w:jc w:val="right"/>
              <w:rPr>
                <w:szCs w:val="24"/>
                <w:highlight w:val="yellow"/>
              </w:rPr>
            </w:pPr>
            <w:r w:rsidRPr="0073005F">
              <w:rPr>
                <w:rFonts w:cs="Times New Roman"/>
                <w:color w:val="141313"/>
                <w:sz w:val="20"/>
              </w:rPr>
              <w:t>UPDATE_ONLY</w:t>
            </w:r>
            <w:r>
              <w:rPr>
                <w:rFonts w:cs="Times New Roman"/>
                <w:color w:val="141313"/>
                <w:sz w:val="20"/>
              </w:rPr>
              <w:t xml:space="preserve"> +</w:t>
            </w:r>
            <w:r>
              <w:rPr>
                <w:rFonts w:cs="Times New Roman"/>
                <w:color w:val="141313"/>
                <w:sz w:val="20"/>
              </w:rPr>
              <w:br/>
            </w:r>
            <w:proofErr w:type="spellStart"/>
            <w:r w:rsidRPr="00986FE9">
              <w:rPr>
                <w:szCs w:val="24"/>
              </w:rPr>
              <w:t>isInvariant</w:t>
            </w:r>
            <w:proofErr w:type="spellEnd"/>
            <w:r>
              <w:rPr>
                <w:szCs w:val="24"/>
              </w:rPr>
              <w:t xml:space="preserve"> = false</w:t>
            </w:r>
          </w:p>
        </w:tc>
        <w:tc>
          <w:tcPr>
            <w:tcW w:w="3292" w:type="dxa"/>
            <w:gridSpan w:val="2"/>
          </w:tcPr>
          <w:p w14:paraId="3FC8749F" w14:textId="77777777" w:rsidR="00BD2CB5" w:rsidRPr="00986FE9" w:rsidRDefault="00BD2CB5" w:rsidP="007A6D8E">
            <w:pPr>
              <w:spacing w:before="80" w:after="80"/>
              <w:rPr>
                <w:szCs w:val="24"/>
              </w:rPr>
            </w:pPr>
          </w:p>
        </w:tc>
        <w:tc>
          <w:tcPr>
            <w:tcW w:w="3208" w:type="dxa"/>
          </w:tcPr>
          <w:p w14:paraId="082EDF04" w14:textId="77777777" w:rsidR="00BD2CB5" w:rsidRPr="00986FE9" w:rsidRDefault="001F6FDF" w:rsidP="007A6D8E">
            <w:pPr>
              <w:spacing w:before="80" w:after="80"/>
              <w:rPr>
                <w:szCs w:val="24"/>
              </w:rPr>
            </w:pPr>
            <w:r>
              <w:rPr>
                <w:rFonts w:cs="Times New Roman"/>
                <w:color w:val="141313"/>
                <w:sz w:val="20"/>
              </w:rPr>
              <w:t>initial value provided by the system</w:t>
            </w:r>
          </w:p>
        </w:tc>
      </w:tr>
      <w:tr w:rsidR="00BD2CB5" w:rsidRPr="00986FE9" w14:paraId="02CDE0D5" w14:textId="77777777" w:rsidTr="007A6D8E">
        <w:trPr>
          <w:cantSplit/>
          <w:tblHeader w:val="0"/>
        </w:trPr>
        <w:tc>
          <w:tcPr>
            <w:tcW w:w="3076" w:type="dxa"/>
          </w:tcPr>
          <w:p w14:paraId="5277DB37" w14:textId="77777777" w:rsidR="00BD2CB5" w:rsidRPr="00897F0B" w:rsidRDefault="0060314F" w:rsidP="00BD2CB5">
            <w:pPr>
              <w:spacing w:before="80" w:after="80"/>
              <w:jc w:val="right"/>
              <w:rPr>
                <w:szCs w:val="24"/>
                <w:highlight w:val="yellow"/>
              </w:rPr>
            </w:pPr>
            <w:r w:rsidRPr="0073005F">
              <w:rPr>
                <w:rFonts w:cs="Times New Roman"/>
                <w:color w:val="141313"/>
                <w:sz w:val="20"/>
              </w:rPr>
              <w:t>CREATE_AND_UPDATE</w:t>
            </w:r>
            <w:r>
              <w:rPr>
                <w:rFonts w:cs="Times New Roman"/>
                <w:color w:val="141313"/>
                <w:sz w:val="20"/>
              </w:rPr>
              <w:t xml:space="preserve"> +</w:t>
            </w:r>
            <w:r>
              <w:rPr>
                <w:rFonts w:cs="Times New Roman"/>
                <w:color w:val="141313"/>
                <w:sz w:val="20"/>
              </w:rPr>
              <w:br/>
            </w:r>
            <w:proofErr w:type="spellStart"/>
            <w:r w:rsidRPr="00986FE9">
              <w:rPr>
                <w:szCs w:val="24"/>
              </w:rPr>
              <w:t>isInvariant</w:t>
            </w:r>
            <w:proofErr w:type="spellEnd"/>
            <w:r>
              <w:rPr>
                <w:szCs w:val="24"/>
              </w:rPr>
              <w:t xml:space="preserve"> = false</w:t>
            </w:r>
          </w:p>
        </w:tc>
        <w:tc>
          <w:tcPr>
            <w:tcW w:w="3292" w:type="dxa"/>
            <w:gridSpan w:val="2"/>
          </w:tcPr>
          <w:p w14:paraId="5B21B7E7" w14:textId="77777777" w:rsidR="00BD2CB5" w:rsidRPr="00986FE9" w:rsidRDefault="00BD2CB5" w:rsidP="007A6D8E">
            <w:pPr>
              <w:spacing w:before="80" w:after="80"/>
              <w:rPr>
                <w:szCs w:val="24"/>
              </w:rPr>
            </w:pPr>
          </w:p>
        </w:tc>
        <w:tc>
          <w:tcPr>
            <w:tcW w:w="3208" w:type="dxa"/>
          </w:tcPr>
          <w:p w14:paraId="3798FA7A" w14:textId="77777777" w:rsidR="00BD2CB5" w:rsidRPr="00986FE9" w:rsidRDefault="001F6FDF" w:rsidP="007A6D8E">
            <w:pPr>
              <w:spacing w:before="80" w:after="80"/>
              <w:rPr>
                <w:szCs w:val="24"/>
              </w:rPr>
            </w:pPr>
            <w:r>
              <w:rPr>
                <w:rFonts w:cs="Times New Roman"/>
                <w:color w:val="141313"/>
                <w:sz w:val="20"/>
              </w:rPr>
              <w:t>unrestricted read/write</w:t>
            </w:r>
          </w:p>
        </w:tc>
      </w:tr>
      <w:tr w:rsidR="00D74803" w:rsidRPr="00986FE9" w14:paraId="59978967" w14:textId="77777777" w:rsidTr="007A6D8E">
        <w:trPr>
          <w:cantSplit/>
          <w:tblHeader w:val="0"/>
        </w:trPr>
        <w:tc>
          <w:tcPr>
            <w:tcW w:w="3076" w:type="dxa"/>
          </w:tcPr>
          <w:p w14:paraId="2F36FBEF" w14:textId="77777777" w:rsidR="00D74803" w:rsidRPr="00897F0B" w:rsidRDefault="00BD2CB5" w:rsidP="00BD2CB5">
            <w:pPr>
              <w:spacing w:before="80" w:after="80"/>
              <w:jc w:val="right"/>
              <w:rPr>
                <w:szCs w:val="24"/>
                <w:highlight w:val="yellow"/>
              </w:rPr>
            </w:pPr>
            <w:r w:rsidRPr="001D0C63">
              <w:rPr>
                <w:szCs w:val="24"/>
              </w:rPr>
              <w:t>WRITE_NOT_ALLOWED</w:t>
            </w:r>
            <w:r>
              <w:rPr>
                <w:szCs w:val="24"/>
              </w:rPr>
              <w:t xml:space="preserve"> </w:t>
            </w:r>
            <w:r>
              <w:rPr>
                <w:rFonts w:cs="Times New Roman"/>
                <w:color w:val="141313"/>
                <w:sz w:val="20"/>
              </w:rPr>
              <w:t>+</w:t>
            </w:r>
            <w:r>
              <w:rPr>
                <w:rFonts w:cs="Times New Roman"/>
                <w:color w:val="141313"/>
                <w:sz w:val="20"/>
              </w:rPr>
              <w:br/>
            </w:r>
            <w:proofErr w:type="spellStart"/>
            <w:r w:rsidRPr="00986FE9">
              <w:rPr>
                <w:szCs w:val="24"/>
              </w:rPr>
              <w:t>isInvariant</w:t>
            </w:r>
            <w:proofErr w:type="spellEnd"/>
            <w:r>
              <w:rPr>
                <w:szCs w:val="24"/>
              </w:rPr>
              <w:t xml:space="preserve"> = false</w:t>
            </w:r>
          </w:p>
        </w:tc>
        <w:tc>
          <w:tcPr>
            <w:tcW w:w="3292" w:type="dxa"/>
            <w:gridSpan w:val="2"/>
          </w:tcPr>
          <w:p w14:paraId="6B6BCE46" w14:textId="77777777" w:rsidR="00D74803" w:rsidRPr="00986FE9" w:rsidRDefault="00D74803" w:rsidP="007A6D8E">
            <w:pPr>
              <w:spacing w:before="80" w:after="80"/>
              <w:rPr>
                <w:szCs w:val="24"/>
              </w:rPr>
            </w:pPr>
            <w:r w:rsidRPr="00986FE9">
              <w:rPr>
                <w:szCs w:val="24"/>
              </w:rPr>
              <w:t xml:space="preserve">“config” </w:t>
            </w:r>
            <w:proofErr w:type="spellStart"/>
            <w:r w:rsidRPr="00986FE9">
              <w:rPr>
                <w:szCs w:val="24"/>
              </w:rPr>
              <w:t>substatement</w:t>
            </w:r>
            <w:proofErr w:type="spellEnd"/>
            <w:r w:rsidRPr="00986FE9">
              <w:rPr>
                <w:szCs w:val="24"/>
              </w:rPr>
              <w:t xml:space="preserve"> (false)</w:t>
            </w:r>
          </w:p>
        </w:tc>
        <w:tc>
          <w:tcPr>
            <w:tcW w:w="3208" w:type="dxa"/>
          </w:tcPr>
          <w:p w14:paraId="21D54B18" w14:textId="77777777" w:rsidR="001F6FDF" w:rsidRDefault="00D74803" w:rsidP="007A6D8E">
            <w:pPr>
              <w:spacing w:before="80" w:after="80"/>
              <w:rPr>
                <w:rFonts w:cs="Times New Roman"/>
                <w:color w:val="141313"/>
                <w:sz w:val="20"/>
              </w:rPr>
            </w:pPr>
            <w:r>
              <w:rPr>
                <w:szCs w:val="24"/>
              </w:rPr>
              <w:t>config default = true</w:t>
            </w:r>
          </w:p>
          <w:p w14:paraId="0EAE8E58" w14:textId="77777777" w:rsidR="00D74803" w:rsidRPr="00986FE9" w:rsidRDefault="001F6FDF" w:rsidP="007A6D8E">
            <w:pPr>
              <w:spacing w:before="80" w:after="80"/>
              <w:rPr>
                <w:szCs w:val="24"/>
              </w:rPr>
            </w:pPr>
            <w:r>
              <w:rPr>
                <w:rFonts w:cs="Times New Roman"/>
                <w:color w:val="141313"/>
                <w:sz w:val="20"/>
              </w:rPr>
              <w:t xml:space="preserve">e.g., </w:t>
            </w:r>
            <w:proofErr w:type="spellStart"/>
            <w:r>
              <w:rPr>
                <w:rFonts w:cs="Times New Roman"/>
                <w:color w:val="141313"/>
                <w:sz w:val="20"/>
              </w:rPr>
              <w:t>operationalState</w:t>
            </w:r>
            <w:proofErr w:type="spellEnd"/>
          </w:p>
        </w:tc>
      </w:tr>
      <w:tr w:rsidR="00BD2CB5" w:rsidRPr="00986FE9" w14:paraId="51EE845D" w14:textId="77777777" w:rsidTr="007A6D8E">
        <w:trPr>
          <w:cantSplit/>
          <w:tblHeader w:val="0"/>
        </w:trPr>
        <w:tc>
          <w:tcPr>
            <w:tcW w:w="3076" w:type="dxa"/>
          </w:tcPr>
          <w:p w14:paraId="257F208B" w14:textId="77777777" w:rsidR="00BD2CB5" w:rsidRPr="00897F0B" w:rsidRDefault="0060314F" w:rsidP="00BD2CB5">
            <w:pPr>
              <w:spacing w:before="80" w:after="80"/>
              <w:jc w:val="right"/>
              <w:rPr>
                <w:szCs w:val="24"/>
                <w:highlight w:val="yellow"/>
              </w:rPr>
            </w:pPr>
            <w:r w:rsidRPr="001D0C63">
              <w:rPr>
                <w:szCs w:val="24"/>
              </w:rPr>
              <w:t>WRITE_NOT_ALLOWED</w:t>
            </w:r>
            <w:r>
              <w:rPr>
                <w:szCs w:val="24"/>
              </w:rPr>
              <w:t xml:space="preserve"> </w:t>
            </w:r>
            <w:r>
              <w:rPr>
                <w:rFonts w:cs="Times New Roman"/>
                <w:color w:val="141313"/>
                <w:sz w:val="20"/>
              </w:rPr>
              <w:t>+</w:t>
            </w:r>
            <w:r>
              <w:rPr>
                <w:rFonts w:cs="Times New Roman"/>
                <w:color w:val="141313"/>
                <w:sz w:val="20"/>
              </w:rPr>
              <w:br/>
            </w:r>
            <w:proofErr w:type="spellStart"/>
            <w:r w:rsidRPr="00986FE9">
              <w:rPr>
                <w:szCs w:val="24"/>
              </w:rPr>
              <w:t>isInvariant</w:t>
            </w:r>
            <w:proofErr w:type="spellEnd"/>
            <w:r>
              <w:rPr>
                <w:szCs w:val="24"/>
              </w:rPr>
              <w:t xml:space="preserve"> = true</w:t>
            </w:r>
          </w:p>
        </w:tc>
        <w:tc>
          <w:tcPr>
            <w:tcW w:w="3292" w:type="dxa"/>
            <w:gridSpan w:val="2"/>
          </w:tcPr>
          <w:p w14:paraId="19102C18" w14:textId="77777777" w:rsidR="00BD2CB5" w:rsidRPr="00986FE9" w:rsidRDefault="00BD2CB5" w:rsidP="007A6D8E">
            <w:pPr>
              <w:spacing w:before="80" w:after="80"/>
              <w:rPr>
                <w:szCs w:val="24"/>
              </w:rPr>
            </w:pPr>
          </w:p>
        </w:tc>
        <w:tc>
          <w:tcPr>
            <w:tcW w:w="3208" w:type="dxa"/>
          </w:tcPr>
          <w:p w14:paraId="1C786605" w14:textId="77777777" w:rsidR="00BD2CB5" w:rsidRPr="00986FE9" w:rsidRDefault="001F6FDF" w:rsidP="007A6D8E">
            <w:pPr>
              <w:spacing w:before="80" w:after="80"/>
              <w:rPr>
                <w:szCs w:val="24"/>
              </w:rPr>
            </w:pPr>
            <w:r>
              <w:rPr>
                <w:rFonts w:cs="Times New Roman"/>
                <w:color w:val="141313"/>
                <w:sz w:val="20"/>
              </w:rPr>
              <w:t>e.g., identifier provided by the system</w:t>
            </w:r>
          </w:p>
        </w:tc>
      </w:tr>
      <w:tr w:rsidR="006F3710" w:rsidRPr="00986FE9" w14:paraId="60B3880E" w14:textId="77777777" w:rsidTr="00AA3794">
        <w:trPr>
          <w:cantSplit/>
          <w:tblHeader w:val="0"/>
        </w:trPr>
        <w:tc>
          <w:tcPr>
            <w:tcW w:w="3076" w:type="dxa"/>
          </w:tcPr>
          <w:p w14:paraId="4658C69E" w14:textId="5344F4A9" w:rsidR="006F3710" w:rsidRPr="00986FE9" w:rsidRDefault="00690491" w:rsidP="00D269AE">
            <w:pPr>
              <w:spacing w:before="80" w:after="80"/>
              <w:rPr>
                <w:szCs w:val="24"/>
              </w:rPr>
            </w:pPr>
            <w:proofErr w:type="spellStart"/>
            <w:proofErr w:type="gramStart"/>
            <w:r w:rsidRPr="00A225EA">
              <w:rPr>
                <w:color w:val="BFBFBF" w:themeColor="background1" w:themeShade="BF"/>
                <w:szCs w:val="24"/>
              </w:rPr>
              <w:t>Open</w:t>
            </w:r>
            <w:r w:rsidR="006F3710" w:rsidRPr="00A225EA">
              <w:rPr>
                <w:color w:val="BFBFBF" w:themeColor="background1" w:themeShade="BF"/>
                <w:szCs w:val="24"/>
              </w:rPr>
              <w:t>InterfaceModel</w:t>
            </w:r>
            <w:r w:rsidR="00D269AE" w:rsidRPr="00A225EA">
              <w:rPr>
                <w:color w:val="BFBFBF" w:themeColor="background1" w:themeShade="BF"/>
                <w:szCs w:val="24"/>
              </w:rPr>
              <w:t>Attribute</w:t>
            </w:r>
            <w:proofErr w:type="spellEnd"/>
            <w:r w:rsidR="006F3710" w:rsidRPr="00A225EA">
              <w:rPr>
                <w:color w:val="BFBFBF" w:themeColor="background1" w:themeShade="BF"/>
                <w:szCs w:val="24"/>
              </w:rPr>
              <w:t>::</w:t>
            </w:r>
            <w:proofErr w:type="gramEnd"/>
            <w:r w:rsidR="006F3710" w:rsidRPr="00A225EA">
              <w:rPr>
                <w:color w:val="BFBFBF" w:themeColor="background1" w:themeShade="BF"/>
                <w:szCs w:val="24"/>
              </w:rPr>
              <w:t xml:space="preserve"> </w:t>
            </w:r>
            <w:proofErr w:type="spellStart"/>
            <w:r w:rsidR="006F3710" w:rsidRPr="00A225EA">
              <w:rPr>
                <w:color w:val="BFBFBF" w:themeColor="background1" w:themeShade="BF"/>
                <w:szCs w:val="24"/>
              </w:rPr>
              <w:t>attributeValueChangeNotification</w:t>
            </w:r>
            <w:proofErr w:type="spellEnd"/>
            <w:r w:rsidR="006F3710" w:rsidRPr="00A225EA">
              <w:rPr>
                <w:color w:val="BFBFBF" w:themeColor="background1" w:themeShade="BF"/>
                <w:szCs w:val="24"/>
              </w:rPr>
              <w:br/>
              <w:t>[YES/NO/NA]</w:t>
            </w:r>
            <w:r w:rsidR="007C0DFE" w:rsidRPr="00C91ACB">
              <w:rPr>
                <w:color w:val="FF0000"/>
                <w:szCs w:val="24"/>
              </w:rPr>
              <w:t xml:space="preserve"> (obsolete)</w:t>
            </w:r>
          </w:p>
        </w:tc>
        <w:tc>
          <w:tcPr>
            <w:tcW w:w="3292" w:type="dxa"/>
            <w:gridSpan w:val="2"/>
          </w:tcPr>
          <w:p w14:paraId="56C86547" w14:textId="6AE1F815" w:rsidR="006F3710" w:rsidRPr="00986FE9" w:rsidRDefault="006F3710" w:rsidP="002C4766">
            <w:pPr>
              <w:spacing w:before="80" w:after="80"/>
              <w:rPr>
                <w:szCs w:val="24"/>
              </w:rPr>
            </w:pPr>
          </w:p>
        </w:tc>
        <w:tc>
          <w:tcPr>
            <w:tcW w:w="3208" w:type="dxa"/>
          </w:tcPr>
          <w:p w14:paraId="60E23260" w14:textId="77777777" w:rsidR="006F3710" w:rsidRPr="00986FE9" w:rsidRDefault="006F3710" w:rsidP="00AA3794">
            <w:pPr>
              <w:spacing w:before="80" w:after="80"/>
              <w:rPr>
                <w:szCs w:val="24"/>
              </w:rPr>
            </w:pPr>
          </w:p>
        </w:tc>
      </w:tr>
      <w:tr w:rsidR="006F3710" w:rsidRPr="00986FE9" w14:paraId="21152A4E" w14:textId="77777777" w:rsidTr="00AA3794">
        <w:trPr>
          <w:cantSplit/>
          <w:tblHeader w:val="0"/>
        </w:trPr>
        <w:tc>
          <w:tcPr>
            <w:tcW w:w="3076" w:type="dxa"/>
          </w:tcPr>
          <w:p w14:paraId="6277729A" w14:textId="4798508E" w:rsidR="006F3710" w:rsidRPr="00F82A05" w:rsidRDefault="00690491" w:rsidP="002C4766">
            <w:pPr>
              <w:spacing w:before="80" w:after="80"/>
              <w:rPr>
                <w:szCs w:val="24"/>
              </w:rPr>
            </w:pPr>
            <w:proofErr w:type="spellStart"/>
            <w:proofErr w:type="gramStart"/>
            <w:r>
              <w:rPr>
                <w:szCs w:val="24"/>
              </w:rPr>
              <w:t>Open</w:t>
            </w:r>
            <w:r w:rsidR="006F3710" w:rsidRPr="00C27494">
              <w:rPr>
                <w:szCs w:val="24"/>
              </w:rPr>
              <w:t>InterfaceModel</w:t>
            </w:r>
            <w:r w:rsidR="003A0218">
              <w:rPr>
                <w:szCs w:val="24"/>
              </w:rPr>
              <w:t>Attribute</w:t>
            </w:r>
            <w:proofErr w:type="spellEnd"/>
            <w:r w:rsidR="006F3710" w:rsidRPr="00C27494">
              <w:rPr>
                <w:szCs w:val="24"/>
              </w:rPr>
              <w:t>::</w:t>
            </w:r>
            <w:proofErr w:type="gramEnd"/>
            <w:r w:rsidR="00DF3D9B">
              <w:rPr>
                <w:szCs w:val="24"/>
              </w:rPr>
              <w:br/>
            </w:r>
            <w:proofErr w:type="spellStart"/>
            <w:r w:rsidR="006F3710">
              <w:rPr>
                <w:szCs w:val="24"/>
              </w:rPr>
              <w:t>bitLength</w:t>
            </w:r>
            <w:proofErr w:type="spellEnd"/>
          </w:p>
        </w:tc>
        <w:tc>
          <w:tcPr>
            <w:tcW w:w="3292" w:type="dxa"/>
            <w:gridSpan w:val="2"/>
          </w:tcPr>
          <w:p w14:paraId="1B745EE8" w14:textId="17FB9A79" w:rsidR="006F3710" w:rsidRPr="00C27849" w:rsidRDefault="006F3710" w:rsidP="009E5418">
            <w:pPr>
              <w:spacing w:before="80" w:after="80"/>
              <w:rPr>
                <w:szCs w:val="24"/>
              </w:rPr>
            </w:pPr>
            <w:r>
              <w:rPr>
                <w:szCs w:val="24"/>
              </w:rPr>
              <w:t xml:space="preserve">See data type mapping in </w:t>
            </w:r>
            <w:r w:rsidR="00991E2B">
              <w:rPr>
                <w:szCs w:val="24"/>
              </w:rPr>
              <w:fldChar w:fldCharType="begin"/>
            </w:r>
            <w:r>
              <w:rPr>
                <w:szCs w:val="24"/>
              </w:rPr>
              <w:instrText xml:space="preserve"> REF _Ref447115318 \h </w:instrText>
            </w:r>
            <w:r w:rsidR="00991E2B">
              <w:rPr>
                <w:szCs w:val="24"/>
              </w:rPr>
            </w:r>
            <w:r w:rsidR="00991E2B">
              <w:rPr>
                <w:szCs w:val="24"/>
              </w:rPr>
              <w:fldChar w:fldCharType="separate"/>
            </w:r>
            <w:r w:rsidR="00261E05">
              <w:t xml:space="preserve">Table </w:t>
            </w:r>
            <w:r w:rsidR="00261E05">
              <w:rPr>
                <w:noProof/>
              </w:rPr>
              <w:t>5</w:t>
            </w:r>
            <w:r w:rsidR="00261E05">
              <w:t>.</w:t>
            </w:r>
            <w:r w:rsidR="00261E05">
              <w:rPr>
                <w:noProof/>
              </w:rPr>
              <w:t>11</w:t>
            </w:r>
            <w:r w:rsidR="00991E2B">
              <w:rPr>
                <w:szCs w:val="24"/>
              </w:rPr>
              <w:fldChar w:fldCharType="end"/>
            </w:r>
            <w:r>
              <w:rPr>
                <w:szCs w:val="24"/>
              </w:rPr>
              <w:t>.</w:t>
            </w:r>
          </w:p>
        </w:tc>
        <w:tc>
          <w:tcPr>
            <w:tcW w:w="3208" w:type="dxa"/>
          </w:tcPr>
          <w:p w14:paraId="5A699F67" w14:textId="77777777" w:rsidR="006F3710" w:rsidRPr="00986FE9" w:rsidRDefault="006F3710" w:rsidP="00AA3794">
            <w:pPr>
              <w:spacing w:before="80" w:after="80"/>
              <w:rPr>
                <w:szCs w:val="24"/>
              </w:rPr>
            </w:pPr>
          </w:p>
        </w:tc>
      </w:tr>
      <w:tr w:rsidR="006F3710" w:rsidRPr="00986FE9" w14:paraId="55A3398C" w14:textId="77777777" w:rsidTr="00AA3794">
        <w:trPr>
          <w:cantSplit/>
          <w:tblHeader w:val="0"/>
        </w:trPr>
        <w:tc>
          <w:tcPr>
            <w:tcW w:w="3076" w:type="dxa"/>
          </w:tcPr>
          <w:p w14:paraId="1D630C8E" w14:textId="25B2FEAF" w:rsidR="006F3710" w:rsidRDefault="00690491" w:rsidP="002C4766">
            <w:pPr>
              <w:spacing w:before="80" w:after="80"/>
              <w:rPr>
                <w:szCs w:val="24"/>
              </w:rPr>
            </w:pPr>
            <w:proofErr w:type="spellStart"/>
            <w:proofErr w:type="gramStart"/>
            <w:r>
              <w:rPr>
                <w:szCs w:val="24"/>
              </w:rPr>
              <w:t>Open</w:t>
            </w:r>
            <w:r w:rsidR="006F3710">
              <w:rPr>
                <w:szCs w:val="24"/>
              </w:rPr>
              <w:t>InterfaceModel</w:t>
            </w:r>
            <w:r w:rsidR="00DF3D9B">
              <w:rPr>
                <w:szCs w:val="24"/>
              </w:rPr>
              <w:t>Attribute</w:t>
            </w:r>
            <w:proofErr w:type="spellEnd"/>
            <w:r w:rsidR="006F3710">
              <w:rPr>
                <w:szCs w:val="24"/>
              </w:rPr>
              <w:t>::</w:t>
            </w:r>
            <w:proofErr w:type="gramEnd"/>
            <w:r w:rsidR="00DF3D9B">
              <w:rPr>
                <w:szCs w:val="24"/>
              </w:rPr>
              <w:br/>
            </w:r>
            <w:r w:rsidR="006F3710">
              <w:rPr>
                <w:szCs w:val="24"/>
              </w:rPr>
              <w:t>encoding</w:t>
            </w:r>
          </w:p>
          <w:p w14:paraId="2DABE8E5" w14:textId="7C7015C1" w:rsidR="00AF2591" w:rsidRDefault="00AF2591" w:rsidP="00965FEF">
            <w:pPr>
              <w:pStyle w:val="Listenabsatz"/>
              <w:numPr>
                <w:ilvl w:val="0"/>
                <w:numId w:val="33"/>
              </w:numPr>
              <w:spacing w:before="80" w:after="80"/>
              <w:rPr>
                <w:szCs w:val="24"/>
              </w:rPr>
            </w:pPr>
            <w:r>
              <w:rPr>
                <w:szCs w:val="24"/>
              </w:rPr>
              <w:t>NA</w:t>
            </w:r>
          </w:p>
          <w:p w14:paraId="537471B7" w14:textId="693EEA35" w:rsidR="00572BD7" w:rsidRDefault="00572BD7" w:rsidP="00965FEF">
            <w:pPr>
              <w:pStyle w:val="Listenabsatz"/>
              <w:numPr>
                <w:ilvl w:val="0"/>
                <w:numId w:val="33"/>
              </w:numPr>
              <w:spacing w:before="80" w:after="80"/>
              <w:rPr>
                <w:szCs w:val="24"/>
              </w:rPr>
            </w:pPr>
            <w:r>
              <w:rPr>
                <w:szCs w:val="24"/>
              </w:rPr>
              <w:t>BASE_64</w:t>
            </w:r>
          </w:p>
          <w:p w14:paraId="6D803192" w14:textId="77777777" w:rsidR="00572BD7" w:rsidRDefault="00572BD7" w:rsidP="00965FEF">
            <w:pPr>
              <w:pStyle w:val="Listenabsatz"/>
              <w:numPr>
                <w:ilvl w:val="0"/>
                <w:numId w:val="33"/>
              </w:numPr>
              <w:spacing w:before="80" w:after="80"/>
              <w:rPr>
                <w:szCs w:val="24"/>
              </w:rPr>
            </w:pPr>
            <w:r>
              <w:rPr>
                <w:szCs w:val="24"/>
              </w:rPr>
              <w:t>HEX</w:t>
            </w:r>
          </w:p>
          <w:p w14:paraId="4404BDCA" w14:textId="22DE381A" w:rsidR="00572BD7" w:rsidRPr="00572BD7" w:rsidRDefault="00572BD7" w:rsidP="00AF2591">
            <w:pPr>
              <w:pStyle w:val="Listenabsatz"/>
              <w:numPr>
                <w:ilvl w:val="0"/>
                <w:numId w:val="33"/>
              </w:numPr>
              <w:spacing w:before="80" w:after="80"/>
              <w:rPr>
                <w:szCs w:val="24"/>
              </w:rPr>
            </w:pPr>
            <w:r>
              <w:rPr>
                <w:szCs w:val="24"/>
              </w:rPr>
              <w:t>OCTET</w:t>
            </w:r>
          </w:p>
        </w:tc>
        <w:tc>
          <w:tcPr>
            <w:tcW w:w="3292" w:type="dxa"/>
            <w:gridSpan w:val="2"/>
          </w:tcPr>
          <w:p w14:paraId="11877952" w14:textId="77777777" w:rsidR="00572BD7" w:rsidRDefault="00572BD7" w:rsidP="00AA3794">
            <w:pPr>
              <w:spacing w:before="80" w:after="80"/>
              <w:rPr>
                <w:szCs w:val="24"/>
                <w:highlight w:val="yellow"/>
              </w:rPr>
            </w:pPr>
            <w:r>
              <w:rPr>
                <w:szCs w:val="24"/>
                <w:highlight w:val="yellow"/>
              </w:rPr>
              <w:br/>
            </w:r>
          </w:p>
          <w:p w14:paraId="477C9E85" w14:textId="77777777" w:rsidR="00AF2591" w:rsidRPr="000A773F" w:rsidRDefault="00AF2591" w:rsidP="00965FEF">
            <w:pPr>
              <w:pStyle w:val="Listenabsatz"/>
              <w:numPr>
                <w:ilvl w:val="0"/>
                <w:numId w:val="33"/>
              </w:numPr>
              <w:spacing w:before="80" w:after="80"/>
              <w:rPr>
                <w:szCs w:val="24"/>
              </w:rPr>
            </w:pPr>
          </w:p>
          <w:p w14:paraId="07F1A8A0" w14:textId="0728E8EE" w:rsidR="006F3710" w:rsidRDefault="006F3710" w:rsidP="00965FEF">
            <w:pPr>
              <w:pStyle w:val="Listenabsatz"/>
              <w:numPr>
                <w:ilvl w:val="0"/>
                <w:numId w:val="33"/>
              </w:numPr>
              <w:spacing w:before="80" w:after="80"/>
              <w:rPr>
                <w:szCs w:val="24"/>
              </w:rPr>
            </w:pPr>
            <w:r w:rsidRPr="00572BD7">
              <w:rPr>
                <w:szCs w:val="24"/>
                <w:highlight w:val="yellow"/>
              </w:rPr>
              <w:t>??</w:t>
            </w:r>
          </w:p>
          <w:p w14:paraId="28CBDA97" w14:textId="77777777" w:rsidR="00572BD7" w:rsidRDefault="00572BD7" w:rsidP="00572BD7">
            <w:pPr>
              <w:pStyle w:val="Listenabsatz"/>
              <w:numPr>
                <w:ilvl w:val="0"/>
                <w:numId w:val="33"/>
              </w:numPr>
              <w:spacing w:before="80" w:after="80"/>
              <w:rPr>
                <w:szCs w:val="24"/>
              </w:rPr>
            </w:pPr>
            <w:r w:rsidRPr="00572BD7">
              <w:rPr>
                <w:szCs w:val="24"/>
                <w:highlight w:val="yellow"/>
              </w:rPr>
              <w:t>??</w:t>
            </w:r>
          </w:p>
          <w:p w14:paraId="04F1C4DB" w14:textId="23F76197" w:rsidR="00572BD7" w:rsidRPr="00572BD7" w:rsidRDefault="00572BD7" w:rsidP="00AF2591">
            <w:pPr>
              <w:pStyle w:val="Listenabsatz"/>
              <w:numPr>
                <w:ilvl w:val="0"/>
                <w:numId w:val="33"/>
              </w:numPr>
              <w:spacing w:before="80" w:after="80"/>
              <w:rPr>
                <w:szCs w:val="24"/>
              </w:rPr>
            </w:pPr>
            <w:r w:rsidRPr="00572BD7">
              <w:rPr>
                <w:szCs w:val="24"/>
                <w:highlight w:val="yellow"/>
              </w:rPr>
              <w:t>??</w:t>
            </w:r>
          </w:p>
        </w:tc>
        <w:tc>
          <w:tcPr>
            <w:tcW w:w="3208" w:type="dxa"/>
          </w:tcPr>
          <w:p w14:paraId="4A19AA33" w14:textId="77777777" w:rsidR="006F3710" w:rsidRPr="00986FE9" w:rsidRDefault="006F3710" w:rsidP="00AA3794">
            <w:pPr>
              <w:spacing w:before="80" w:after="80"/>
              <w:rPr>
                <w:szCs w:val="24"/>
              </w:rPr>
            </w:pPr>
          </w:p>
        </w:tc>
      </w:tr>
      <w:tr w:rsidR="00DF3D9B" w:rsidRPr="00986FE9" w14:paraId="1EA89B6D" w14:textId="77777777" w:rsidTr="00636AE4">
        <w:trPr>
          <w:cantSplit/>
          <w:tblHeader w:val="0"/>
        </w:trPr>
        <w:tc>
          <w:tcPr>
            <w:tcW w:w="3076" w:type="dxa"/>
          </w:tcPr>
          <w:p w14:paraId="4E032EB3" w14:textId="21D08BDE" w:rsidR="00DF3D9B" w:rsidRPr="00986FE9" w:rsidRDefault="00DF3D9B" w:rsidP="00636AE4">
            <w:pPr>
              <w:spacing w:before="80" w:after="80"/>
              <w:rPr>
                <w:szCs w:val="24"/>
              </w:rPr>
            </w:pPr>
            <w:proofErr w:type="spellStart"/>
            <w:r>
              <w:rPr>
                <w:szCs w:val="24"/>
              </w:rPr>
              <w:t>OpenInterfaceModel</w:t>
            </w:r>
            <w:r w:rsidR="003A0218">
              <w:rPr>
                <w:szCs w:val="24"/>
              </w:rPr>
              <w:t>_</w:t>
            </w:r>
            <w:proofErr w:type="gramStart"/>
            <w:r w:rsidR="003A0218">
              <w:rPr>
                <w:szCs w:val="24"/>
              </w:rPr>
              <w:t>Profile</w:t>
            </w:r>
            <w:proofErr w:type="spellEnd"/>
            <w:r>
              <w:rPr>
                <w:szCs w:val="24"/>
              </w:rPr>
              <w:t>::</w:t>
            </w:r>
            <w:proofErr w:type="gramEnd"/>
            <w:r w:rsidR="003A0218">
              <w:rPr>
                <w:rFonts w:asciiTheme="minorBidi" w:hAnsiTheme="minorBidi"/>
                <w:szCs w:val="24"/>
              </w:rPr>
              <w:t>«B</w:t>
            </w:r>
            <w:r>
              <w:rPr>
                <w:szCs w:val="24"/>
              </w:rPr>
              <w:t>it</w:t>
            </w:r>
            <w:r w:rsidR="00E30B23">
              <w:rPr>
                <w:rFonts w:cs="Times New Roman"/>
                <w:szCs w:val="24"/>
              </w:rPr>
              <w:t>»</w:t>
            </w:r>
          </w:p>
        </w:tc>
        <w:tc>
          <w:tcPr>
            <w:tcW w:w="3292" w:type="dxa"/>
            <w:gridSpan w:val="2"/>
          </w:tcPr>
          <w:p w14:paraId="6B235BE5" w14:textId="6ECDA609" w:rsidR="00DF3D9B" w:rsidRPr="00986FE9" w:rsidRDefault="00E30B23" w:rsidP="00636AE4">
            <w:pPr>
              <w:spacing w:before="80" w:after="80"/>
              <w:rPr>
                <w:szCs w:val="24"/>
              </w:rPr>
            </w:pPr>
            <w:r>
              <w:rPr>
                <w:szCs w:val="24"/>
              </w:rPr>
              <w:t xml:space="preserve">“bit” </w:t>
            </w:r>
            <w:r w:rsidR="004E3C0C">
              <w:rPr>
                <w:szCs w:val="24"/>
              </w:rPr>
              <w:t>sub-</w:t>
            </w:r>
            <w:r>
              <w:rPr>
                <w:szCs w:val="24"/>
              </w:rPr>
              <w:t>statement in a “</w:t>
            </w:r>
            <w:r w:rsidR="00DF3D9B" w:rsidRPr="00DF3D9B">
              <w:rPr>
                <w:szCs w:val="24"/>
              </w:rPr>
              <w:t>Bits</w:t>
            </w:r>
            <w:r>
              <w:rPr>
                <w:szCs w:val="24"/>
              </w:rPr>
              <w:t>”</w:t>
            </w:r>
            <w:r w:rsidR="00DF3D9B" w:rsidRPr="00DF3D9B">
              <w:rPr>
                <w:szCs w:val="24"/>
              </w:rPr>
              <w:t xml:space="preserve"> Built-In Type</w:t>
            </w:r>
          </w:p>
        </w:tc>
        <w:tc>
          <w:tcPr>
            <w:tcW w:w="3208" w:type="dxa"/>
          </w:tcPr>
          <w:p w14:paraId="46895C59" w14:textId="589297A4" w:rsidR="00DF3D9B" w:rsidRPr="00986FE9" w:rsidRDefault="00DF3D9B" w:rsidP="00636AE4">
            <w:pPr>
              <w:spacing w:before="80" w:after="80"/>
              <w:rPr>
                <w:szCs w:val="24"/>
              </w:rPr>
            </w:pPr>
          </w:p>
        </w:tc>
      </w:tr>
      <w:tr w:rsidR="006F3710" w:rsidRPr="00986FE9" w14:paraId="46DA9F53" w14:textId="77777777" w:rsidTr="00492D0B">
        <w:trPr>
          <w:cantSplit/>
          <w:tblHeader w:val="0"/>
        </w:trPr>
        <w:tc>
          <w:tcPr>
            <w:tcW w:w="3076" w:type="dxa"/>
          </w:tcPr>
          <w:p w14:paraId="71E39396" w14:textId="77777777" w:rsidR="006F3710" w:rsidRPr="00986FE9" w:rsidRDefault="00897F0B" w:rsidP="00897F0B">
            <w:pPr>
              <w:spacing w:before="80" w:after="80"/>
              <w:rPr>
                <w:szCs w:val="24"/>
              </w:rPr>
            </w:pPr>
            <w:proofErr w:type="spellStart"/>
            <w:r>
              <w:rPr>
                <w:szCs w:val="24"/>
              </w:rPr>
              <w:t>Open</w:t>
            </w:r>
            <w:r w:rsidR="006F3710">
              <w:rPr>
                <w:szCs w:val="24"/>
              </w:rPr>
              <w:t>Model_</w:t>
            </w:r>
            <w:proofErr w:type="gramStart"/>
            <w:r w:rsidR="006F3710">
              <w:rPr>
                <w:szCs w:val="24"/>
              </w:rPr>
              <w:t>Profile</w:t>
            </w:r>
            <w:proofErr w:type="spellEnd"/>
            <w:r w:rsidR="006F3710">
              <w:rPr>
                <w:szCs w:val="24"/>
              </w:rPr>
              <w:t>::</w:t>
            </w:r>
            <w:proofErr w:type="gramEnd"/>
            <w:r w:rsidR="006F3710">
              <w:rPr>
                <w:szCs w:val="24"/>
              </w:rPr>
              <w:t xml:space="preserve"> </w:t>
            </w:r>
            <w:r>
              <w:rPr>
                <w:rFonts w:asciiTheme="minorBidi" w:hAnsiTheme="minorBidi"/>
                <w:szCs w:val="24"/>
              </w:rPr>
              <w:t>«</w:t>
            </w:r>
            <w:proofErr w:type="spellStart"/>
            <w:r>
              <w:rPr>
                <w:szCs w:val="24"/>
              </w:rPr>
              <w:t>P</w:t>
            </w:r>
            <w:r w:rsidR="006F3710" w:rsidRPr="00986FE9">
              <w:rPr>
                <w:szCs w:val="24"/>
              </w:rPr>
              <w:t>assedBy</w:t>
            </w:r>
            <w:r w:rsidR="006F3710">
              <w:rPr>
                <w:szCs w:val="24"/>
              </w:rPr>
              <w:t>Reference</w:t>
            </w:r>
            <w:proofErr w:type="spellEnd"/>
            <w:r>
              <w:rPr>
                <w:rFonts w:cs="Times New Roman"/>
                <w:szCs w:val="24"/>
              </w:rPr>
              <w:t>»</w:t>
            </w:r>
          </w:p>
        </w:tc>
        <w:tc>
          <w:tcPr>
            <w:tcW w:w="3292" w:type="dxa"/>
            <w:gridSpan w:val="2"/>
          </w:tcPr>
          <w:p w14:paraId="42A1D8A1" w14:textId="77777777" w:rsidR="006F3710" w:rsidRDefault="006F3710" w:rsidP="00EC2E86">
            <w:pPr>
              <w:spacing w:before="80" w:after="80"/>
              <w:rPr>
                <w:szCs w:val="24"/>
              </w:rPr>
            </w:pPr>
            <w:r>
              <w:rPr>
                <w:szCs w:val="24"/>
              </w:rPr>
              <w:t xml:space="preserve">if </w:t>
            </w:r>
            <w:proofErr w:type="spellStart"/>
            <w:r>
              <w:rPr>
                <w:szCs w:val="24"/>
              </w:rPr>
              <w:t>passedByReference</w:t>
            </w:r>
            <w:proofErr w:type="spellEnd"/>
            <w:r>
              <w:rPr>
                <w:szCs w:val="24"/>
              </w:rPr>
              <w:t xml:space="preserve"> = true </w:t>
            </w:r>
            <w:r w:rsidRPr="008B1E7F">
              <w:rPr>
                <w:szCs w:val="24"/>
              </w:rPr>
              <w:sym w:font="Wingdings" w:char="F0E0"/>
            </w:r>
            <w:r>
              <w:rPr>
                <w:szCs w:val="24"/>
              </w:rPr>
              <w:br/>
            </w:r>
            <w:r w:rsidRPr="008B1E7F">
              <w:rPr>
                <w:szCs w:val="24"/>
              </w:rPr>
              <w:t xml:space="preserve">type </w:t>
            </w:r>
            <w:proofErr w:type="spellStart"/>
            <w:r w:rsidRPr="008B1E7F">
              <w:rPr>
                <w:szCs w:val="24"/>
              </w:rPr>
              <w:t>leafref</w:t>
            </w:r>
            <w:proofErr w:type="spellEnd"/>
            <w:r w:rsidRPr="008B1E7F">
              <w:rPr>
                <w:szCs w:val="24"/>
              </w:rPr>
              <w:t xml:space="preserve"> {</w:t>
            </w:r>
            <w:r>
              <w:rPr>
                <w:szCs w:val="24"/>
              </w:rPr>
              <w:br/>
              <w:t>path “/&lt;object&gt;/&lt;object identifier&gt;"</w:t>
            </w:r>
          </w:p>
          <w:p w14:paraId="56006B22" w14:textId="77777777" w:rsidR="006F3710" w:rsidRPr="00986FE9" w:rsidRDefault="006F3710" w:rsidP="00EC2E86">
            <w:pPr>
              <w:spacing w:before="80" w:after="80"/>
              <w:rPr>
                <w:szCs w:val="24"/>
              </w:rPr>
            </w:pPr>
            <w:r>
              <w:rPr>
                <w:szCs w:val="24"/>
              </w:rPr>
              <w:t xml:space="preserve">if </w:t>
            </w:r>
            <w:proofErr w:type="spellStart"/>
            <w:r>
              <w:rPr>
                <w:szCs w:val="24"/>
              </w:rPr>
              <w:t>passedByReference</w:t>
            </w:r>
            <w:proofErr w:type="spellEnd"/>
            <w:r>
              <w:rPr>
                <w:szCs w:val="24"/>
              </w:rPr>
              <w:t xml:space="preserve"> = false </w:t>
            </w:r>
            <w:r w:rsidRPr="008B1E7F">
              <w:rPr>
                <w:szCs w:val="24"/>
              </w:rPr>
              <w:sym w:font="Wingdings" w:char="F0E0"/>
            </w:r>
            <w:r>
              <w:rPr>
                <w:szCs w:val="24"/>
              </w:rPr>
              <w:br/>
              <w:t xml:space="preserve">either </w:t>
            </w:r>
            <w:r w:rsidRPr="000B5F3F">
              <w:rPr>
                <w:szCs w:val="24"/>
              </w:rPr>
              <w:t>“list” statement (key property, multiple instances) or “contain</w:t>
            </w:r>
            <w:r>
              <w:rPr>
                <w:szCs w:val="24"/>
              </w:rPr>
              <w:t>er” statement (single instance)</w:t>
            </w:r>
          </w:p>
        </w:tc>
        <w:tc>
          <w:tcPr>
            <w:tcW w:w="3208" w:type="dxa"/>
          </w:tcPr>
          <w:p w14:paraId="691ADE9A" w14:textId="77777777" w:rsidR="006F3710" w:rsidRPr="00986FE9" w:rsidRDefault="006F3710" w:rsidP="00EC2E86">
            <w:pPr>
              <w:spacing w:before="80" w:after="80"/>
              <w:rPr>
                <w:szCs w:val="24"/>
              </w:rPr>
            </w:pPr>
            <w:r>
              <w:rPr>
                <w:szCs w:val="24"/>
              </w:rPr>
              <w:t xml:space="preserve">Relevant </w:t>
            </w:r>
            <w:r w:rsidRPr="008B1E7F">
              <w:rPr>
                <w:szCs w:val="24"/>
              </w:rPr>
              <w:t>only to attributes that have a class defined as their type</w:t>
            </w:r>
            <w:r>
              <w:rPr>
                <w:szCs w:val="24"/>
              </w:rPr>
              <w:t>.</w:t>
            </w:r>
          </w:p>
        </w:tc>
      </w:tr>
      <w:tr w:rsidR="006F3710" w:rsidRPr="00986FE9" w14:paraId="1C9E63A0" w14:textId="77777777" w:rsidTr="00492D0B">
        <w:trPr>
          <w:cantSplit/>
          <w:tblHeader w:val="0"/>
        </w:trPr>
        <w:tc>
          <w:tcPr>
            <w:tcW w:w="3076" w:type="dxa"/>
          </w:tcPr>
          <w:p w14:paraId="4C1F03C6" w14:textId="77777777" w:rsidR="006F3710" w:rsidRPr="003C1A40" w:rsidRDefault="006F3710" w:rsidP="00EC2E86">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Pr>
                <w:rFonts w:asciiTheme="minorBidi" w:hAnsiTheme="minorBidi"/>
                <w:szCs w:val="24"/>
              </w:rPr>
              <w:t>«</w:t>
            </w:r>
            <w:r>
              <w:rPr>
                <w:szCs w:val="24"/>
              </w:rPr>
              <w:t>R</w:t>
            </w:r>
            <w:r w:rsidRPr="00E21379">
              <w:rPr>
                <w:szCs w:val="24"/>
              </w:rPr>
              <w:t>eference</w:t>
            </w:r>
            <w:r>
              <w:rPr>
                <w:rFonts w:cs="Times New Roman"/>
                <w:szCs w:val="24"/>
              </w:rPr>
              <w:t>»</w:t>
            </w:r>
          </w:p>
        </w:tc>
        <w:tc>
          <w:tcPr>
            <w:tcW w:w="3292" w:type="dxa"/>
            <w:gridSpan w:val="2"/>
          </w:tcPr>
          <w:p w14:paraId="5CE0ADDA" w14:textId="77777777" w:rsidR="006F3710" w:rsidRPr="00C27849" w:rsidRDefault="006F3710" w:rsidP="00EC2E86">
            <w:pPr>
              <w:spacing w:before="80" w:after="80"/>
              <w:rPr>
                <w:szCs w:val="24"/>
              </w:rPr>
            </w:pPr>
            <w:r w:rsidRPr="00C27849">
              <w:rPr>
                <w:szCs w:val="24"/>
              </w:rPr>
              <w:t>“</w:t>
            </w:r>
            <w:r>
              <w:rPr>
                <w:szCs w:val="24"/>
              </w:rPr>
              <w:t>reference</w:t>
            </w:r>
            <w:r w:rsidRPr="00C27849">
              <w:rPr>
                <w:szCs w:val="24"/>
              </w:rPr>
              <w:t xml:space="preserve">” </w:t>
            </w:r>
            <w:proofErr w:type="spellStart"/>
            <w:r w:rsidRPr="00C27849">
              <w:rPr>
                <w:szCs w:val="24"/>
              </w:rPr>
              <w:t>substatement</w:t>
            </w:r>
            <w:proofErr w:type="spellEnd"/>
          </w:p>
        </w:tc>
        <w:tc>
          <w:tcPr>
            <w:tcW w:w="3208" w:type="dxa"/>
          </w:tcPr>
          <w:p w14:paraId="327A65C1" w14:textId="77777777" w:rsidR="006F3710" w:rsidRPr="006A5EA5" w:rsidRDefault="006F3710" w:rsidP="00EC2E86">
            <w:pPr>
              <w:spacing w:before="80" w:after="80"/>
              <w:rPr>
                <w:szCs w:val="24"/>
              </w:rPr>
            </w:pPr>
          </w:p>
        </w:tc>
      </w:tr>
      <w:tr w:rsidR="006F3710" w:rsidRPr="00986FE9" w14:paraId="49F68AB3" w14:textId="77777777" w:rsidTr="00492D0B">
        <w:trPr>
          <w:cantSplit/>
          <w:tblHeader w:val="0"/>
        </w:trPr>
        <w:tc>
          <w:tcPr>
            <w:tcW w:w="3076" w:type="dxa"/>
          </w:tcPr>
          <w:p w14:paraId="0360A1AF" w14:textId="77777777" w:rsidR="006F3710" w:rsidRPr="003C1A40" w:rsidRDefault="006F3710" w:rsidP="00EC2E86">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Pr>
                <w:rFonts w:asciiTheme="minorBidi" w:hAnsiTheme="minorBidi"/>
                <w:szCs w:val="24"/>
              </w:rPr>
              <w:t>«</w:t>
            </w:r>
            <w:r>
              <w:rPr>
                <w:szCs w:val="24"/>
              </w:rPr>
              <w:t>Example</w:t>
            </w:r>
            <w:r>
              <w:rPr>
                <w:rFonts w:cs="Times New Roman"/>
                <w:szCs w:val="24"/>
              </w:rPr>
              <w:t>»</w:t>
            </w:r>
          </w:p>
        </w:tc>
        <w:tc>
          <w:tcPr>
            <w:tcW w:w="3292" w:type="dxa"/>
            <w:gridSpan w:val="2"/>
          </w:tcPr>
          <w:p w14:paraId="2D275EAA" w14:textId="77777777" w:rsidR="006F3710" w:rsidRPr="00C27849" w:rsidRDefault="006F3710" w:rsidP="00EC2E86">
            <w:pPr>
              <w:spacing w:before="80" w:after="80"/>
              <w:rPr>
                <w:szCs w:val="24"/>
              </w:rPr>
            </w:pPr>
            <w:r>
              <w:rPr>
                <w:szCs w:val="24"/>
              </w:rPr>
              <w:t>Ignore Example elements and all composed parts</w:t>
            </w:r>
          </w:p>
        </w:tc>
        <w:tc>
          <w:tcPr>
            <w:tcW w:w="3208" w:type="dxa"/>
          </w:tcPr>
          <w:p w14:paraId="5A675A0D" w14:textId="77777777" w:rsidR="006F3710" w:rsidRPr="006A5EA5" w:rsidRDefault="006F3710" w:rsidP="00EC2E86">
            <w:pPr>
              <w:spacing w:before="80" w:after="80"/>
              <w:rPr>
                <w:szCs w:val="24"/>
              </w:rPr>
            </w:pPr>
          </w:p>
        </w:tc>
      </w:tr>
      <w:tr w:rsidR="006F3710" w:rsidRPr="00986FE9" w14:paraId="7B45DC09" w14:textId="77777777" w:rsidTr="00492D0B">
        <w:trPr>
          <w:cantSplit/>
          <w:tblHeader w:val="0"/>
        </w:trPr>
        <w:tc>
          <w:tcPr>
            <w:tcW w:w="3076" w:type="dxa"/>
          </w:tcPr>
          <w:p w14:paraId="1233D709" w14:textId="77777777" w:rsidR="006F3710" w:rsidRPr="003C1A40" w:rsidRDefault="006F3710" w:rsidP="00EC2E86">
            <w:pPr>
              <w:spacing w:before="80" w:after="80"/>
              <w:rPr>
                <w:szCs w:val="24"/>
              </w:rPr>
            </w:pPr>
            <w:proofErr w:type="spellStart"/>
            <w:r>
              <w:rPr>
                <w:szCs w:val="24"/>
              </w:rPr>
              <w:t>O</w:t>
            </w:r>
            <w:r w:rsidRPr="00966523">
              <w:rPr>
                <w:szCs w:val="24"/>
              </w:rPr>
              <w:t>penModel_</w:t>
            </w:r>
            <w:proofErr w:type="gramStart"/>
            <w:r w:rsidRPr="00966523">
              <w:rPr>
                <w:szCs w:val="24"/>
              </w:rPr>
              <w:t>Profile</w:t>
            </w:r>
            <w:proofErr w:type="spellEnd"/>
            <w:r w:rsidRPr="00966523">
              <w:rPr>
                <w:szCs w:val="24"/>
              </w:rPr>
              <w:t>::</w:t>
            </w:r>
            <w:proofErr w:type="spellStart"/>
            <w:proofErr w:type="gramEnd"/>
            <w:r>
              <w:rPr>
                <w:szCs w:val="24"/>
              </w:rPr>
              <w:t>lifecycleState</w:t>
            </w:r>
            <w:proofErr w:type="spellEnd"/>
          </w:p>
        </w:tc>
        <w:tc>
          <w:tcPr>
            <w:tcW w:w="3292" w:type="dxa"/>
            <w:gridSpan w:val="2"/>
          </w:tcPr>
          <w:p w14:paraId="69CD3E39" w14:textId="77777777" w:rsidR="006F3710" w:rsidRPr="00C27849" w:rsidRDefault="006F3710" w:rsidP="00EC2E86">
            <w:pPr>
              <w:spacing w:before="80" w:after="80"/>
              <w:rPr>
                <w:szCs w:val="24"/>
              </w:rPr>
            </w:pPr>
            <w:r w:rsidRPr="00C27849">
              <w:rPr>
                <w:szCs w:val="24"/>
              </w:rPr>
              <w:t>“</w:t>
            </w:r>
            <w:r>
              <w:rPr>
                <w:szCs w:val="24"/>
              </w:rPr>
              <w:t>status</w:t>
            </w:r>
            <w:r w:rsidRPr="00C27849">
              <w:rPr>
                <w:szCs w:val="24"/>
              </w:rPr>
              <w:t xml:space="preserve">” </w:t>
            </w:r>
            <w:proofErr w:type="spellStart"/>
            <w:r w:rsidRPr="00C27849">
              <w:rPr>
                <w:szCs w:val="24"/>
              </w:rPr>
              <w:t>substatement</w:t>
            </w:r>
            <w:proofErr w:type="spellEnd"/>
            <w:r>
              <w:rPr>
                <w:szCs w:val="24"/>
              </w:rPr>
              <w:br/>
              <w:t>or</w:t>
            </w:r>
            <w:r>
              <w:rPr>
                <w:szCs w:val="24"/>
              </w:rPr>
              <w:br/>
            </w:r>
            <w:r w:rsidRPr="00D5335C">
              <w:rPr>
                <w:szCs w:val="24"/>
              </w:rPr>
              <w:t xml:space="preserve">“description” </w:t>
            </w:r>
            <w:proofErr w:type="spellStart"/>
            <w:r w:rsidRPr="00D5335C">
              <w:rPr>
                <w:szCs w:val="24"/>
              </w:rPr>
              <w:t>substatement</w:t>
            </w:r>
            <w:proofErr w:type="spellEnd"/>
          </w:p>
        </w:tc>
        <w:tc>
          <w:tcPr>
            <w:tcW w:w="3208" w:type="dxa"/>
          </w:tcPr>
          <w:p w14:paraId="01D8F544" w14:textId="03FBE133" w:rsidR="006F3710" w:rsidRPr="00205C12" w:rsidRDefault="006F3710" w:rsidP="00EC2E86">
            <w:pPr>
              <w:spacing w:before="80" w:after="80"/>
              <w:rPr>
                <w:szCs w:val="24"/>
              </w:rPr>
            </w:pPr>
            <w:r>
              <w:rPr>
                <w:szCs w:val="24"/>
              </w:rPr>
              <w:t xml:space="preserve">See section </w:t>
            </w:r>
            <w:r w:rsidR="00991E2B">
              <w:rPr>
                <w:szCs w:val="24"/>
              </w:rPr>
              <w:fldChar w:fldCharType="begin"/>
            </w:r>
            <w:r>
              <w:rPr>
                <w:szCs w:val="24"/>
              </w:rPr>
              <w:instrText xml:space="preserve"> REF _Ref458508727 \r \h </w:instrText>
            </w:r>
            <w:r w:rsidR="00991E2B">
              <w:rPr>
                <w:szCs w:val="24"/>
              </w:rPr>
            </w:r>
            <w:r w:rsidR="00991E2B">
              <w:rPr>
                <w:szCs w:val="24"/>
              </w:rPr>
              <w:fldChar w:fldCharType="separate"/>
            </w:r>
            <w:r w:rsidR="00261E05">
              <w:rPr>
                <w:szCs w:val="24"/>
              </w:rPr>
              <w:t>5.12</w:t>
            </w:r>
            <w:r w:rsidR="00991E2B">
              <w:rPr>
                <w:szCs w:val="24"/>
              </w:rPr>
              <w:fldChar w:fldCharType="end"/>
            </w:r>
            <w:r>
              <w:rPr>
                <w:szCs w:val="24"/>
              </w:rPr>
              <w:t>.</w:t>
            </w:r>
          </w:p>
        </w:tc>
      </w:tr>
      <w:tr w:rsidR="006F3710" w:rsidRPr="00986FE9" w14:paraId="0A61548C" w14:textId="77777777" w:rsidTr="00492D0B">
        <w:trPr>
          <w:cantSplit/>
          <w:tblHeader w:val="0"/>
        </w:trPr>
        <w:tc>
          <w:tcPr>
            <w:tcW w:w="3076" w:type="dxa"/>
          </w:tcPr>
          <w:p w14:paraId="4217372A" w14:textId="77777777" w:rsidR="006F3710" w:rsidRPr="00986FE9" w:rsidRDefault="006F3710" w:rsidP="00EC2E86">
            <w:pPr>
              <w:spacing w:before="80" w:after="80"/>
              <w:rPr>
                <w:szCs w:val="24"/>
              </w:rPr>
            </w:pPr>
            <w:proofErr w:type="spellStart"/>
            <w:proofErr w:type="gramStart"/>
            <w:r>
              <w:rPr>
                <w:szCs w:val="24"/>
              </w:rPr>
              <w:t>OpenModelAttribute</w:t>
            </w:r>
            <w:proofErr w:type="spellEnd"/>
            <w:r>
              <w:rPr>
                <w:szCs w:val="24"/>
              </w:rPr>
              <w:t>::</w:t>
            </w:r>
            <w:proofErr w:type="gramEnd"/>
            <w:r w:rsidRPr="00986FE9">
              <w:rPr>
                <w:szCs w:val="24"/>
              </w:rPr>
              <w:t>support</w:t>
            </w:r>
          </w:p>
        </w:tc>
        <w:tc>
          <w:tcPr>
            <w:tcW w:w="3292" w:type="dxa"/>
            <w:gridSpan w:val="2"/>
            <w:vMerge w:val="restart"/>
          </w:tcPr>
          <w:p w14:paraId="0FAC1469" w14:textId="77777777" w:rsidR="006F3710" w:rsidRDefault="006F3710" w:rsidP="00EC2E86">
            <w:pPr>
              <w:spacing w:before="80" w:after="80"/>
              <w:rPr>
                <w:szCs w:val="24"/>
              </w:rPr>
            </w:pPr>
            <w:r>
              <w:rPr>
                <w:szCs w:val="24"/>
              </w:rPr>
              <w:t>For conditional support only:</w:t>
            </w:r>
            <w:r>
              <w:rPr>
                <w:szCs w:val="24"/>
              </w:rPr>
              <w:br/>
            </w:r>
          </w:p>
          <w:p w14:paraId="5797C4ED" w14:textId="77777777" w:rsidR="006F3710" w:rsidRDefault="006F3710" w:rsidP="00EC2E86">
            <w:pPr>
              <w:spacing w:before="80" w:after="80"/>
              <w:rPr>
                <w:szCs w:val="24"/>
              </w:rPr>
            </w:pPr>
            <w:r w:rsidRPr="00986FE9">
              <w:rPr>
                <w:szCs w:val="24"/>
              </w:rPr>
              <w:t>“</w:t>
            </w:r>
            <w:proofErr w:type="gramStart"/>
            <w:r w:rsidRPr="00986FE9">
              <w:rPr>
                <w:szCs w:val="24"/>
              </w:rPr>
              <w:t>if</w:t>
            </w:r>
            <w:proofErr w:type="gramEnd"/>
            <w:r w:rsidRPr="00986FE9">
              <w:rPr>
                <w:szCs w:val="24"/>
              </w:rPr>
              <w:t xml:space="preserve">-feature” </w:t>
            </w:r>
            <w:proofErr w:type="spellStart"/>
            <w:r w:rsidRPr="00986FE9">
              <w:rPr>
                <w:szCs w:val="24"/>
              </w:rPr>
              <w:t>substatement</w:t>
            </w:r>
            <w:proofErr w:type="spellEnd"/>
          </w:p>
          <w:p w14:paraId="746AAE8E" w14:textId="77777777" w:rsidR="006F3710" w:rsidRPr="00986FE9" w:rsidRDefault="006F3710" w:rsidP="00EC2E86">
            <w:pPr>
              <w:spacing w:before="80" w:after="80"/>
              <w:rPr>
                <w:szCs w:val="24"/>
              </w:rPr>
            </w:pPr>
            <w:r>
              <w:rPr>
                <w:szCs w:val="24"/>
              </w:rPr>
              <w:br/>
              <w:t xml:space="preserve">“when” </w:t>
            </w:r>
            <w:proofErr w:type="spellStart"/>
            <w:r>
              <w:rPr>
                <w:szCs w:val="24"/>
              </w:rPr>
              <w:t>substatement</w:t>
            </w:r>
            <w:proofErr w:type="spellEnd"/>
            <w:r>
              <w:rPr>
                <w:szCs w:val="24"/>
              </w:rPr>
              <w:t xml:space="preserve"> if </w:t>
            </w:r>
            <w:r w:rsidRPr="00134455">
              <w:rPr>
                <w:szCs w:val="24"/>
              </w:rPr>
              <w:t>condition can be formalized as XPath expression</w:t>
            </w:r>
            <w:r>
              <w:rPr>
                <w:szCs w:val="24"/>
              </w:rPr>
              <w:t xml:space="preserve"> (i.e., it is conditioned by the value of another attribute)</w:t>
            </w:r>
          </w:p>
        </w:tc>
        <w:tc>
          <w:tcPr>
            <w:tcW w:w="3208" w:type="dxa"/>
            <w:vMerge w:val="restart"/>
          </w:tcPr>
          <w:p w14:paraId="3BB78475" w14:textId="77777777" w:rsidR="006F3710" w:rsidRPr="00986FE9" w:rsidRDefault="006F3710" w:rsidP="00EC2E86">
            <w:pPr>
              <w:spacing w:before="80" w:after="80"/>
              <w:rPr>
                <w:szCs w:val="24"/>
              </w:rPr>
            </w:pPr>
            <w:r w:rsidRPr="008961DC">
              <w:rPr>
                <w:szCs w:val="24"/>
              </w:rPr>
              <w:lastRenderedPageBreak/>
              <w:t xml:space="preserve">Support and condition belong together. If </w:t>
            </w:r>
            <w:r w:rsidRPr="008961DC">
              <w:rPr>
                <w:szCs w:val="24"/>
              </w:rPr>
              <w:lastRenderedPageBreak/>
              <w:t xml:space="preserve">the “support” is conditional, then the “condition” explains the conditions under which the class </w:t>
            </w:r>
            <w:proofErr w:type="gramStart"/>
            <w:r w:rsidRPr="008961DC">
              <w:rPr>
                <w:szCs w:val="24"/>
              </w:rPr>
              <w:t>has to</w:t>
            </w:r>
            <w:proofErr w:type="gramEnd"/>
            <w:r w:rsidRPr="008961DC">
              <w:rPr>
                <w:szCs w:val="24"/>
              </w:rPr>
              <w:t xml:space="preserve"> be supported.</w:t>
            </w:r>
          </w:p>
        </w:tc>
      </w:tr>
      <w:tr w:rsidR="006F3710" w:rsidRPr="00986FE9" w14:paraId="5B7503AF" w14:textId="77777777" w:rsidTr="00492D0B">
        <w:trPr>
          <w:cantSplit/>
          <w:tblHeader w:val="0"/>
        </w:trPr>
        <w:tc>
          <w:tcPr>
            <w:tcW w:w="3076" w:type="dxa"/>
          </w:tcPr>
          <w:p w14:paraId="52F542BE" w14:textId="77777777" w:rsidR="006F3710" w:rsidRPr="00986FE9" w:rsidRDefault="006F3710" w:rsidP="00CD5115">
            <w:pPr>
              <w:spacing w:before="80" w:after="80"/>
              <w:rPr>
                <w:szCs w:val="24"/>
              </w:rPr>
            </w:pPr>
            <w:proofErr w:type="spellStart"/>
            <w:proofErr w:type="gramStart"/>
            <w:r>
              <w:rPr>
                <w:szCs w:val="24"/>
              </w:rPr>
              <w:lastRenderedPageBreak/>
              <w:t>OpenModelAttribute</w:t>
            </w:r>
            <w:proofErr w:type="spellEnd"/>
            <w:r>
              <w:rPr>
                <w:szCs w:val="24"/>
              </w:rPr>
              <w:t>::</w:t>
            </w:r>
            <w:proofErr w:type="gramEnd"/>
            <w:r w:rsidRPr="00986FE9">
              <w:rPr>
                <w:szCs w:val="24"/>
              </w:rPr>
              <w:t>condition</w:t>
            </w:r>
          </w:p>
        </w:tc>
        <w:tc>
          <w:tcPr>
            <w:tcW w:w="3292" w:type="dxa"/>
            <w:gridSpan w:val="2"/>
            <w:vMerge/>
            <w:shd w:val="clear" w:color="auto" w:fill="BDF7FF" w:themeFill="accent1" w:themeFillTint="33"/>
          </w:tcPr>
          <w:p w14:paraId="260E6298" w14:textId="77777777" w:rsidR="006F3710" w:rsidRPr="00986FE9" w:rsidRDefault="006F3710" w:rsidP="00EC2E86">
            <w:pPr>
              <w:spacing w:before="80" w:after="80"/>
              <w:rPr>
                <w:szCs w:val="24"/>
              </w:rPr>
            </w:pPr>
          </w:p>
        </w:tc>
        <w:tc>
          <w:tcPr>
            <w:tcW w:w="3208" w:type="dxa"/>
            <w:vMerge/>
          </w:tcPr>
          <w:p w14:paraId="10E92675" w14:textId="77777777" w:rsidR="006F3710" w:rsidRPr="00986FE9" w:rsidRDefault="006F3710" w:rsidP="00EC2E86">
            <w:pPr>
              <w:spacing w:before="80" w:after="80"/>
              <w:rPr>
                <w:szCs w:val="24"/>
              </w:rPr>
            </w:pPr>
          </w:p>
        </w:tc>
      </w:tr>
    </w:tbl>
    <w:p w14:paraId="331B3EB8" w14:textId="77777777" w:rsidR="00535C68" w:rsidRPr="00EC2E86" w:rsidRDefault="00535C68">
      <w:pPr>
        <w:rPr>
          <w:szCs w:val="24"/>
        </w:rPr>
      </w:pPr>
    </w:p>
    <w:p w14:paraId="3741F322" w14:textId="06429F06" w:rsidR="00535C68" w:rsidRDefault="00535C68" w:rsidP="00535C68">
      <w:pPr>
        <w:pStyle w:val="TableCaption"/>
      </w:pPr>
      <w:bookmarkStart w:id="220" w:name="_Toc430178793"/>
      <w:bookmarkStart w:id="221" w:name="_Toc516067323"/>
      <w:bookmarkStart w:id="222" w:name="_Toc531166648"/>
      <w:r>
        <w:t xml:space="preserve">Table </w:t>
      </w:r>
      <w:r w:rsidR="00991E2B">
        <w:fldChar w:fldCharType="begin"/>
      </w:r>
      <w:r>
        <w:instrText xml:space="preserve"> STYLEREF 1 \s </w:instrText>
      </w:r>
      <w:r w:rsidR="00991E2B">
        <w:fldChar w:fldCharType="separate"/>
      </w:r>
      <w:r w:rsidR="00261E05">
        <w:rPr>
          <w:noProof/>
        </w:rPr>
        <w:t>5</w:t>
      </w:r>
      <w:r w:rsidR="00991E2B">
        <w:rPr>
          <w:noProof/>
        </w:rPr>
        <w:fldChar w:fldCharType="end"/>
      </w:r>
      <w:r>
        <w:t>.</w:t>
      </w:r>
      <w:r w:rsidR="00991E2B">
        <w:fldChar w:fldCharType="begin"/>
      </w:r>
      <w:r>
        <w:instrText xml:space="preserve"> SEQ Table \* ARABIC \s 1 </w:instrText>
      </w:r>
      <w:r w:rsidR="00991E2B">
        <w:fldChar w:fldCharType="separate"/>
      </w:r>
      <w:r w:rsidR="00261E05">
        <w:rPr>
          <w:noProof/>
        </w:rPr>
        <w:t>6</w:t>
      </w:r>
      <w:r w:rsidR="00991E2B">
        <w:rPr>
          <w:noProof/>
        </w:rPr>
        <w:fldChar w:fldCharType="end"/>
      </w:r>
      <w:r>
        <w:t>: Attribute Mapping</w:t>
      </w:r>
      <w:r>
        <w:br/>
      </w:r>
      <w:r w:rsidR="00482EF6">
        <w:t xml:space="preserve">(Mappings for remaining YANG </w:t>
      </w:r>
      <w:proofErr w:type="spellStart"/>
      <w:r w:rsidR="00482EF6">
        <w:t>substatements</w:t>
      </w:r>
      <w:proofErr w:type="spellEnd"/>
      <w:r w:rsidR="00482EF6">
        <w:t>)</w:t>
      </w:r>
      <w:bookmarkEnd w:id="220"/>
      <w:bookmarkEnd w:id="221"/>
      <w:bookmarkEnd w:id="222"/>
    </w:p>
    <w:tbl>
      <w:tblPr>
        <w:tblStyle w:val="Tabellenraster"/>
        <w:tblW w:w="0" w:type="auto"/>
        <w:tblLook w:val="04A0" w:firstRow="1" w:lastRow="0" w:firstColumn="1" w:lastColumn="0" w:noHBand="0" w:noVBand="1"/>
      </w:tblPr>
      <w:tblGrid>
        <w:gridCol w:w="1913"/>
        <w:gridCol w:w="3827"/>
        <w:gridCol w:w="3760"/>
      </w:tblGrid>
      <w:tr w:rsidR="00535C68" w:rsidRPr="00986FE9" w14:paraId="79FEC69E" w14:textId="77777777" w:rsidTr="000960DF">
        <w:trPr>
          <w:cantSplit/>
        </w:trPr>
        <w:tc>
          <w:tcPr>
            <w:tcW w:w="9500" w:type="dxa"/>
            <w:gridSpan w:val="3"/>
            <w:shd w:val="clear" w:color="auto" w:fill="BAE3A7" w:themeFill="accent5" w:themeFillTint="66"/>
          </w:tcPr>
          <w:p w14:paraId="78193478" w14:textId="77777777" w:rsidR="00535C68" w:rsidRPr="00986FE9" w:rsidRDefault="00535C68" w:rsidP="00736DED">
            <w:pPr>
              <w:spacing w:before="80" w:after="80"/>
              <w:jc w:val="center"/>
              <w:rPr>
                <w:szCs w:val="24"/>
              </w:rPr>
            </w:pPr>
            <w:r w:rsidRPr="00986FE9">
              <w:rPr>
                <w:szCs w:val="24"/>
              </w:rPr>
              <w:t xml:space="preserve">Attribute </w:t>
            </w:r>
            <w:r w:rsidRPr="00986FE9">
              <w:rPr>
                <w:szCs w:val="24"/>
              </w:rPr>
              <w:sym w:font="Wingdings" w:char="F0E0"/>
            </w:r>
            <w:r w:rsidRPr="00986FE9">
              <w:rPr>
                <w:szCs w:val="24"/>
              </w:rPr>
              <w:t xml:space="preserve"> “leaf” </w:t>
            </w:r>
            <w:r w:rsidR="00F735BA" w:rsidRPr="00986FE9">
              <w:rPr>
                <w:szCs w:val="24"/>
              </w:rPr>
              <w:t>(</w:t>
            </w:r>
            <w:r w:rsidR="00F735BA">
              <w:rPr>
                <w:szCs w:val="24"/>
              </w:rPr>
              <w:t xml:space="preserve">for </w:t>
            </w:r>
            <w:r w:rsidR="00F735BA" w:rsidRPr="00986FE9">
              <w:rPr>
                <w:szCs w:val="24"/>
              </w:rPr>
              <w:t>single</w:t>
            </w:r>
            <w:r w:rsidR="00F735BA">
              <w:rPr>
                <w:szCs w:val="24"/>
              </w:rPr>
              <w:t>-valued attribute</w:t>
            </w:r>
            <w:r w:rsidR="00F735BA" w:rsidRPr="00986FE9">
              <w:rPr>
                <w:szCs w:val="24"/>
              </w:rPr>
              <w:t>) or “leaf list” (multi</w:t>
            </w:r>
            <w:r w:rsidR="00F735BA">
              <w:rPr>
                <w:szCs w:val="24"/>
              </w:rPr>
              <w:t>-valued</w:t>
            </w:r>
            <w:r w:rsidR="00F735BA" w:rsidRPr="00986FE9">
              <w:rPr>
                <w:szCs w:val="24"/>
              </w:rPr>
              <w:t>) statement</w:t>
            </w:r>
          </w:p>
        </w:tc>
      </w:tr>
      <w:tr w:rsidR="00535C68" w:rsidRPr="00986FE9" w14:paraId="036C265D" w14:textId="77777777" w:rsidTr="000960DF">
        <w:trPr>
          <w:cantSplit/>
        </w:trPr>
        <w:tc>
          <w:tcPr>
            <w:tcW w:w="1913" w:type="dxa"/>
            <w:shd w:val="clear" w:color="auto" w:fill="EEF1A5" w:themeFill="accent2" w:themeFillTint="66"/>
          </w:tcPr>
          <w:p w14:paraId="3E16924F" w14:textId="77777777" w:rsidR="00535C68" w:rsidRPr="00986FE9" w:rsidRDefault="00535C68" w:rsidP="00736DED">
            <w:pPr>
              <w:spacing w:before="80" w:after="80"/>
              <w:rPr>
                <w:szCs w:val="24"/>
              </w:rPr>
            </w:pPr>
            <w:r w:rsidRPr="00986FE9">
              <w:rPr>
                <w:szCs w:val="24"/>
              </w:rPr>
              <w:t>UML Artifact</w:t>
            </w:r>
          </w:p>
        </w:tc>
        <w:tc>
          <w:tcPr>
            <w:tcW w:w="3827" w:type="dxa"/>
            <w:shd w:val="clear" w:color="auto" w:fill="7BEFFF" w:themeFill="accent1" w:themeFillTint="66"/>
          </w:tcPr>
          <w:p w14:paraId="02F7C4BC" w14:textId="77777777" w:rsidR="00535C68" w:rsidRPr="00986FE9" w:rsidRDefault="00535C68" w:rsidP="00736DED">
            <w:pPr>
              <w:spacing w:before="80" w:after="80"/>
              <w:rPr>
                <w:szCs w:val="24"/>
              </w:rPr>
            </w:pPr>
            <w:r w:rsidRPr="00986FE9">
              <w:rPr>
                <w:szCs w:val="24"/>
              </w:rPr>
              <w:t>YANG Artifact</w:t>
            </w:r>
          </w:p>
        </w:tc>
        <w:tc>
          <w:tcPr>
            <w:tcW w:w="3760" w:type="dxa"/>
            <w:shd w:val="clear" w:color="auto" w:fill="D9D9D9" w:themeFill="background1" w:themeFillShade="D9"/>
          </w:tcPr>
          <w:p w14:paraId="76430037" w14:textId="77777777" w:rsidR="00535C68" w:rsidRPr="00986FE9" w:rsidRDefault="00535C68" w:rsidP="00736DED">
            <w:pPr>
              <w:spacing w:before="80" w:after="80"/>
              <w:rPr>
                <w:szCs w:val="24"/>
              </w:rPr>
            </w:pPr>
            <w:r w:rsidRPr="00986FE9">
              <w:rPr>
                <w:szCs w:val="24"/>
              </w:rPr>
              <w:t>Comments</w:t>
            </w:r>
          </w:p>
        </w:tc>
      </w:tr>
      <w:tr w:rsidR="007477D8" w:rsidRPr="00986FE9" w14:paraId="76D0A2F9" w14:textId="77777777" w:rsidTr="000960DF">
        <w:trPr>
          <w:cantSplit/>
          <w:tblHeader w:val="0"/>
        </w:trPr>
        <w:tc>
          <w:tcPr>
            <w:tcW w:w="1913" w:type="dxa"/>
          </w:tcPr>
          <w:p w14:paraId="670862DF" w14:textId="77777777" w:rsidR="007477D8" w:rsidRPr="00986FE9" w:rsidRDefault="0062413D" w:rsidP="00736DED">
            <w:pPr>
              <w:spacing w:before="80" w:after="80"/>
              <w:rPr>
                <w:szCs w:val="24"/>
              </w:rPr>
            </w:pPr>
            <w:r>
              <w:rPr>
                <w:szCs w:val="24"/>
                <w:highlight w:val="yellow"/>
              </w:rPr>
              <w:t>Operation exception</w:t>
            </w:r>
            <w:r>
              <w:rPr>
                <w:szCs w:val="24"/>
                <w:highlight w:val="yellow"/>
              </w:rPr>
              <w:br/>
            </w:r>
            <w:r w:rsidR="007477D8" w:rsidRPr="00224E69">
              <w:rPr>
                <w:szCs w:val="24"/>
                <w:highlight w:val="yellow"/>
              </w:rPr>
              <w:t>error notification?</w:t>
            </w:r>
          </w:p>
        </w:tc>
        <w:tc>
          <w:tcPr>
            <w:tcW w:w="3827" w:type="dxa"/>
          </w:tcPr>
          <w:p w14:paraId="47C601D8" w14:textId="77777777" w:rsidR="007477D8" w:rsidRPr="00C27849" w:rsidRDefault="007477D8" w:rsidP="00736DED">
            <w:pPr>
              <w:spacing w:before="80" w:after="80"/>
              <w:rPr>
                <w:szCs w:val="24"/>
              </w:rPr>
            </w:pPr>
            <w:r w:rsidRPr="00C27849">
              <w:rPr>
                <w:szCs w:val="24"/>
              </w:rPr>
              <w:t xml:space="preserve">“must” </w:t>
            </w:r>
            <w:proofErr w:type="spellStart"/>
            <w:r w:rsidRPr="00C27849">
              <w:rPr>
                <w:szCs w:val="24"/>
              </w:rPr>
              <w:t>substatement</w:t>
            </w:r>
            <w:proofErr w:type="spellEnd"/>
          </w:p>
        </w:tc>
        <w:tc>
          <w:tcPr>
            <w:tcW w:w="3760" w:type="dxa"/>
          </w:tcPr>
          <w:p w14:paraId="1241867A" w14:textId="77777777" w:rsidR="007477D8" w:rsidRPr="006A5EA5" w:rsidRDefault="007477D8" w:rsidP="00736DED">
            <w:pPr>
              <w:spacing w:before="80" w:after="80"/>
              <w:rPr>
                <w:szCs w:val="24"/>
              </w:rPr>
            </w:pPr>
          </w:p>
        </w:tc>
      </w:tr>
      <w:tr w:rsidR="00E3255D" w:rsidRPr="00986FE9" w14:paraId="6799DD8E" w14:textId="77777777" w:rsidTr="000960DF">
        <w:trPr>
          <w:cantSplit/>
          <w:tblHeader w:val="0"/>
        </w:trPr>
        <w:tc>
          <w:tcPr>
            <w:tcW w:w="1913" w:type="dxa"/>
          </w:tcPr>
          <w:p w14:paraId="3D09348D" w14:textId="77777777" w:rsidR="00E3255D" w:rsidRPr="003C1A40" w:rsidRDefault="00E3255D" w:rsidP="00736DED">
            <w:pPr>
              <w:spacing w:before="80" w:after="80"/>
              <w:rPr>
                <w:szCs w:val="24"/>
              </w:rPr>
            </w:pPr>
            <w:r>
              <w:rPr>
                <w:szCs w:val="24"/>
              </w:rPr>
              <w:t>{&lt;constraint&gt;}</w:t>
            </w:r>
          </w:p>
        </w:tc>
        <w:tc>
          <w:tcPr>
            <w:tcW w:w="3827" w:type="dxa"/>
          </w:tcPr>
          <w:p w14:paraId="2531D612" w14:textId="77777777" w:rsidR="00E3255D" w:rsidRPr="00C27849" w:rsidRDefault="00E3255D" w:rsidP="00736DED">
            <w:pPr>
              <w:spacing w:before="80" w:after="80"/>
              <w:rPr>
                <w:szCs w:val="24"/>
              </w:rPr>
            </w:pPr>
            <w:r w:rsidRPr="00D269AE">
              <w:rPr>
                <w:szCs w:val="24"/>
                <w:highlight w:val="yellow"/>
              </w:rPr>
              <w:t xml:space="preserve">“when” </w:t>
            </w:r>
            <w:proofErr w:type="spellStart"/>
            <w:r w:rsidRPr="00D269AE">
              <w:rPr>
                <w:szCs w:val="24"/>
                <w:highlight w:val="yellow"/>
              </w:rPr>
              <w:t>substatement</w:t>
            </w:r>
            <w:proofErr w:type="spellEnd"/>
          </w:p>
        </w:tc>
        <w:tc>
          <w:tcPr>
            <w:tcW w:w="3760" w:type="dxa"/>
          </w:tcPr>
          <w:p w14:paraId="03EE4A02" w14:textId="77777777" w:rsidR="00E3255D" w:rsidRPr="006A5EA5" w:rsidRDefault="00E3255D" w:rsidP="00736DED">
            <w:pPr>
              <w:spacing w:before="80" w:after="80"/>
              <w:rPr>
                <w:szCs w:val="24"/>
              </w:rPr>
            </w:pPr>
          </w:p>
        </w:tc>
      </w:tr>
    </w:tbl>
    <w:p w14:paraId="14D57E95" w14:textId="77777777" w:rsidR="005C6073" w:rsidRPr="00EC2E86" w:rsidRDefault="005C6073" w:rsidP="001278FB">
      <w:pPr>
        <w:rPr>
          <w:szCs w:val="24"/>
        </w:rPr>
      </w:pPr>
    </w:p>
    <w:p w14:paraId="5D65E67B" w14:textId="60B2436B" w:rsidR="001278FB" w:rsidRDefault="001278FB" w:rsidP="008759DF">
      <w:pPr>
        <w:pStyle w:val="TableCaption"/>
      </w:pPr>
      <w:bookmarkStart w:id="223" w:name="_Ref475533113"/>
      <w:bookmarkStart w:id="224" w:name="_Toc516067324"/>
      <w:bookmarkStart w:id="225" w:name="_Toc531166649"/>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7</w:t>
      </w:r>
      <w:r w:rsidR="00991E2B">
        <w:fldChar w:fldCharType="end"/>
      </w:r>
      <w:bookmarkEnd w:id="223"/>
      <w:r>
        <w:t xml:space="preserve">: </w:t>
      </w:r>
      <w:r w:rsidR="00E11A53">
        <w:t>Attribute</w:t>
      </w:r>
      <w:r w:rsidRPr="00D762A8">
        <w:t xml:space="preserve"> Type </w:t>
      </w:r>
      <w:r>
        <w:t>Mapping Example</w:t>
      </w:r>
      <w:bookmarkEnd w:id="224"/>
      <w:bookmarkEnd w:id="225"/>
    </w:p>
    <w:tbl>
      <w:tblPr>
        <w:tblStyle w:val="Tabellenraster"/>
        <w:tblW w:w="0" w:type="auto"/>
        <w:tblLayout w:type="fixed"/>
        <w:tblLook w:val="04A0" w:firstRow="1" w:lastRow="0" w:firstColumn="1" w:lastColumn="0" w:noHBand="0" w:noVBand="1"/>
      </w:tblPr>
      <w:tblGrid>
        <w:gridCol w:w="6024"/>
        <w:gridCol w:w="3476"/>
      </w:tblGrid>
      <w:tr w:rsidR="001278FB" w14:paraId="77A1D5BF" w14:textId="77777777" w:rsidTr="000C7460">
        <w:trPr>
          <w:cantSplit/>
          <w:tblHeader w:val="0"/>
        </w:trPr>
        <w:tc>
          <w:tcPr>
            <w:tcW w:w="6024" w:type="dxa"/>
          </w:tcPr>
          <w:p w14:paraId="2947DA0C" w14:textId="77777777" w:rsidR="001278FB" w:rsidRDefault="00BA0DEC" w:rsidP="000F0C77">
            <w:pPr>
              <w:spacing w:before="80" w:after="80"/>
              <w:jc w:val="center"/>
            </w:pPr>
            <w:r>
              <w:rPr>
                <w:noProof/>
                <w:lang w:val="de-DE" w:eastAsia="de-DE"/>
              </w:rPr>
              <w:drawing>
                <wp:inline distT="0" distB="0" distL="0" distR="0" wp14:anchorId="424DD9E2" wp14:editId="3FAC8633">
                  <wp:extent cx="3650456" cy="2023396"/>
                  <wp:effectExtent l="19050" t="0" r="7144"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3650456" cy="2023396"/>
                          </a:xfrm>
                          <a:prstGeom prst="rect">
                            <a:avLst/>
                          </a:prstGeom>
                          <a:noFill/>
                          <a:ln w="9525">
                            <a:noFill/>
                            <a:miter lim="800000"/>
                            <a:headEnd/>
                            <a:tailEnd/>
                          </a:ln>
                        </pic:spPr>
                      </pic:pic>
                    </a:graphicData>
                  </a:graphic>
                </wp:inline>
              </w:drawing>
            </w:r>
          </w:p>
        </w:tc>
        <w:tc>
          <w:tcPr>
            <w:tcW w:w="3476" w:type="dxa"/>
          </w:tcPr>
          <w:p w14:paraId="4484BE46" w14:textId="647CBB6C" w:rsidR="001278FB" w:rsidRPr="00D606F9" w:rsidRDefault="00EA5B21" w:rsidP="000F0C77">
            <w:pPr>
              <w:tabs>
                <w:tab w:val="left" w:pos="334"/>
                <w:tab w:val="left" w:pos="619"/>
                <w:tab w:val="left" w:pos="890"/>
              </w:tabs>
              <w:spacing w:before="80" w:after="80"/>
              <w:rPr>
                <w:rFonts w:cs="Times New Roman"/>
                <w:color w:val="000000"/>
                <w:sz w:val="20"/>
              </w:rPr>
            </w:pPr>
            <w:r w:rsidRPr="00D606F9">
              <w:rPr>
                <w:rFonts w:cs="Times New Roman"/>
                <w:color w:val="000080"/>
                <w:sz w:val="20"/>
              </w:rPr>
              <w:t>grouping</w:t>
            </w:r>
            <w:r w:rsidR="00DD04BE">
              <w:rPr>
                <w:rFonts w:cs="Times New Roman"/>
                <w:color w:val="000000"/>
                <w:sz w:val="20"/>
              </w:rPr>
              <w:t xml:space="preserve"> cl</w:t>
            </w:r>
            <w:r w:rsidR="001278FB" w:rsidRPr="00D606F9">
              <w:rPr>
                <w:rFonts w:cs="Times New Roman"/>
                <w:color w:val="000000"/>
                <w:sz w:val="20"/>
              </w:rPr>
              <w:t>ass</w:t>
            </w:r>
            <w:r w:rsidR="00AC1240">
              <w:rPr>
                <w:rFonts w:cs="Times New Roman"/>
                <w:color w:val="000000"/>
                <w:sz w:val="20"/>
              </w:rPr>
              <w:t>-</w:t>
            </w:r>
            <w:r w:rsidR="001278FB" w:rsidRPr="00D606F9">
              <w:rPr>
                <w:rFonts w:cs="Times New Roman"/>
                <w:color w:val="000000"/>
                <w:sz w:val="20"/>
              </w:rPr>
              <w:t>1 {</w:t>
            </w:r>
            <w:r w:rsidR="00E11A53" w:rsidRPr="00D606F9">
              <w:rPr>
                <w:rFonts w:cs="Times New Roman"/>
                <w:color w:val="000000"/>
                <w:sz w:val="20"/>
              </w:rPr>
              <w:br/>
            </w:r>
            <w:r w:rsidR="001278FB" w:rsidRPr="00D606F9">
              <w:rPr>
                <w:rFonts w:cs="Times New Roman"/>
                <w:color w:val="000000"/>
                <w:sz w:val="20"/>
              </w:rPr>
              <w:tab/>
            </w:r>
            <w:r w:rsidR="001278FB" w:rsidRPr="00D606F9">
              <w:rPr>
                <w:rFonts w:cs="Times New Roman"/>
                <w:color w:val="000080"/>
                <w:sz w:val="20"/>
              </w:rPr>
              <w:t>description</w:t>
            </w:r>
            <w:r w:rsidR="001278FB" w:rsidRPr="00D606F9">
              <w:rPr>
                <w:rFonts w:cs="Times New Roman"/>
                <w:color w:val="000000"/>
                <w:sz w:val="20"/>
              </w:rPr>
              <w:t xml:space="preserve"> </w:t>
            </w:r>
            <w:r w:rsidR="001278FB" w:rsidRPr="00D606F9">
              <w:rPr>
                <w:rFonts w:cs="Times New Roman"/>
                <w:color w:val="008000"/>
                <w:sz w:val="20"/>
              </w:rPr>
              <w:t>"</w:t>
            </w:r>
            <w:r w:rsidR="00C84837" w:rsidRPr="00D606F9">
              <w:rPr>
                <w:rFonts w:cs="Times New Roman"/>
                <w:color w:val="008000"/>
                <w:sz w:val="20"/>
              </w:rPr>
              <w:t>This class</w:t>
            </w:r>
            <w:r w:rsidR="001278FB" w:rsidRPr="00D606F9">
              <w:rPr>
                <w:rFonts w:cs="Times New Roman"/>
                <w:color w:val="008000"/>
                <w:sz w:val="20"/>
              </w:rPr>
              <w:t xml:space="preserve"> models the..."</w:t>
            </w:r>
            <w:r w:rsidR="001278FB" w:rsidRPr="00D606F9">
              <w:rPr>
                <w:rFonts w:cs="Times New Roman"/>
                <w:color w:val="000000"/>
                <w:sz w:val="20"/>
              </w:rPr>
              <w:t>;</w:t>
            </w:r>
            <w:r w:rsidR="00D779ED" w:rsidRPr="00D606F9">
              <w:rPr>
                <w:rFonts w:cs="Times New Roman"/>
                <w:color w:val="000000"/>
                <w:sz w:val="20"/>
              </w:rPr>
              <w:br/>
            </w:r>
            <w:r w:rsidR="00E11A53" w:rsidRPr="00D606F9">
              <w:rPr>
                <w:rFonts w:cs="Times New Roman"/>
                <w:color w:val="000000"/>
                <w:sz w:val="20"/>
              </w:rPr>
              <w:br/>
            </w:r>
            <w:r w:rsidR="00E11A53" w:rsidRPr="00D606F9">
              <w:rPr>
                <w:rFonts w:cs="Times New Roman"/>
                <w:color w:val="000080"/>
                <w:sz w:val="20"/>
              </w:rPr>
              <w:tab/>
            </w:r>
            <w:r w:rsidR="001278FB" w:rsidRPr="00D606F9">
              <w:rPr>
                <w:rFonts w:cs="Times New Roman"/>
                <w:color w:val="000080"/>
                <w:sz w:val="20"/>
              </w:rPr>
              <w:t>leaf</w:t>
            </w:r>
            <w:r w:rsidR="001278FB" w:rsidRPr="00D606F9">
              <w:rPr>
                <w:rFonts w:cs="Times New Roman"/>
                <w:color w:val="000000"/>
                <w:sz w:val="20"/>
              </w:rPr>
              <w:t xml:space="preserve"> class</w:t>
            </w:r>
            <w:r w:rsidR="00AC1240">
              <w:rPr>
                <w:rFonts w:cs="Times New Roman"/>
                <w:color w:val="000000"/>
                <w:sz w:val="20"/>
              </w:rPr>
              <w:t>-</w:t>
            </w:r>
            <w:r w:rsidR="001278FB" w:rsidRPr="00D606F9">
              <w:rPr>
                <w:rFonts w:cs="Times New Roman"/>
                <w:color w:val="000000"/>
                <w:sz w:val="20"/>
              </w:rPr>
              <w:t>1</w:t>
            </w:r>
            <w:r w:rsidR="00DD04BE">
              <w:rPr>
                <w:rFonts w:cs="Times New Roman"/>
                <w:color w:val="000000"/>
                <w:sz w:val="20"/>
              </w:rPr>
              <w:t>-id</w:t>
            </w:r>
            <w:r w:rsidR="001278FB" w:rsidRPr="00D606F9">
              <w:rPr>
                <w:rFonts w:cs="Times New Roman"/>
                <w:color w:val="000000"/>
                <w:sz w:val="20"/>
              </w:rPr>
              <w:t xml:space="preserve"> {</w:t>
            </w:r>
            <w:r w:rsidR="00E11A53" w:rsidRPr="00D606F9">
              <w:rPr>
                <w:rFonts w:cs="Times New Roman"/>
                <w:color w:val="000000"/>
                <w:sz w:val="20"/>
              </w:rPr>
              <w:br/>
            </w:r>
            <w:r w:rsidR="00E11A53" w:rsidRPr="00D606F9">
              <w:rPr>
                <w:rFonts w:cs="Times New Roman"/>
                <w:color w:val="000000"/>
                <w:sz w:val="20"/>
              </w:rPr>
              <w:tab/>
            </w:r>
            <w:r w:rsidR="001278FB" w:rsidRPr="00D606F9">
              <w:rPr>
                <w:rFonts w:cs="Times New Roman"/>
                <w:color w:val="000000"/>
                <w:sz w:val="20"/>
              </w:rPr>
              <w:tab/>
            </w:r>
            <w:r w:rsidR="001278FB" w:rsidRPr="00D606F9">
              <w:rPr>
                <w:rFonts w:cs="Times New Roman"/>
                <w:color w:val="000080"/>
                <w:sz w:val="20"/>
              </w:rPr>
              <w:t>type</w:t>
            </w:r>
            <w:r w:rsidR="001278FB" w:rsidRPr="00D606F9">
              <w:rPr>
                <w:rFonts w:cs="Times New Roman"/>
                <w:color w:val="000000"/>
                <w:sz w:val="20"/>
              </w:rPr>
              <w:t xml:space="preserve"> </w:t>
            </w:r>
            <w:r w:rsidR="001278FB" w:rsidRPr="00D606F9">
              <w:rPr>
                <w:rFonts w:cs="Times New Roman"/>
                <w:color w:val="008080"/>
                <w:sz w:val="20"/>
              </w:rPr>
              <w:t>string</w:t>
            </w:r>
            <w:r w:rsidR="001278FB" w:rsidRPr="00D606F9">
              <w:rPr>
                <w:rFonts w:cs="Times New Roman"/>
                <w:color w:val="000000"/>
                <w:sz w:val="20"/>
              </w:rPr>
              <w:t>;</w:t>
            </w:r>
            <w:r w:rsidR="00E11A53" w:rsidRPr="00D606F9">
              <w:rPr>
                <w:rFonts w:cs="Times New Roman"/>
                <w:color w:val="000000"/>
                <w:sz w:val="20"/>
              </w:rPr>
              <w:br/>
            </w:r>
            <w:r w:rsidR="00E11A53" w:rsidRPr="00D606F9">
              <w:rPr>
                <w:rFonts w:cs="Times New Roman"/>
                <w:color w:val="000000"/>
                <w:sz w:val="20"/>
              </w:rPr>
              <w:tab/>
            </w:r>
            <w:r w:rsidR="00E11A53" w:rsidRPr="00D606F9">
              <w:rPr>
                <w:rFonts w:cs="Times New Roman"/>
                <w:color w:val="000000"/>
                <w:sz w:val="20"/>
              </w:rPr>
              <w:tab/>
              <w:t>mandatory true;</w:t>
            </w:r>
            <w:r w:rsidR="00E11A53" w:rsidRPr="00D606F9">
              <w:rPr>
                <w:rFonts w:cs="Times New Roman"/>
                <w:color w:val="000000"/>
                <w:sz w:val="20"/>
              </w:rPr>
              <w:br/>
            </w:r>
            <w:r w:rsidR="00E11A53" w:rsidRPr="00D606F9">
              <w:rPr>
                <w:rFonts w:cs="Times New Roman"/>
                <w:color w:val="000000"/>
                <w:sz w:val="20"/>
              </w:rPr>
              <w:tab/>
            </w:r>
            <w:r w:rsidR="001278FB" w:rsidRPr="00D606F9">
              <w:rPr>
                <w:rFonts w:cs="Times New Roman"/>
                <w:color w:val="000000"/>
                <w:sz w:val="20"/>
              </w:rPr>
              <w:tab/>
            </w:r>
            <w:r w:rsidR="001278FB" w:rsidRPr="00D606F9">
              <w:rPr>
                <w:rFonts w:cs="Times New Roman"/>
                <w:color w:val="000080"/>
                <w:sz w:val="20"/>
              </w:rPr>
              <w:t>config</w:t>
            </w:r>
            <w:r w:rsidR="001278FB" w:rsidRPr="00D606F9">
              <w:rPr>
                <w:rFonts w:cs="Times New Roman"/>
                <w:color w:val="000000"/>
                <w:sz w:val="20"/>
              </w:rPr>
              <w:t xml:space="preserve"> false;</w:t>
            </w:r>
            <w:r w:rsidR="00E11A53" w:rsidRPr="00D606F9">
              <w:rPr>
                <w:rFonts w:cs="Times New Roman"/>
                <w:color w:val="000000"/>
                <w:sz w:val="20"/>
              </w:rPr>
              <w:br/>
            </w:r>
            <w:r w:rsidR="001278FB" w:rsidRPr="00D606F9">
              <w:rPr>
                <w:rFonts w:cs="Times New Roman"/>
                <w:color w:val="000000"/>
                <w:sz w:val="20"/>
              </w:rPr>
              <w:tab/>
              <w:t>}</w:t>
            </w:r>
            <w:r w:rsidR="00E11A53" w:rsidRPr="00D606F9">
              <w:rPr>
                <w:rFonts w:cs="Times New Roman"/>
                <w:color w:val="000000"/>
                <w:sz w:val="20"/>
              </w:rPr>
              <w:br/>
            </w:r>
            <w:r w:rsidR="00D779ED" w:rsidRPr="00D606F9">
              <w:rPr>
                <w:rFonts w:cs="Times New Roman"/>
                <w:color w:val="000080"/>
                <w:sz w:val="20"/>
              </w:rPr>
              <w:br/>
            </w:r>
            <w:r w:rsidR="00E11A53" w:rsidRPr="00D606F9">
              <w:rPr>
                <w:rFonts w:cs="Times New Roman"/>
                <w:color w:val="000080"/>
                <w:sz w:val="20"/>
              </w:rPr>
              <w:tab/>
            </w:r>
            <w:r w:rsidR="001278FB" w:rsidRPr="00D606F9">
              <w:rPr>
                <w:rFonts w:cs="Times New Roman"/>
                <w:color w:val="000080"/>
                <w:sz w:val="20"/>
              </w:rPr>
              <w:t>leaf</w:t>
            </w:r>
            <w:r w:rsidR="001278FB" w:rsidRPr="00D606F9">
              <w:rPr>
                <w:rFonts w:cs="Times New Roman"/>
                <w:color w:val="000000"/>
                <w:sz w:val="20"/>
              </w:rPr>
              <w:t xml:space="preserve"> attribute</w:t>
            </w:r>
            <w:r w:rsidR="00AC1240">
              <w:rPr>
                <w:rFonts w:cs="Times New Roman"/>
                <w:color w:val="000000"/>
                <w:sz w:val="20"/>
              </w:rPr>
              <w:t>-</w:t>
            </w:r>
            <w:r w:rsidR="001278FB" w:rsidRPr="00D606F9">
              <w:rPr>
                <w:rFonts w:cs="Times New Roman"/>
                <w:color w:val="000000"/>
                <w:sz w:val="20"/>
              </w:rPr>
              <w:t>1 {</w:t>
            </w:r>
            <w:r w:rsidR="00E11A53" w:rsidRPr="00D606F9">
              <w:rPr>
                <w:rFonts w:cs="Times New Roman"/>
                <w:color w:val="000000"/>
                <w:sz w:val="20"/>
              </w:rPr>
              <w:br/>
            </w:r>
            <w:r w:rsidR="00E11A53" w:rsidRPr="00D606F9">
              <w:rPr>
                <w:rFonts w:cs="Times New Roman"/>
                <w:color w:val="000080"/>
                <w:sz w:val="20"/>
              </w:rPr>
              <w:tab/>
            </w:r>
            <w:r w:rsidR="00E11A53" w:rsidRPr="00D606F9">
              <w:rPr>
                <w:rFonts w:cs="Times New Roman"/>
                <w:color w:val="000080"/>
                <w:sz w:val="20"/>
              </w:rPr>
              <w:tab/>
            </w:r>
            <w:r w:rsidR="003B0E2F" w:rsidRPr="00D606F9">
              <w:rPr>
                <w:rFonts w:cs="Times New Roman"/>
                <w:color w:val="000080"/>
                <w:sz w:val="20"/>
              </w:rPr>
              <w:t>type</w:t>
            </w:r>
            <w:r w:rsidR="003B0E2F" w:rsidRPr="00D606F9">
              <w:rPr>
                <w:rFonts w:cs="Times New Roman"/>
                <w:color w:val="000000"/>
                <w:sz w:val="20"/>
              </w:rPr>
              <w:t xml:space="preserve"> </w:t>
            </w:r>
            <w:r w:rsidR="003B0E2F" w:rsidRPr="00D606F9">
              <w:rPr>
                <w:rFonts w:cs="Times New Roman"/>
                <w:color w:val="008080"/>
                <w:sz w:val="20"/>
              </w:rPr>
              <w:t>string</w:t>
            </w:r>
            <w:r w:rsidR="001278FB" w:rsidRPr="00D606F9">
              <w:rPr>
                <w:rFonts w:cs="Times New Roman"/>
                <w:color w:val="000000"/>
                <w:sz w:val="20"/>
              </w:rPr>
              <w:t>;</w:t>
            </w:r>
            <w:r w:rsidR="00E11A53" w:rsidRPr="00D606F9">
              <w:rPr>
                <w:rFonts w:cs="Times New Roman"/>
                <w:color w:val="000000"/>
                <w:sz w:val="20"/>
              </w:rPr>
              <w:br/>
            </w:r>
            <w:r w:rsidR="00E11A53" w:rsidRPr="00D606F9">
              <w:rPr>
                <w:rFonts w:cs="Times New Roman"/>
                <w:color w:val="000000"/>
                <w:sz w:val="20"/>
              </w:rPr>
              <w:tab/>
            </w:r>
            <w:r w:rsidR="00E11A53" w:rsidRPr="00D606F9">
              <w:rPr>
                <w:rFonts w:cs="Times New Roman"/>
                <w:color w:val="000000"/>
                <w:sz w:val="20"/>
              </w:rPr>
              <w:tab/>
              <w:t>mandatory true;</w:t>
            </w:r>
            <w:r w:rsidR="00D779ED" w:rsidRPr="00D606F9">
              <w:rPr>
                <w:rFonts w:cs="Times New Roman"/>
                <w:color w:val="000000"/>
                <w:sz w:val="20"/>
              </w:rPr>
              <w:br/>
            </w:r>
            <w:r w:rsidR="00E11A53" w:rsidRPr="00D606F9">
              <w:rPr>
                <w:rFonts w:cs="Times New Roman"/>
                <w:color w:val="000000"/>
                <w:sz w:val="20"/>
              </w:rPr>
              <w:tab/>
            </w:r>
            <w:r w:rsidR="001278FB" w:rsidRPr="00D606F9">
              <w:rPr>
                <w:rFonts w:cs="Times New Roman"/>
                <w:color w:val="000000"/>
                <w:sz w:val="20"/>
              </w:rPr>
              <w:t>}</w:t>
            </w:r>
            <w:r w:rsidR="00E11A53" w:rsidRPr="00D606F9">
              <w:rPr>
                <w:rFonts w:cs="Times New Roman"/>
                <w:color w:val="000000"/>
                <w:sz w:val="20"/>
              </w:rPr>
              <w:br/>
            </w:r>
            <w:r w:rsidR="00D779ED" w:rsidRPr="00D606F9">
              <w:rPr>
                <w:rFonts w:cs="Times New Roman"/>
                <w:color w:val="000080"/>
                <w:sz w:val="20"/>
              </w:rPr>
              <w:br/>
            </w:r>
            <w:r w:rsidR="00E11A53" w:rsidRPr="00D606F9">
              <w:rPr>
                <w:rFonts w:cs="Times New Roman"/>
                <w:color w:val="000080"/>
                <w:sz w:val="20"/>
              </w:rPr>
              <w:tab/>
            </w:r>
            <w:r w:rsidR="001278FB" w:rsidRPr="00D606F9">
              <w:rPr>
                <w:rFonts w:cs="Times New Roman"/>
                <w:color w:val="000080"/>
                <w:sz w:val="20"/>
              </w:rPr>
              <w:t>leaf-list</w:t>
            </w:r>
            <w:r w:rsidR="001278FB" w:rsidRPr="00D606F9">
              <w:rPr>
                <w:rFonts w:cs="Times New Roman"/>
                <w:color w:val="000000"/>
                <w:sz w:val="20"/>
              </w:rPr>
              <w:t xml:space="preserve"> attribute</w:t>
            </w:r>
            <w:r w:rsidR="00AC1240">
              <w:rPr>
                <w:rFonts w:cs="Times New Roman"/>
                <w:color w:val="000000"/>
                <w:sz w:val="20"/>
              </w:rPr>
              <w:t>-</w:t>
            </w:r>
            <w:r w:rsidR="001278FB" w:rsidRPr="00D606F9">
              <w:rPr>
                <w:rFonts w:cs="Times New Roman"/>
                <w:color w:val="000000"/>
                <w:sz w:val="20"/>
              </w:rPr>
              <w:t>2 {</w:t>
            </w:r>
            <w:r w:rsidR="00E11A53" w:rsidRPr="00D606F9">
              <w:rPr>
                <w:rFonts w:cs="Times New Roman"/>
                <w:color w:val="000000"/>
                <w:sz w:val="20"/>
              </w:rPr>
              <w:br/>
            </w:r>
            <w:r w:rsidR="00E11A53" w:rsidRPr="00D606F9">
              <w:rPr>
                <w:rFonts w:cs="Times New Roman"/>
                <w:color w:val="000080"/>
                <w:sz w:val="20"/>
              </w:rPr>
              <w:tab/>
            </w:r>
            <w:r w:rsidR="00E11A53" w:rsidRPr="00D606F9">
              <w:rPr>
                <w:rFonts w:cs="Times New Roman"/>
                <w:color w:val="000080"/>
                <w:sz w:val="20"/>
              </w:rPr>
              <w:tab/>
            </w:r>
            <w:r w:rsidR="001278FB" w:rsidRPr="00D606F9">
              <w:rPr>
                <w:rFonts w:cs="Times New Roman"/>
                <w:color w:val="000080"/>
                <w:sz w:val="20"/>
              </w:rPr>
              <w:t>type</w:t>
            </w:r>
            <w:r w:rsidR="001278FB" w:rsidRPr="00D606F9">
              <w:rPr>
                <w:rFonts w:cs="Times New Roman"/>
                <w:color w:val="000000"/>
                <w:sz w:val="20"/>
              </w:rPr>
              <w:t xml:space="preserve"> </w:t>
            </w:r>
            <w:r w:rsidR="001278FB" w:rsidRPr="00D606F9">
              <w:rPr>
                <w:rFonts w:cs="Times New Roman"/>
                <w:color w:val="008080"/>
                <w:sz w:val="20"/>
              </w:rPr>
              <w:t>int</w:t>
            </w:r>
            <w:r w:rsidR="0044570B">
              <w:rPr>
                <w:rFonts w:cs="Times New Roman"/>
                <w:color w:val="008080"/>
                <w:sz w:val="20"/>
              </w:rPr>
              <w:t>64</w:t>
            </w:r>
            <w:r w:rsidR="001278FB" w:rsidRPr="00D606F9">
              <w:rPr>
                <w:rFonts w:cs="Times New Roman"/>
                <w:color w:val="000000"/>
                <w:sz w:val="20"/>
              </w:rPr>
              <w:t xml:space="preserve"> {</w:t>
            </w:r>
            <w:r w:rsidR="00E11A53" w:rsidRPr="00D606F9">
              <w:rPr>
                <w:rFonts w:cs="Times New Roman"/>
                <w:color w:val="000000"/>
                <w:sz w:val="20"/>
              </w:rPr>
              <w:br/>
            </w:r>
            <w:r w:rsidR="00E11A53" w:rsidRPr="00D606F9">
              <w:rPr>
                <w:rFonts w:cs="Times New Roman"/>
                <w:color w:val="000000"/>
                <w:sz w:val="20"/>
              </w:rPr>
              <w:tab/>
            </w:r>
            <w:r w:rsidR="001278FB" w:rsidRPr="00D606F9">
              <w:rPr>
                <w:rFonts w:cs="Times New Roman"/>
                <w:color w:val="000000"/>
                <w:sz w:val="20"/>
              </w:rPr>
              <w:tab/>
            </w:r>
            <w:r w:rsidR="00D779ED" w:rsidRPr="00D606F9">
              <w:rPr>
                <w:rFonts w:cs="Times New Roman"/>
                <w:color w:val="000000"/>
                <w:sz w:val="20"/>
              </w:rPr>
              <w:tab/>
            </w:r>
            <w:r w:rsidR="001278FB" w:rsidRPr="00D606F9">
              <w:rPr>
                <w:rFonts w:cs="Times New Roman"/>
                <w:color w:val="000080"/>
                <w:sz w:val="20"/>
              </w:rPr>
              <w:t>range</w:t>
            </w:r>
            <w:r w:rsidR="001278FB" w:rsidRPr="00D606F9">
              <w:rPr>
                <w:rFonts w:cs="Times New Roman"/>
                <w:color w:val="000000"/>
                <w:sz w:val="20"/>
              </w:rPr>
              <w:t xml:space="preserve"> </w:t>
            </w:r>
            <w:r w:rsidR="001278FB" w:rsidRPr="00D606F9">
              <w:rPr>
                <w:rFonts w:cs="Times New Roman"/>
                <w:color w:val="008000"/>
                <w:sz w:val="20"/>
              </w:rPr>
              <w:t>"1</w:t>
            </w:r>
            <w:r w:rsidR="00D779ED" w:rsidRPr="00D606F9">
              <w:rPr>
                <w:rFonts w:cs="Times New Roman"/>
                <w:color w:val="008000"/>
                <w:sz w:val="20"/>
              </w:rPr>
              <w:t>-</w:t>
            </w:r>
            <w:r w:rsidR="001278FB" w:rsidRPr="00D606F9">
              <w:rPr>
                <w:rFonts w:cs="Times New Roman"/>
                <w:color w:val="008000"/>
                <w:sz w:val="20"/>
              </w:rPr>
              <w:t>100"</w:t>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00"/>
                <w:sz w:val="20"/>
              </w:rPr>
              <w:tab/>
            </w:r>
            <w:r w:rsidR="00D779ED" w:rsidRPr="00D606F9">
              <w:rPr>
                <w:rFonts w:cs="Times New Roman"/>
                <w:color w:val="000000"/>
                <w:sz w:val="20"/>
              </w:rPr>
              <w:tab/>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80"/>
                <w:sz w:val="20"/>
              </w:rPr>
              <w:tab/>
            </w:r>
            <w:r w:rsidR="00D779ED" w:rsidRPr="00D606F9">
              <w:rPr>
                <w:rFonts w:cs="Times New Roman"/>
                <w:color w:val="000080"/>
                <w:sz w:val="20"/>
              </w:rPr>
              <w:tab/>
            </w:r>
            <w:r w:rsidR="001278FB" w:rsidRPr="00D606F9">
              <w:rPr>
                <w:rFonts w:cs="Times New Roman"/>
                <w:color w:val="000080"/>
                <w:sz w:val="20"/>
              </w:rPr>
              <w:t>min-elements</w:t>
            </w:r>
            <w:r w:rsidR="001278FB" w:rsidRPr="00D606F9">
              <w:rPr>
                <w:rFonts w:cs="Times New Roman"/>
                <w:color w:val="000000"/>
                <w:sz w:val="20"/>
              </w:rPr>
              <w:t xml:space="preserve"> </w:t>
            </w:r>
            <w:r w:rsidR="001278FB" w:rsidRPr="00D606F9">
              <w:rPr>
                <w:rFonts w:cs="Times New Roman"/>
                <w:color w:val="800080"/>
                <w:sz w:val="20"/>
              </w:rPr>
              <w:t>2</w:t>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80"/>
                <w:sz w:val="20"/>
              </w:rPr>
              <w:tab/>
            </w:r>
            <w:r w:rsidR="00D779ED" w:rsidRPr="00D606F9">
              <w:rPr>
                <w:rFonts w:cs="Times New Roman"/>
                <w:color w:val="000080"/>
                <w:sz w:val="20"/>
              </w:rPr>
              <w:tab/>
            </w:r>
            <w:r w:rsidR="001278FB" w:rsidRPr="00D606F9">
              <w:rPr>
                <w:rFonts w:cs="Times New Roman"/>
                <w:color w:val="000080"/>
                <w:sz w:val="20"/>
              </w:rPr>
              <w:t>max-elements</w:t>
            </w:r>
            <w:r w:rsidR="001278FB" w:rsidRPr="00D606F9">
              <w:rPr>
                <w:rFonts w:cs="Times New Roman"/>
                <w:color w:val="000000"/>
                <w:sz w:val="20"/>
              </w:rPr>
              <w:t xml:space="preserve"> </w:t>
            </w:r>
            <w:r w:rsidR="001278FB" w:rsidRPr="00D606F9">
              <w:rPr>
                <w:rFonts w:cs="Times New Roman"/>
                <w:color w:val="800080"/>
                <w:sz w:val="20"/>
              </w:rPr>
              <w:t>6</w:t>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00"/>
                <w:sz w:val="20"/>
              </w:rPr>
              <w:tab/>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80"/>
                <w:sz w:val="20"/>
              </w:rPr>
              <w:br/>
            </w:r>
            <w:r w:rsidR="00D779ED" w:rsidRPr="00D606F9">
              <w:rPr>
                <w:rFonts w:cs="Times New Roman"/>
                <w:color w:val="000080"/>
                <w:sz w:val="20"/>
              </w:rPr>
              <w:tab/>
            </w:r>
            <w:r w:rsidR="003B0E2F" w:rsidRPr="00D606F9">
              <w:rPr>
                <w:rFonts w:cs="Times New Roman"/>
                <w:color w:val="000080"/>
                <w:sz w:val="20"/>
              </w:rPr>
              <w:t>leaf</w:t>
            </w:r>
            <w:r w:rsidR="003B0E2F" w:rsidRPr="00D606F9">
              <w:rPr>
                <w:rFonts w:cs="Times New Roman"/>
                <w:color w:val="000000"/>
                <w:sz w:val="20"/>
              </w:rPr>
              <w:t xml:space="preserve"> attribute</w:t>
            </w:r>
            <w:r w:rsidR="00AC1240">
              <w:rPr>
                <w:rFonts w:cs="Times New Roman"/>
                <w:color w:val="000000"/>
                <w:sz w:val="20"/>
              </w:rPr>
              <w:t>-</w:t>
            </w:r>
            <w:r w:rsidR="003B0E2F" w:rsidRPr="00D606F9">
              <w:rPr>
                <w:rFonts w:cs="Times New Roman"/>
                <w:color w:val="000000"/>
                <w:sz w:val="20"/>
              </w:rPr>
              <w:t>3 {</w:t>
            </w:r>
            <w:r w:rsidR="00D779ED" w:rsidRPr="00D606F9">
              <w:rPr>
                <w:rFonts w:cs="Times New Roman"/>
                <w:color w:val="000000"/>
                <w:sz w:val="20"/>
              </w:rPr>
              <w:br/>
            </w:r>
            <w:r w:rsidR="00D779ED" w:rsidRPr="00D606F9">
              <w:rPr>
                <w:rFonts w:cs="Times New Roman"/>
                <w:color w:val="000080"/>
                <w:sz w:val="20"/>
              </w:rPr>
              <w:tab/>
            </w:r>
            <w:r w:rsidR="00D779ED" w:rsidRPr="00D606F9">
              <w:rPr>
                <w:rFonts w:cs="Times New Roman"/>
                <w:color w:val="000080"/>
                <w:sz w:val="20"/>
              </w:rPr>
              <w:tab/>
            </w:r>
            <w:r w:rsidR="001278FB" w:rsidRPr="00D606F9">
              <w:rPr>
                <w:rFonts w:cs="Times New Roman"/>
                <w:color w:val="000080"/>
                <w:sz w:val="20"/>
              </w:rPr>
              <w:t>type</w:t>
            </w:r>
            <w:r w:rsidR="001278FB" w:rsidRPr="00D606F9">
              <w:rPr>
                <w:rFonts w:cs="Times New Roman"/>
                <w:color w:val="000000"/>
                <w:sz w:val="20"/>
              </w:rPr>
              <w:t xml:space="preserve"> </w:t>
            </w:r>
            <w:proofErr w:type="spellStart"/>
            <w:r w:rsidR="001278FB" w:rsidRPr="00D606F9">
              <w:rPr>
                <w:rFonts w:cs="Times New Roman"/>
                <w:color w:val="008080"/>
                <w:sz w:val="20"/>
              </w:rPr>
              <w:t>boolean</w:t>
            </w:r>
            <w:proofErr w:type="spellEnd"/>
            <w:r w:rsidR="001278FB" w:rsidRPr="00D606F9">
              <w:rPr>
                <w:rFonts w:cs="Times New Roman"/>
                <w:color w:val="000000"/>
                <w:sz w:val="20"/>
              </w:rPr>
              <w:t>;</w:t>
            </w:r>
            <w:r w:rsidR="008905D3" w:rsidRPr="00D606F9">
              <w:rPr>
                <w:rFonts w:cs="Times New Roman"/>
                <w:color w:val="000080"/>
                <w:sz w:val="20"/>
              </w:rPr>
              <w:br/>
            </w:r>
            <w:r w:rsidR="00D779ED" w:rsidRPr="00D606F9">
              <w:rPr>
                <w:rFonts w:cs="Times New Roman"/>
                <w:color w:val="000080"/>
                <w:sz w:val="20"/>
              </w:rPr>
              <w:tab/>
            </w:r>
            <w:r w:rsidR="00D779ED" w:rsidRPr="00D606F9">
              <w:rPr>
                <w:rFonts w:cs="Times New Roman"/>
                <w:color w:val="000080"/>
                <w:sz w:val="20"/>
              </w:rPr>
              <w:tab/>
            </w:r>
            <w:r w:rsidR="001278FB" w:rsidRPr="00D606F9">
              <w:rPr>
                <w:rFonts w:cs="Times New Roman"/>
                <w:color w:val="000080"/>
                <w:sz w:val="20"/>
              </w:rPr>
              <w:t>default</w:t>
            </w:r>
            <w:r w:rsidR="001278FB" w:rsidRPr="00D606F9">
              <w:rPr>
                <w:rFonts w:cs="Times New Roman"/>
                <w:color w:val="000000"/>
                <w:sz w:val="20"/>
              </w:rPr>
              <w:t xml:space="preserve"> true;</w:t>
            </w:r>
            <w:r w:rsidR="00D779ED" w:rsidRPr="00D606F9">
              <w:rPr>
                <w:rFonts w:cs="Times New Roman"/>
                <w:color w:val="000000"/>
                <w:sz w:val="20"/>
              </w:rPr>
              <w:br/>
            </w:r>
            <w:r w:rsidR="00D779ED" w:rsidRPr="00D606F9">
              <w:rPr>
                <w:rFonts w:cs="Times New Roman"/>
                <w:color w:val="000080"/>
                <w:sz w:val="20"/>
              </w:rPr>
              <w:tab/>
            </w:r>
            <w:r w:rsidR="00D779ED" w:rsidRPr="00D606F9">
              <w:rPr>
                <w:rFonts w:cs="Times New Roman"/>
                <w:color w:val="000080"/>
                <w:sz w:val="20"/>
              </w:rPr>
              <w:tab/>
            </w:r>
            <w:r w:rsidR="001278FB" w:rsidRPr="00D606F9">
              <w:rPr>
                <w:rFonts w:cs="Times New Roman"/>
                <w:color w:val="000080"/>
                <w:sz w:val="20"/>
              </w:rPr>
              <w:t>config</w:t>
            </w:r>
            <w:r w:rsidR="001278FB" w:rsidRPr="00D606F9">
              <w:rPr>
                <w:rFonts w:cs="Times New Roman"/>
                <w:color w:val="000000"/>
                <w:sz w:val="20"/>
              </w:rPr>
              <w:t xml:space="preserve"> false;</w:t>
            </w:r>
            <w:r w:rsidR="007703D6" w:rsidRPr="00D606F9">
              <w:rPr>
                <w:rFonts w:cs="Times New Roman"/>
                <w:color w:val="000000"/>
                <w:sz w:val="20"/>
              </w:rPr>
              <w:br/>
            </w:r>
            <w:r w:rsidR="007703D6" w:rsidRPr="00D606F9">
              <w:rPr>
                <w:rFonts w:cs="Times New Roman"/>
                <w:color w:val="000000"/>
                <w:sz w:val="20"/>
              </w:rPr>
              <w:tab/>
            </w:r>
            <w:r w:rsidR="00C220DE" w:rsidRPr="00D606F9">
              <w:rPr>
                <w:rFonts w:cs="Times New Roman"/>
                <w:color w:val="000000"/>
                <w:sz w:val="20"/>
              </w:rPr>
              <w:tab/>
            </w:r>
            <w:proofErr w:type="spellStart"/>
            <w:r w:rsidR="00C220DE" w:rsidRPr="00D606F9">
              <w:rPr>
                <w:rFonts w:cs="Times New Roman"/>
                <w:color w:val="000000"/>
                <w:sz w:val="20"/>
              </w:rPr>
              <w:t>ompExt:is</w:t>
            </w:r>
            <w:r w:rsidR="00DD04BE">
              <w:rPr>
                <w:rFonts w:cs="Times New Roman"/>
                <w:color w:val="000000"/>
                <w:sz w:val="20"/>
              </w:rPr>
              <w:t>-i</w:t>
            </w:r>
            <w:r w:rsidR="00C220DE" w:rsidRPr="00D606F9">
              <w:rPr>
                <w:rFonts w:cs="Times New Roman"/>
                <w:color w:val="000000"/>
                <w:sz w:val="20"/>
              </w:rPr>
              <w:t>nvariant</w:t>
            </w:r>
            <w:proofErr w:type="spellEnd"/>
            <w:r w:rsidR="00D779ED" w:rsidRPr="00D606F9">
              <w:rPr>
                <w:rFonts w:cs="Times New Roman"/>
                <w:color w:val="000000"/>
                <w:sz w:val="20"/>
              </w:rPr>
              <w:br/>
            </w:r>
            <w:r w:rsidR="00D779ED" w:rsidRPr="00D606F9">
              <w:rPr>
                <w:rFonts w:cs="Times New Roman"/>
                <w:color w:val="000000"/>
                <w:sz w:val="20"/>
              </w:rPr>
              <w:tab/>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80"/>
                <w:sz w:val="20"/>
              </w:rPr>
              <w:br/>
            </w:r>
            <w:r w:rsidR="00D779ED" w:rsidRPr="00D606F9">
              <w:rPr>
                <w:rFonts w:cs="Times New Roman"/>
                <w:color w:val="000080"/>
                <w:sz w:val="20"/>
              </w:rPr>
              <w:tab/>
            </w:r>
            <w:r w:rsidR="001278FB" w:rsidRPr="00D606F9">
              <w:rPr>
                <w:rFonts w:cs="Times New Roman"/>
                <w:color w:val="000080"/>
                <w:sz w:val="20"/>
              </w:rPr>
              <w:t>leaf</w:t>
            </w:r>
            <w:r w:rsidR="001278FB" w:rsidRPr="00D606F9">
              <w:rPr>
                <w:rFonts w:cs="Times New Roman"/>
                <w:color w:val="000000"/>
                <w:sz w:val="20"/>
              </w:rPr>
              <w:t xml:space="preserve"> attribute</w:t>
            </w:r>
            <w:r w:rsidR="00AC1240">
              <w:rPr>
                <w:rFonts w:cs="Times New Roman"/>
                <w:color w:val="000000"/>
                <w:sz w:val="20"/>
              </w:rPr>
              <w:t>-</w:t>
            </w:r>
            <w:r w:rsidR="001278FB" w:rsidRPr="00D606F9">
              <w:rPr>
                <w:rFonts w:cs="Times New Roman"/>
                <w:color w:val="000000"/>
                <w:sz w:val="20"/>
              </w:rPr>
              <w:t>4 {</w:t>
            </w:r>
            <w:r w:rsidR="00D779ED" w:rsidRPr="00D606F9">
              <w:rPr>
                <w:rFonts w:cs="Times New Roman"/>
                <w:color w:val="000000"/>
                <w:sz w:val="20"/>
              </w:rPr>
              <w:br/>
            </w:r>
            <w:r w:rsidR="00D779ED" w:rsidRPr="00D606F9">
              <w:rPr>
                <w:rFonts w:cs="Times New Roman"/>
                <w:color w:val="000080"/>
                <w:sz w:val="20"/>
              </w:rPr>
              <w:tab/>
            </w:r>
            <w:r w:rsidR="00D779ED" w:rsidRPr="00D606F9">
              <w:rPr>
                <w:rFonts w:cs="Times New Roman"/>
                <w:color w:val="000080"/>
                <w:sz w:val="20"/>
              </w:rPr>
              <w:tab/>
            </w:r>
            <w:r w:rsidR="001278FB" w:rsidRPr="00D606F9">
              <w:rPr>
                <w:rFonts w:cs="Times New Roman"/>
                <w:color w:val="000080"/>
                <w:sz w:val="20"/>
              </w:rPr>
              <w:t>type</w:t>
            </w:r>
            <w:r w:rsidR="001278FB" w:rsidRPr="00D606F9">
              <w:rPr>
                <w:rFonts w:cs="Times New Roman"/>
                <w:color w:val="000000"/>
                <w:sz w:val="20"/>
              </w:rPr>
              <w:t xml:space="preserve"> </w:t>
            </w:r>
            <w:r w:rsidR="001278FB" w:rsidRPr="00D606F9">
              <w:rPr>
                <w:rFonts w:cs="Times New Roman"/>
                <w:color w:val="008080"/>
                <w:sz w:val="20"/>
              </w:rPr>
              <w:t>enumeration</w:t>
            </w:r>
            <w:r w:rsidR="001278FB" w:rsidRPr="00D606F9">
              <w:rPr>
                <w:rFonts w:cs="Times New Roman"/>
                <w:color w:val="000000"/>
                <w:sz w:val="20"/>
              </w:rPr>
              <w:t xml:space="preserve"> {</w:t>
            </w:r>
            <w:r w:rsidR="00D779ED" w:rsidRPr="00D606F9">
              <w:rPr>
                <w:rFonts w:cs="Times New Roman"/>
                <w:color w:val="000000"/>
                <w:sz w:val="20"/>
              </w:rPr>
              <w:br/>
            </w:r>
            <w:r w:rsidR="00D779ED" w:rsidRPr="00D606F9">
              <w:rPr>
                <w:rFonts w:cs="Times New Roman"/>
                <w:color w:val="000000"/>
                <w:sz w:val="20"/>
              </w:rPr>
              <w:tab/>
            </w:r>
            <w:r w:rsidR="00D779ED" w:rsidRPr="00D606F9">
              <w:rPr>
                <w:rFonts w:cs="Times New Roman"/>
                <w:color w:val="000000"/>
                <w:sz w:val="20"/>
              </w:rPr>
              <w:tab/>
            </w:r>
            <w:r w:rsidR="001278FB" w:rsidRPr="00D606F9">
              <w:rPr>
                <w:rFonts w:cs="Times New Roman"/>
                <w:color w:val="000000"/>
                <w:sz w:val="20"/>
              </w:rPr>
              <w:tab/>
            </w:r>
            <w:proofErr w:type="spellStart"/>
            <w:r w:rsidR="001278FB" w:rsidRPr="00D606F9">
              <w:rPr>
                <w:rFonts w:cs="Times New Roman"/>
                <w:color w:val="000080"/>
                <w:sz w:val="20"/>
              </w:rPr>
              <w:t>enum</w:t>
            </w:r>
            <w:proofErr w:type="spellEnd"/>
            <w:r w:rsidR="001278FB" w:rsidRPr="00D606F9">
              <w:rPr>
                <w:rFonts w:cs="Times New Roman"/>
                <w:color w:val="000000"/>
                <w:sz w:val="20"/>
              </w:rPr>
              <w:t xml:space="preserve"> </w:t>
            </w:r>
            <w:r w:rsidR="00EA49A2">
              <w:rPr>
                <w:rFonts w:cs="Times New Roman"/>
                <w:color w:val="000000"/>
                <w:sz w:val="20"/>
              </w:rPr>
              <w:t>LITERAL_1</w:t>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00"/>
                <w:sz w:val="20"/>
              </w:rPr>
              <w:tab/>
            </w:r>
            <w:r w:rsidR="00D779ED" w:rsidRPr="00D606F9">
              <w:rPr>
                <w:rFonts w:cs="Times New Roman"/>
                <w:color w:val="000000"/>
                <w:sz w:val="20"/>
              </w:rPr>
              <w:tab/>
            </w:r>
            <w:r w:rsidR="001278FB" w:rsidRPr="00D606F9">
              <w:rPr>
                <w:rFonts w:cs="Times New Roman"/>
                <w:color w:val="000000"/>
                <w:sz w:val="20"/>
              </w:rPr>
              <w:tab/>
            </w:r>
            <w:proofErr w:type="spellStart"/>
            <w:r w:rsidR="001278FB" w:rsidRPr="00D606F9">
              <w:rPr>
                <w:rFonts w:cs="Times New Roman"/>
                <w:color w:val="000080"/>
                <w:sz w:val="20"/>
              </w:rPr>
              <w:t>enum</w:t>
            </w:r>
            <w:proofErr w:type="spellEnd"/>
            <w:r w:rsidR="001278FB" w:rsidRPr="00D606F9">
              <w:rPr>
                <w:rFonts w:cs="Times New Roman"/>
                <w:color w:val="000000"/>
                <w:sz w:val="20"/>
              </w:rPr>
              <w:t xml:space="preserve"> </w:t>
            </w:r>
            <w:r w:rsidR="00EA49A2">
              <w:rPr>
                <w:rFonts w:cs="Times New Roman"/>
                <w:color w:val="000000"/>
                <w:sz w:val="20"/>
              </w:rPr>
              <w:t>LITERAL_2</w:t>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00"/>
                <w:sz w:val="20"/>
              </w:rPr>
              <w:tab/>
            </w:r>
            <w:r w:rsidR="00D779ED" w:rsidRPr="00D606F9">
              <w:rPr>
                <w:rFonts w:cs="Times New Roman"/>
                <w:color w:val="000000"/>
                <w:sz w:val="20"/>
              </w:rPr>
              <w:tab/>
            </w:r>
            <w:r w:rsidR="001278FB" w:rsidRPr="00D606F9">
              <w:rPr>
                <w:rFonts w:cs="Times New Roman"/>
                <w:color w:val="000000"/>
                <w:sz w:val="20"/>
              </w:rPr>
              <w:tab/>
            </w:r>
            <w:proofErr w:type="spellStart"/>
            <w:r w:rsidR="001278FB" w:rsidRPr="00D606F9">
              <w:rPr>
                <w:rFonts w:cs="Times New Roman"/>
                <w:color w:val="000080"/>
                <w:sz w:val="20"/>
              </w:rPr>
              <w:t>enum</w:t>
            </w:r>
            <w:proofErr w:type="spellEnd"/>
            <w:r w:rsidR="001278FB" w:rsidRPr="00D606F9">
              <w:rPr>
                <w:rFonts w:cs="Times New Roman"/>
                <w:color w:val="000000"/>
                <w:sz w:val="20"/>
              </w:rPr>
              <w:t xml:space="preserve"> </w:t>
            </w:r>
            <w:r w:rsidR="00EA49A2">
              <w:rPr>
                <w:rFonts w:cs="Times New Roman"/>
                <w:color w:val="000000"/>
                <w:sz w:val="20"/>
              </w:rPr>
              <w:t>LITERAL_3</w:t>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00"/>
                <w:sz w:val="20"/>
              </w:rPr>
              <w:tab/>
            </w:r>
            <w:r w:rsidR="00D779ED" w:rsidRPr="00D606F9">
              <w:rPr>
                <w:rFonts w:cs="Times New Roman"/>
                <w:color w:val="000000"/>
                <w:sz w:val="20"/>
              </w:rPr>
              <w:tab/>
            </w:r>
            <w:r w:rsidR="001278FB" w:rsidRPr="00D606F9">
              <w:rPr>
                <w:rFonts w:cs="Times New Roman"/>
                <w:color w:val="000000"/>
                <w:sz w:val="20"/>
              </w:rPr>
              <w:t>}</w:t>
            </w:r>
            <w:r w:rsidR="008905D3" w:rsidRPr="00D606F9">
              <w:rPr>
                <w:rFonts w:cs="Times New Roman"/>
                <w:color w:val="000080"/>
                <w:sz w:val="20"/>
              </w:rPr>
              <w:br/>
            </w:r>
            <w:r w:rsidR="00D779ED" w:rsidRPr="00D606F9">
              <w:rPr>
                <w:rFonts w:cs="Times New Roman"/>
                <w:color w:val="000080"/>
                <w:sz w:val="20"/>
              </w:rPr>
              <w:tab/>
            </w:r>
            <w:r w:rsidR="00D779ED" w:rsidRPr="00D606F9">
              <w:rPr>
                <w:rFonts w:cs="Times New Roman"/>
                <w:color w:val="000080"/>
                <w:sz w:val="20"/>
              </w:rPr>
              <w:tab/>
            </w:r>
            <w:r w:rsidR="001278FB" w:rsidRPr="00D606F9">
              <w:rPr>
                <w:rFonts w:cs="Times New Roman"/>
                <w:color w:val="000080"/>
                <w:sz w:val="20"/>
              </w:rPr>
              <w:t>default</w:t>
            </w:r>
            <w:r w:rsidR="001278FB" w:rsidRPr="00D606F9">
              <w:rPr>
                <w:rFonts w:cs="Times New Roman"/>
                <w:color w:val="000000"/>
                <w:sz w:val="20"/>
              </w:rPr>
              <w:t xml:space="preserve"> </w:t>
            </w:r>
            <w:r w:rsidR="00EA49A2">
              <w:rPr>
                <w:rFonts w:cs="Times New Roman"/>
                <w:color w:val="000000"/>
                <w:sz w:val="20"/>
              </w:rPr>
              <w:t>LITERAL_2</w:t>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80"/>
                <w:sz w:val="20"/>
              </w:rPr>
              <w:tab/>
            </w:r>
            <w:r w:rsidR="00D779ED" w:rsidRPr="00D606F9">
              <w:rPr>
                <w:rFonts w:cs="Times New Roman"/>
                <w:color w:val="000080"/>
                <w:sz w:val="20"/>
              </w:rPr>
              <w:tab/>
            </w:r>
            <w:r w:rsidR="001278FB" w:rsidRPr="00D606F9">
              <w:rPr>
                <w:rFonts w:cs="Times New Roman"/>
                <w:color w:val="000080"/>
                <w:sz w:val="20"/>
              </w:rPr>
              <w:t>config</w:t>
            </w:r>
            <w:r w:rsidR="001278FB" w:rsidRPr="00D606F9">
              <w:rPr>
                <w:rFonts w:cs="Times New Roman"/>
                <w:color w:val="000000"/>
                <w:sz w:val="20"/>
              </w:rPr>
              <w:t xml:space="preserve"> false;</w:t>
            </w:r>
            <w:r w:rsidR="00D779ED" w:rsidRPr="00D606F9">
              <w:rPr>
                <w:rFonts w:cs="Times New Roman"/>
                <w:color w:val="000000"/>
                <w:sz w:val="20"/>
              </w:rPr>
              <w:br/>
            </w:r>
            <w:r w:rsidR="00D779ED" w:rsidRPr="00D606F9">
              <w:rPr>
                <w:rFonts w:cs="Times New Roman"/>
                <w:color w:val="000000"/>
                <w:sz w:val="20"/>
              </w:rPr>
              <w:tab/>
            </w:r>
            <w:r w:rsidR="001278FB" w:rsidRPr="00D606F9">
              <w:rPr>
                <w:rFonts w:cs="Times New Roman"/>
                <w:color w:val="000000"/>
                <w:sz w:val="20"/>
              </w:rPr>
              <w:t>}</w:t>
            </w:r>
            <w:r w:rsidR="00D779ED" w:rsidRPr="00D606F9">
              <w:rPr>
                <w:rFonts w:cs="Times New Roman"/>
                <w:color w:val="000000"/>
                <w:sz w:val="20"/>
              </w:rPr>
              <w:br/>
            </w:r>
            <w:r w:rsidR="00D779ED" w:rsidRPr="00D606F9">
              <w:rPr>
                <w:rFonts w:cs="Times New Roman"/>
                <w:color w:val="000000"/>
                <w:sz w:val="20"/>
              </w:rPr>
              <w:br/>
            </w:r>
            <w:r w:rsidR="001278FB" w:rsidRPr="00D606F9">
              <w:rPr>
                <w:rFonts w:cs="Times New Roman"/>
                <w:color w:val="000000"/>
                <w:sz w:val="20"/>
              </w:rPr>
              <w:t>}</w:t>
            </w:r>
          </w:p>
          <w:p w14:paraId="33845AF2" w14:textId="33CED4E2" w:rsidR="00EA5B21" w:rsidRPr="00D606F9" w:rsidRDefault="00EA5B21" w:rsidP="00DD04BE">
            <w:pPr>
              <w:tabs>
                <w:tab w:val="left" w:pos="334"/>
                <w:tab w:val="left" w:pos="619"/>
                <w:tab w:val="left" w:pos="890"/>
              </w:tabs>
              <w:spacing w:before="80" w:after="80"/>
              <w:rPr>
                <w:sz w:val="20"/>
              </w:rPr>
            </w:pPr>
          </w:p>
        </w:tc>
      </w:tr>
      <w:tr w:rsidR="007A609E" w14:paraId="74F470D3" w14:textId="77777777" w:rsidTr="000C7460">
        <w:tc>
          <w:tcPr>
            <w:tcW w:w="6024" w:type="dxa"/>
          </w:tcPr>
          <w:p w14:paraId="1691E671" w14:textId="77777777" w:rsidR="007A609E" w:rsidRDefault="00E31C91" w:rsidP="007A6D8E">
            <w:pPr>
              <w:spacing w:before="80" w:after="80"/>
              <w:jc w:val="center"/>
              <w:rPr>
                <w:noProof/>
                <w:lang w:val="de-DE" w:eastAsia="de-DE"/>
              </w:rPr>
            </w:pPr>
            <w:r>
              <w:rPr>
                <w:noProof/>
                <w:lang w:val="de-DE" w:eastAsia="de-DE"/>
              </w:rPr>
              <w:lastRenderedPageBreak/>
              <w:drawing>
                <wp:inline distT="0" distB="0" distL="0" distR="0" wp14:anchorId="58A516DC" wp14:editId="506AE8F0">
                  <wp:extent cx="2247900" cy="990600"/>
                  <wp:effectExtent l="19050" t="0" r="0" b="0"/>
                  <wp:docPr id="35"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2247900" cy="990600"/>
                          </a:xfrm>
                          <a:prstGeom prst="rect">
                            <a:avLst/>
                          </a:prstGeom>
                          <a:noFill/>
                          <a:ln w="9525">
                            <a:noFill/>
                            <a:miter lim="800000"/>
                            <a:headEnd/>
                            <a:tailEnd/>
                          </a:ln>
                        </pic:spPr>
                      </pic:pic>
                    </a:graphicData>
                  </a:graphic>
                </wp:inline>
              </w:drawing>
            </w:r>
          </w:p>
        </w:tc>
        <w:tc>
          <w:tcPr>
            <w:tcW w:w="3476" w:type="dxa"/>
          </w:tcPr>
          <w:p w14:paraId="76423FCF" w14:textId="77777777" w:rsidR="000E6EFC" w:rsidRPr="00D606F9" w:rsidRDefault="000E6EFC" w:rsidP="00EA6FC9">
            <w:pPr>
              <w:autoSpaceDE w:val="0"/>
              <w:autoSpaceDN w:val="0"/>
              <w:spacing w:beforeLines="80" w:before="192" w:afterLines="80" w:after="192"/>
            </w:pPr>
            <w:r w:rsidRPr="00D606F9">
              <w:rPr>
                <w:highlight w:val="yellow"/>
              </w:rPr>
              <w:t>Can this be defined via a single leaf argument in the unique sub-statement of the containing list statement?</w:t>
            </w:r>
          </w:p>
          <w:p w14:paraId="6696E255" w14:textId="07B65794" w:rsidR="0012590D" w:rsidRDefault="000E6EFC" w:rsidP="00063E23">
            <w:pPr>
              <w:tabs>
                <w:tab w:val="left" w:pos="314"/>
                <w:tab w:val="left" w:pos="610"/>
              </w:tabs>
              <w:autoSpaceDE w:val="0"/>
              <w:autoSpaceDN w:val="0"/>
              <w:spacing w:beforeLines="80" w:before="192" w:afterLines="80" w:after="192"/>
              <w:rPr>
                <w:rFonts w:cs="Times New Roman"/>
                <w:sz w:val="24"/>
              </w:rPr>
            </w:pPr>
            <w:r w:rsidRPr="00D606F9">
              <w:rPr>
                <w:rFonts w:cs="Times New Roman"/>
              </w:rPr>
              <w:t>I.e.,</w:t>
            </w:r>
            <w:r w:rsidRPr="00D606F9">
              <w:rPr>
                <w:rFonts w:cs="Times New Roman"/>
              </w:rPr>
              <w:br/>
            </w:r>
            <w:r w:rsidRPr="00D606F9">
              <w:rPr>
                <w:rFonts w:cs="Times New Roman"/>
                <w:color w:val="000080"/>
              </w:rPr>
              <w:t>grouping</w:t>
            </w:r>
            <w:r w:rsidRPr="00D606F9">
              <w:rPr>
                <w:rFonts w:cs="Times New Roman"/>
                <w:color w:val="000000"/>
              </w:rPr>
              <w:t xml:space="preserve"> </w:t>
            </w:r>
            <w:r w:rsidR="00FA52E5">
              <w:rPr>
                <w:rFonts w:cs="Times New Roman"/>
                <w:i/>
                <w:iCs/>
                <w:color w:val="A86200"/>
              </w:rPr>
              <w:t>u</w:t>
            </w:r>
            <w:r w:rsidRPr="00D606F9">
              <w:rPr>
                <w:rFonts w:cs="Times New Roman"/>
                <w:i/>
                <w:iCs/>
                <w:color w:val="A86200"/>
              </w:rPr>
              <w:t>nique</w:t>
            </w:r>
            <w:r w:rsidR="00FA52E5">
              <w:rPr>
                <w:rFonts w:cs="Times New Roman"/>
                <w:i/>
                <w:iCs/>
                <w:color w:val="A86200"/>
              </w:rPr>
              <w:t>-e</w:t>
            </w:r>
            <w:r w:rsidRPr="00D606F9">
              <w:rPr>
                <w:rFonts w:cs="Times New Roman"/>
                <w:i/>
                <w:iCs/>
                <w:color w:val="A86200"/>
              </w:rPr>
              <w:t>xample</w:t>
            </w:r>
            <w:r w:rsidRPr="00D606F9">
              <w:rPr>
                <w:rFonts w:cs="Times New Roman"/>
                <w:color w:val="000000"/>
              </w:rPr>
              <w:t xml:space="preserve"> {</w:t>
            </w:r>
            <w:r w:rsidR="00D2684E" w:rsidRPr="00D606F9">
              <w:rPr>
                <w:rFonts w:cs="Times New Roman"/>
                <w:color w:val="000000"/>
              </w:rPr>
              <w:br/>
            </w:r>
            <w:r w:rsidRPr="00D606F9">
              <w:rPr>
                <w:rFonts w:cs="Times New Roman"/>
                <w:color w:val="000000"/>
              </w:rPr>
              <w:tab/>
            </w:r>
            <w:r w:rsidRPr="00D606F9">
              <w:rPr>
                <w:rFonts w:cs="Times New Roman"/>
                <w:color w:val="000080"/>
              </w:rPr>
              <w:t>leaf-list</w:t>
            </w:r>
            <w:r w:rsidRPr="00D606F9">
              <w:rPr>
                <w:rFonts w:cs="Times New Roman"/>
                <w:color w:val="000000"/>
              </w:rPr>
              <w:t xml:space="preserve"> </w:t>
            </w:r>
            <w:r w:rsidR="00D2684E" w:rsidRPr="00D606F9">
              <w:rPr>
                <w:rFonts w:cs="Times New Roman"/>
                <w:color w:val="000000"/>
              </w:rPr>
              <w:t>unique</w:t>
            </w:r>
            <w:r w:rsidR="00FA52E5">
              <w:rPr>
                <w:rFonts w:cs="Times New Roman"/>
                <w:color w:val="000000"/>
              </w:rPr>
              <w:t>-a</w:t>
            </w:r>
            <w:r w:rsidRPr="00D606F9">
              <w:rPr>
                <w:rFonts w:cs="Times New Roman"/>
                <w:color w:val="000000"/>
              </w:rPr>
              <w:t>ttribute {</w:t>
            </w:r>
            <w:r w:rsidRPr="00D606F9">
              <w:rPr>
                <w:rFonts w:cs="Times New Roman"/>
                <w:color w:val="000000"/>
              </w:rPr>
              <w:br/>
            </w:r>
            <w:r w:rsidRPr="00D606F9">
              <w:rPr>
                <w:rFonts w:cs="Times New Roman"/>
                <w:color w:val="000000"/>
              </w:rPr>
              <w:tab/>
            </w:r>
            <w:r w:rsidRPr="00D606F9">
              <w:rPr>
                <w:rFonts w:cs="Times New Roman"/>
                <w:color w:val="000000"/>
              </w:rPr>
              <w:tab/>
            </w:r>
            <w:r w:rsidRPr="00D606F9">
              <w:rPr>
                <w:rFonts w:cs="Times New Roman"/>
                <w:color w:val="000080"/>
              </w:rPr>
              <w:t>type</w:t>
            </w:r>
            <w:r w:rsidRPr="00D606F9">
              <w:rPr>
                <w:rFonts w:cs="Times New Roman"/>
                <w:color w:val="000000"/>
              </w:rPr>
              <w:t xml:space="preserve"> </w:t>
            </w:r>
            <w:r w:rsidR="00D2684E" w:rsidRPr="00D606F9">
              <w:rPr>
                <w:rFonts w:cs="Times New Roman"/>
                <w:color w:val="008080"/>
              </w:rPr>
              <w:t>String</w:t>
            </w:r>
            <w:r w:rsidRPr="00D606F9">
              <w:rPr>
                <w:rFonts w:cs="Times New Roman"/>
                <w:color w:val="000000"/>
              </w:rPr>
              <w:t>;</w:t>
            </w:r>
            <w:r w:rsidR="00EA7CE2">
              <w:rPr>
                <w:rFonts w:cs="Times New Roman"/>
                <w:color w:val="000000"/>
              </w:rPr>
              <w:br/>
            </w:r>
            <w:r w:rsidR="00EA7CE2" w:rsidRPr="00D606F9">
              <w:rPr>
                <w:rFonts w:cs="Times New Roman"/>
                <w:color w:val="000080"/>
                <w:sz w:val="20"/>
              </w:rPr>
              <w:tab/>
            </w:r>
            <w:r w:rsidR="00EA7CE2" w:rsidRPr="00D606F9">
              <w:rPr>
                <w:rFonts w:cs="Times New Roman"/>
                <w:color w:val="000080"/>
                <w:sz w:val="20"/>
              </w:rPr>
              <w:tab/>
              <w:t>min-elements</w:t>
            </w:r>
            <w:r w:rsidR="00EA7CE2" w:rsidRPr="00D606F9">
              <w:rPr>
                <w:rFonts w:cs="Times New Roman"/>
                <w:color w:val="000000"/>
                <w:sz w:val="20"/>
              </w:rPr>
              <w:t xml:space="preserve"> </w:t>
            </w:r>
            <w:r w:rsidR="00EA7CE2">
              <w:rPr>
                <w:rFonts w:cs="Times New Roman"/>
                <w:color w:val="800080"/>
                <w:sz w:val="20"/>
              </w:rPr>
              <w:t>1</w:t>
            </w:r>
            <w:r w:rsidR="00EA7CE2" w:rsidRPr="00D606F9">
              <w:rPr>
                <w:rFonts w:cs="Times New Roman"/>
                <w:color w:val="000000"/>
                <w:sz w:val="20"/>
              </w:rPr>
              <w:t>;</w:t>
            </w:r>
            <w:r w:rsidR="00EA7CE2">
              <w:rPr>
                <w:rFonts w:cs="Times New Roman"/>
                <w:color w:val="000000"/>
                <w:sz w:val="20"/>
              </w:rPr>
              <w:br/>
            </w:r>
            <w:r w:rsidRPr="00D606F9">
              <w:rPr>
                <w:rFonts w:cs="Times New Roman"/>
                <w:color w:val="000000"/>
              </w:rPr>
              <w:tab/>
              <w:t>}</w:t>
            </w:r>
            <w:r w:rsidR="00EA7CE2">
              <w:rPr>
                <w:rFonts w:cs="Times New Roman"/>
                <w:color w:val="000000"/>
              </w:rPr>
              <w:br/>
            </w:r>
            <w:r w:rsidRPr="00D606F9">
              <w:rPr>
                <w:rFonts w:cs="Times New Roman"/>
                <w:color w:val="000000"/>
              </w:rPr>
              <w:t>}</w:t>
            </w:r>
          </w:p>
          <w:p w14:paraId="4575B3B7" w14:textId="68259447" w:rsidR="0012590D" w:rsidRPr="00093F6D" w:rsidRDefault="000E6EFC" w:rsidP="005F7362">
            <w:pPr>
              <w:tabs>
                <w:tab w:val="left" w:pos="315"/>
              </w:tabs>
              <w:autoSpaceDE w:val="0"/>
              <w:autoSpaceDN w:val="0"/>
              <w:spacing w:beforeLines="80" w:before="192" w:afterLines="80" w:after="192"/>
              <w:rPr>
                <w:rFonts w:cs="Times New Roman"/>
                <w:sz w:val="24"/>
              </w:rPr>
            </w:pPr>
            <w:r w:rsidRPr="00093F6D">
              <w:rPr>
                <w:rFonts w:cs="Times New Roman"/>
                <w:color w:val="000080"/>
              </w:rPr>
              <w:t>list</w:t>
            </w:r>
            <w:r w:rsidRPr="00093F6D">
              <w:rPr>
                <w:rFonts w:cs="Times New Roman"/>
                <w:color w:val="000000"/>
              </w:rPr>
              <w:t xml:space="preserve"> </w:t>
            </w:r>
            <w:r w:rsidR="005F7362" w:rsidRPr="00093F6D">
              <w:rPr>
                <w:rFonts w:cs="Times New Roman"/>
                <w:color w:val="000000"/>
              </w:rPr>
              <w:t>unique-example</w:t>
            </w:r>
            <w:r w:rsidRPr="00093F6D">
              <w:rPr>
                <w:rFonts w:cs="Times New Roman"/>
                <w:color w:val="000000"/>
              </w:rPr>
              <w:t xml:space="preserve"> {</w:t>
            </w:r>
            <w:r w:rsidRPr="00093F6D">
              <w:rPr>
                <w:rFonts w:cs="Times New Roman"/>
                <w:color w:val="000000"/>
              </w:rPr>
              <w:br/>
            </w:r>
            <w:r w:rsidRPr="00093F6D">
              <w:rPr>
                <w:rFonts w:cs="Times New Roman"/>
                <w:color w:val="000000"/>
              </w:rPr>
              <w:tab/>
            </w:r>
            <w:r w:rsidRPr="00093F6D">
              <w:rPr>
                <w:rFonts w:cs="Times New Roman"/>
                <w:color w:val="000080"/>
                <w:highlight w:val="yellow"/>
              </w:rPr>
              <w:t>key</w:t>
            </w:r>
            <w:r w:rsidRPr="00093F6D">
              <w:rPr>
                <w:rFonts w:cs="Times New Roman"/>
                <w:color w:val="000000"/>
                <w:highlight w:val="yellow"/>
              </w:rPr>
              <w:t xml:space="preserve"> </w:t>
            </w:r>
            <w:r w:rsidRPr="00093F6D">
              <w:rPr>
                <w:rFonts w:cs="Times New Roman"/>
                <w:color w:val="008000"/>
                <w:highlight w:val="yellow"/>
              </w:rPr>
              <w:t>"</w:t>
            </w:r>
            <w:r w:rsidR="005F7362" w:rsidRPr="00093F6D">
              <w:rPr>
                <w:rFonts w:cs="Times New Roman"/>
                <w:color w:val="008000"/>
                <w:highlight w:val="yellow"/>
              </w:rPr>
              <w:t>unique-</w:t>
            </w:r>
            <w:r w:rsidRPr="00093F6D">
              <w:rPr>
                <w:rFonts w:cs="Times New Roman"/>
                <w:color w:val="008000"/>
                <w:highlight w:val="yellow"/>
              </w:rPr>
              <w:t>attribute"</w:t>
            </w:r>
            <w:r w:rsidRPr="00093F6D">
              <w:rPr>
                <w:rFonts w:cs="Times New Roman"/>
                <w:color w:val="000000"/>
                <w:highlight w:val="yellow"/>
              </w:rPr>
              <w:t>;</w:t>
            </w:r>
            <w:r w:rsidRPr="00093F6D">
              <w:rPr>
                <w:rFonts w:cs="Times New Roman"/>
                <w:color w:val="000000"/>
              </w:rPr>
              <w:br/>
            </w:r>
            <w:r w:rsidRPr="00093F6D">
              <w:rPr>
                <w:rFonts w:cs="Times New Roman"/>
                <w:color w:val="000000"/>
              </w:rPr>
              <w:tab/>
            </w:r>
            <w:r w:rsidRPr="00093F6D">
              <w:rPr>
                <w:rFonts w:cs="Times New Roman"/>
                <w:color w:val="000080"/>
              </w:rPr>
              <w:t>unique</w:t>
            </w:r>
            <w:r w:rsidRPr="00093F6D">
              <w:rPr>
                <w:rFonts w:cs="Times New Roman"/>
                <w:color w:val="000000"/>
              </w:rPr>
              <w:t xml:space="preserve"> </w:t>
            </w:r>
            <w:r w:rsidRPr="00093F6D">
              <w:rPr>
                <w:rFonts w:cs="Times New Roman"/>
                <w:color w:val="008000"/>
              </w:rPr>
              <w:t>"</w:t>
            </w:r>
            <w:r w:rsidR="00D2684E" w:rsidRPr="00093F6D">
              <w:rPr>
                <w:rFonts w:cs="Times New Roman"/>
                <w:color w:val="008000"/>
              </w:rPr>
              <w:t>unique</w:t>
            </w:r>
            <w:r w:rsidR="00DD04BE" w:rsidRPr="00093F6D">
              <w:rPr>
                <w:rFonts w:cs="Times New Roman"/>
                <w:color w:val="008000"/>
              </w:rPr>
              <w:t>-a</w:t>
            </w:r>
            <w:r w:rsidRPr="00093F6D">
              <w:rPr>
                <w:rFonts w:cs="Times New Roman"/>
                <w:color w:val="008000"/>
              </w:rPr>
              <w:t>ttribute"</w:t>
            </w:r>
            <w:r w:rsidRPr="00093F6D">
              <w:rPr>
                <w:rFonts w:cs="Times New Roman"/>
                <w:color w:val="000000"/>
              </w:rPr>
              <w:t>;</w:t>
            </w:r>
            <w:r w:rsidRPr="00093F6D">
              <w:rPr>
                <w:rFonts w:cs="Times New Roman"/>
                <w:color w:val="000000"/>
              </w:rPr>
              <w:br/>
            </w:r>
            <w:r w:rsidRPr="00093F6D">
              <w:rPr>
                <w:rFonts w:cs="Times New Roman"/>
                <w:color w:val="000000"/>
              </w:rPr>
              <w:tab/>
            </w:r>
            <w:r w:rsidRPr="00093F6D">
              <w:rPr>
                <w:rFonts w:cs="Times New Roman"/>
                <w:color w:val="000080"/>
              </w:rPr>
              <w:t>uses</w:t>
            </w:r>
            <w:r w:rsidRPr="00093F6D">
              <w:rPr>
                <w:rFonts w:cs="Times New Roman"/>
                <w:color w:val="000000"/>
              </w:rPr>
              <w:t xml:space="preserve"> </w:t>
            </w:r>
            <w:r w:rsidR="005F7362" w:rsidRPr="00093F6D">
              <w:rPr>
                <w:rFonts w:cs="Times New Roman"/>
                <w:i/>
                <w:iCs/>
                <w:color w:val="A86200"/>
              </w:rPr>
              <w:t>unique-example</w:t>
            </w:r>
            <w:r w:rsidRPr="00093F6D">
              <w:rPr>
                <w:rFonts w:cs="Times New Roman"/>
                <w:color w:val="000000"/>
              </w:rPr>
              <w:t>;</w:t>
            </w:r>
            <w:r w:rsidRPr="00093F6D">
              <w:rPr>
                <w:rFonts w:cs="Times New Roman"/>
                <w:color w:val="000000"/>
              </w:rPr>
              <w:br/>
              <w:t>}</w:t>
            </w:r>
          </w:p>
          <w:p w14:paraId="4F7C4F58" w14:textId="77777777" w:rsidR="0012590D" w:rsidRDefault="00D2684E">
            <w:pPr>
              <w:tabs>
                <w:tab w:val="left" w:pos="315"/>
                <w:tab w:val="left" w:pos="599"/>
                <w:tab w:val="left" w:pos="904"/>
              </w:tabs>
              <w:spacing w:beforeLines="80" w:before="192" w:afterLines="80" w:after="192"/>
              <w:rPr>
                <w:sz w:val="24"/>
              </w:rPr>
            </w:pPr>
            <w:r w:rsidRPr="00D606F9">
              <w:t>-------</w:t>
            </w:r>
          </w:p>
          <w:p w14:paraId="6EFCB0F7" w14:textId="77777777" w:rsidR="00EA6FC9" w:rsidRDefault="00D2684E">
            <w:pPr>
              <w:tabs>
                <w:tab w:val="left" w:pos="315"/>
                <w:tab w:val="left" w:pos="599"/>
                <w:tab w:val="left" w:pos="904"/>
              </w:tabs>
              <w:spacing w:beforeLines="80" w:before="192" w:afterLines="80" w:after="192"/>
              <w:rPr>
                <w:sz w:val="24"/>
              </w:rPr>
            </w:pPr>
            <w:r w:rsidRPr="00D606F9">
              <w:rPr>
                <w:highlight w:val="yellow"/>
              </w:rPr>
              <w:t>You could transform:</w:t>
            </w:r>
          </w:p>
          <w:p w14:paraId="6F1DF74D" w14:textId="77777777" w:rsidR="00EA6FC9" w:rsidRDefault="00D2684E">
            <w:pPr>
              <w:tabs>
                <w:tab w:val="left" w:pos="315"/>
                <w:tab w:val="left" w:pos="599"/>
                <w:tab w:val="left" w:pos="904"/>
              </w:tabs>
              <w:spacing w:beforeLines="80" w:before="192" w:afterLines="80" w:after="192"/>
              <w:rPr>
                <w:sz w:val="24"/>
              </w:rPr>
            </w:pPr>
            <w:r w:rsidRPr="00D606F9">
              <w:t>leaf-list numbers {</w:t>
            </w:r>
            <w:r w:rsidRPr="00D606F9">
              <w:br/>
            </w:r>
            <w:r w:rsidRPr="00D606F9">
              <w:tab/>
              <w:t>type int16;</w:t>
            </w:r>
            <w:r w:rsidRPr="00D606F9">
              <w:br/>
            </w:r>
            <w:r w:rsidRPr="00D606F9">
              <w:tab/>
              <w:t xml:space="preserve">unique </w:t>
            </w:r>
            <w:proofErr w:type="gramStart"/>
            <w:r w:rsidRPr="00D606F9">
              <w:t xml:space="preserve">true;   </w:t>
            </w:r>
            <w:proofErr w:type="gramEnd"/>
            <w:r w:rsidRPr="00D606F9">
              <w:t>// NOT ALLOWED IN YANG !!!!</w:t>
            </w:r>
            <w:r w:rsidRPr="00D606F9">
              <w:br/>
              <w:t>}</w:t>
            </w:r>
          </w:p>
          <w:p w14:paraId="6BA543AD" w14:textId="77777777" w:rsidR="00EA6FC9" w:rsidRDefault="00D2684E">
            <w:pPr>
              <w:tabs>
                <w:tab w:val="left" w:pos="315"/>
                <w:tab w:val="left" w:pos="599"/>
                <w:tab w:val="left" w:pos="904"/>
              </w:tabs>
              <w:spacing w:beforeLines="80" w:before="192" w:afterLines="80" w:after="192"/>
              <w:rPr>
                <w:sz w:val="24"/>
              </w:rPr>
            </w:pPr>
            <w:r w:rsidRPr="00D606F9">
              <w:t>to:</w:t>
            </w:r>
          </w:p>
          <w:p w14:paraId="3E2223AE" w14:textId="53F80D31" w:rsidR="00EA6FC9" w:rsidRDefault="00D2684E">
            <w:pPr>
              <w:tabs>
                <w:tab w:val="left" w:pos="315"/>
                <w:tab w:val="left" w:pos="599"/>
                <w:tab w:val="left" w:pos="904"/>
              </w:tabs>
              <w:spacing w:beforeLines="80" w:before="192" w:afterLines="80" w:after="192"/>
              <w:rPr>
                <w:sz w:val="24"/>
              </w:rPr>
            </w:pPr>
            <w:r w:rsidRPr="00D606F9">
              <w:t>list numbers {</w:t>
            </w:r>
            <w:r w:rsidRPr="00D606F9">
              <w:br/>
            </w:r>
            <w:r w:rsidRPr="00D606F9">
              <w:tab/>
              <w:t>key number;</w:t>
            </w:r>
            <w:r w:rsidR="00C109A9" w:rsidRPr="00D606F9">
              <w:br/>
            </w:r>
            <w:r w:rsidR="00C109A9" w:rsidRPr="00D606F9">
              <w:tab/>
            </w:r>
            <w:r w:rsidRPr="00D606F9">
              <w:t>leaf number {</w:t>
            </w:r>
            <w:r w:rsidR="00231215">
              <w:br/>
            </w:r>
            <w:r w:rsidR="00231215">
              <w:tab/>
            </w:r>
            <w:r w:rsidR="00231215">
              <w:tab/>
            </w:r>
            <w:r w:rsidRPr="00D606F9">
              <w:t>type int16;</w:t>
            </w:r>
            <w:r w:rsidR="00231215">
              <w:br/>
            </w:r>
            <w:r w:rsidR="00231215">
              <w:tab/>
            </w:r>
            <w:r w:rsidRPr="00D606F9">
              <w:t>}</w:t>
            </w:r>
            <w:r w:rsidR="00C109A9" w:rsidRPr="00D606F9">
              <w:br/>
            </w:r>
            <w:r w:rsidRPr="00D606F9">
              <w:t>}</w:t>
            </w:r>
          </w:p>
          <w:p w14:paraId="38C03C95" w14:textId="6467A9E8" w:rsidR="005818D0" w:rsidRDefault="005818D0" w:rsidP="005818D0">
            <w:pPr>
              <w:tabs>
                <w:tab w:val="left" w:pos="315"/>
                <w:tab w:val="left" w:pos="599"/>
                <w:tab w:val="left" w:pos="904"/>
              </w:tabs>
              <w:spacing w:beforeLines="80" w:before="192" w:afterLines="80" w:after="192"/>
              <w:rPr>
                <w:sz w:val="24"/>
              </w:rPr>
            </w:pPr>
            <w:commentRangeStart w:id="226"/>
            <w:r w:rsidRPr="00D606F9">
              <w:t xml:space="preserve">If this is config=true </w:t>
            </w:r>
            <w:r w:rsidR="00A5743D" w:rsidRPr="00A5743D">
              <w:t>data uniqueness is guaranteed for the leaf-list itself</w:t>
            </w:r>
            <w:commentRangeEnd w:id="226"/>
            <w:r>
              <w:rPr>
                <w:rStyle w:val="Kommentarzeichen"/>
              </w:rPr>
              <w:commentReference w:id="226"/>
            </w:r>
            <w:r w:rsidRPr="00D606F9">
              <w:t>.</w:t>
            </w:r>
          </w:p>
          <w:p w14:paraId="5ADCC32F" w14:textId="77777777" w:rsidR="00EA6FC9" w:rsidRDefault="00D2684E">
            <w:pPr>
              <w:tabs>
                <w:tab w:val="left" w:pos="315"/>
                <w:tab w:val="left" w:pos="599"/>
                <w:tab w:val="left" w:pos="904"/>
              </w:tabs>
              <w:spacing w:beforeLines="80" w:before="192" w:afterLines="80" w:after="192"/>
              <w:rPr>
                <w:sz w:val="24"/>
              </w:rPr>
            </w:pPr>
            <w:r w:rsidRPr="00D606F9">
              <w:t>If this is config=</w:t>
            </w:r>
            <w:proofErr w:type="gramStart"/>
            <w:r w:rsidRPr="00D606F9">
              <w:t>false</w:t>
            </w:r>
            <w:proofErr w:type="gramEnd"/>
            <w:r w:rsidRPr="00D606F9">
              <w:t xml:space="preserve"> the key statement guarantees uniqueness. If you don't want uniqueness just </w:t>
            </w:r>
            <w:proofErr w:type="gramStart"/>
            <w:r w:rsidRPr="00D606F9">
              <w:t>remove</w:t>
            </w:r>
            <w:proofErr w:type="gramEnd"/>
            <w:r w:rsidRPr="00D606F9">
              <w:t xml:space="preserve"> the key statement.</w:t>
            </w:r>
          </w:p>
          <w:p w14:paraId="6238CA26" w14:textId="77777777" w:rsidR="00EA6FC9" w:rsidRDefault="00D2684E">
            <w:pPr>
              <w:tabs>
                <w:tab w:val="left" w:pos="315"/>
                <w:tab w:val="left" w:pos="599"/>
                <w:tab w:val="left" w:pos="904"/>
              </w:tabs>
              <w:spacing w:beforeLines="80" w:before="192" w:afterLines="80" w:after="192"/>
              <w:rPr>
                <w:sz w:val="24"/>
              </w:rPr>
            </w:pPr>
            <w:r w:rsidRPr="00D606F9">
              <w:t>Note: this will change the protocol encoding by adding in a new "numbers" wrapper element.</w:t>
            </w:r>
          </w:p>
          <w:p w14:paraId="37AFF91C" w14:textId="77777777" w:rsidR="00EA6FC9" w:rsidRDefault="00D2684E">
            <w:pPr>
              <w:tabs>
                <w:tab w:val="left" w:pos="315"/>
                <w:tab w:val="left" w:pos="599"/>
                <w:tab w:val="left" w:pos="904"/>
              </w:tabs>
              <w:spacing w:beforeLines="80" w:before="192" w:afterLines="80" w:after="192"/>
              <w:rPr>
                <w:sz w:val="24"/>
              </w:rPr>
            </w:pPr>
            <w:r w:rsidRPr="00D606F9">
              <w:t>So… a recommendation could be…  If you really need a non-configuration data leaf-list that is guaranteed to be ‘unique’… you need to create a list with a leaf in it and a “key”, instead of using leaf-list.</w:t>
            </w:r>
          </w:p>
        </w:tc>
      </w:tr>
      <w:tr w:rsidR="004B477F" w14:paraId="2A90F360" w14:textId="77777777" w:rsidTr="000C7460">
        <w:tc>
          <w:tcPr>
            <w:tcW w:w="6024" w:type="dxa"/>
          </w:tcPr>
          <w:p w14:paraId="60993DB2" w14:textId="77777777" w:rsidR="004B477F" w:rsidRPr="000E6EFC" w:rsidRDefault="00AA3794" w:rsidP="00AA3794">
            <w:pPr>
              <w:spacing w:before="80" w:after="80"/>
              <w:jc w:val="center"/>
              <w:rPr>
                <w:noProof/>
                <w:lang w:eastAsia="de-DE"/>
              </w:rPr>
            </w:pPr>
            <w:r>
              <w:rPr>
                <w:noProof/>
                <w:lang w:val="de-DE" w:eastAsia="de-DE"/>
              </w:rPr>
              <w:lastRenderedPageBreak/>
              <w:drawing>
                <wp:inline distT="0" distB="0" distL="0" distR="0" wp14:anchorId="3077120F" wp14:editId="62FC9F3E">
                  <wp:extent cx="3276191" cy="1266667"/>
                  <wp:effectExtent l="19050" t="0" r="409" b="0"/>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3276191" cy="1266667"/>
                          </a:xfrm>
                          <a:prstGeom prst="rect">
                            <a:avLst/>
                          </a:prstGeom>
                          <a:noFill/>
                          <a:ln w="9525">
                            <a:noFill/>
                            <a:miter lim="800000"/>
                            <a:headEnd/>
                            <a:tailEnd/>
                          </a:ln>
                        </pic:spPr>
                      </pic:pic>
                    </a:graphicData>
                  </a:graphic>
                </wp:inline>
              </w:drawing>
            </w:r>
          </w:p>
        </w:tc>
        <w:tc>
          <w:tcPr>
            <w:tcW w:w="3476" w:type="dxa"/>
          </w:tcPr>
          <w:p w14:paraId="71E0B6FE" w14:textId="26DCEB4B" w:rsidR="00EA6FC9" w:rsidRDefault="00D606F9" w:rsidP="005F7362">
            <w:pPr>
              <w:tabs>
                <w:tab w:val="left" w:pos="342"/>
                <w:tab w:val="left" w:pos="597"/>
                <w:tab w:val="left" w:pos="882"/>
              </w:tabs>
              <w:autoSpaceDE w:val="0"/>
              <w:autoSpaceDN w:val="0"/>
              <w:adjustRightInd w:val="0"/>
              <w:spacing w:beforeLines="80" w:before="192" w:afterLines="80" w:after="192"/>
              <w:rPr>
                <w:rFonts w:cs="Times New Roman"/>
                <w:color w:val="auto"/>
                <w:sz w:val="20"/>
                <w:szCs w:val="20"/>
              </w:rPr>
            </w:pPr>
            <w:r w:rsidRPr="00D606F9">
              <w:rPr>
                <w:rFonts w:cs="Times New Roman"/>
                <w:color w:val="000080"/>
                <w:sz w:val="20"/>
                <w:szCs w:val="20"/>
              </w:rPr>
              <w:t>grouping</w:t>
            </w:r>
            <w:r w:rsidRPr="00D606F9">
              <w:rPr>
                <w:rFonts w:cs="Times New Roman"/>
                <w:color w:val="000000"/>
                <w:sz w:val="20"/>
                <w:szCs w:val="20"/>
              </w:rPr>
              <w:t xml:space="preserve"> unique-set-example {</w:t>
            </w:r>
            <w:r>
              <w:rPr>
                <w:rFonts w:cs="Times New Roman"/>
                <w:color w:val="000000"/>
                <w:sz w:val="20"/>
                <w:szCs w:val="20"/>
              </w:rPr>
              <w:br/>
            </w:r>
            <w:r w:rsidRPr="00D606F9">
              <w:rPr>
                <w:rFonts w:cs="Times New Roman"/>
                <w:color w:val="000000"/>
                <w:sz w:val="20"/>
                <w:szCs w:val="20"/>
              </w:rPr>
              <w:tab/>
            </w:r>
            <w:r w:rsidRPr="00D606F9">
              <w:rPr>
                <w:rFonts w:cs="Times New Roman"/>
                <w:color w:val="000080"/>
                <w:sz w:val="20"/>
                <w:szCs w:val="20"/>
              </w:rPr>
              <w:t>leaf</w:t>
            </w:r>
            <w:r w:rsidRPr="00D606F9">
              <w:rPr>
                <w:rFonts w:cs="Times New Roman"/>
                <w:color w:val="000000"/>
                <w:sz w:val="20"/>
                <w:szCs w:val="20"/>
              </w:rPr>
              <w:t xml:space="preserve"> attribute</w:t>
            </w:r>
            <w:r w:rsidR="00335CC3">
              <w:rPr>
                <w:rFonts w:cs="Times New Roman"/>
                <w:color w:val="000000"/>
                <w:sz w:val="20"/>
                <w:szCs w:val="20"/>
              </w:rPr>
              <w:t>-</w:t>
            </w:r>
            <w:r w:rsidRPr="00D606F9">
              <w:rPr>
                <w:rFonts w:cs="Times New Roman"/>
                <w:color w:val="000000"/>
                <w:sz w:val="20"/>
                <w:szCs w:val="20"/>
              </w:rPr>
              <w:t>1 {</w:t>
            </w:r>
            <w:r>
              <w:rPr>
                <w:rFonts w:cs="Times New Roman"/>
                <w:color w:val="000000"/>
                <w:sz w:val="20"/>
                <w:szCs w:val="20"/>
              </w:rPr>
              <w:br/>
            </w:r>
            <w:r w:rsidRPr="00D606F9">
              <w:rPr>
                <w:rFonts w:cs="Times New Roman"/>
                <w:color w:val="000000"/>
                <w:sz w:val="20"/>
                <w:szCs w:val="20"/>
              </w:rPr>
              <w:tab/>
            </w:r>
            <w:r w:rsidRPr="00D606F9">
              <w:rPr>
                <w:rFonts w:cs="Times New Roman"/>
                <w:color w:val="000000"/>
                <w:sz w:val="20"/>
                <w:szCs w:val="20"/>
              </w:rPr>
              <w:tab/>
            </w:r>
            <w:r w:rsidRPr="00D606F9">
              <w:rPr>
                <w:rFonts w:cs="Times New Roman"/>
                <w:color w:val="000080"/>
                <w:sz w:val="20"/>
                <w:szCs w:val="20"/>
              </w:rPr>
              <w:t>type</w:t>
            </w:r>
            <w:r w:rsidRPr="00D606F9">
              <w:rPr>
                <w:rFonts w:cs="Times New Roman"/>
                <w:color w:val="000000"/>
                <w:sz w:val="20"/>
                <w:szCs w:val="20"/>
              </w:rPr>
              <w:t xml:space="preserve"> </w:t>
            </w:r>
            <w:r w:rsidRPr="00D606F9">
              <w:rPr>
                <w:rFonts w:cs="Times New Roman"/>
                <w:color w:val="008080"/>
                <w:sz w:val="20"/>
                <w:szCs w:val="20"/>
              </w:rPr>
              <w:t>string</w:t>
            </w:r>
            <w:r w:rsidRPr="00D606F9">
              <w:rPr>
                <w:rFonts w:cs="Times New Roman"/>
                <w:color w:val="000000"/>
                <w:sz w:val="20"/>
                <w:szCs w:val="20"/>
              </w:rPr>
              <w:t>;</w:t>
            </w:r>
            <w:r>
              <w:rPr>
                <w:rFonts w:cs="Times New Roman"/>
                <w:color w:val="000000"/>
                <w:sz w:val="20"/>
                <w:szCs w:val="20"/>
              </w:rPr>
              <w:br/>
            </w:r>
            <w:r w:rsidRPr="00D606F9">
              <w:rPr>
                <w:rFonts w:cs="Times New Roman"/>
                <w:color w:val="000000"/>
                <w:sz w:val="20"/>
                <w:szCs w:val="20"/>
              </w:rPr>
              <w:tab/>
              <w:t>}</w:t>
            </w:r>
            <w:r>
              <w:rPr>
                <w:rFonts w:cs="Times New Roman"/>
                <w:color w:val="000000"/>
                <w:sz w:val="20"/>
                <w:szCs w:val="20"/>
              </w:rPr>
              <w:br/>
            </w:r>
            <w:r w:rsidRPr="00D606F9">
              <w:rPr>
                <w:rFonts w:cs="Times New Roman"/>
                <w:color w:val="000000"/>
                <w:sz w:val="20"/>
                <w:szCs w:val="20"/>
              </w:rPr>
              <w:tab/>
            </w:r>
            <w:r w:rsidRPr="00D606F9">
              <w:rPr>
                <w:rFonts w:cs="Times New Roman"/>
                <w:color w:val="000080"/>
                <w:sz w:val="20"/>
                <w:szCs w:val="20"/>
              </w:rPr>
              <w:t>leaf</w:t>
            </w:r>
            <w:r w:rsidRPr="00D606F9">
              <w:rPr>
                <w:rFonts w:cs="Times New Roman"/>
                <w:color w:val="000000"/>
                <w:sz w:val="20"/>
                <w:szCs w:val="20"/>
              </w:rPr>
              <w:t xml:space="preserve"> attribute</w:t>
            </w:r>
            <w:r w:rsidR="00335CC3">
              <w:rPr>
                <w:rFonts w:cs="Times New Roman"/>
                <w:color w:val="000000"/>
                <w:sz w:val="20"/>
                <w:szCs w:val="20"/>
              </w:rPr>
              <w:t>-</w:t>
            </w:r>
            <w:r w:rsidRPr="00D606F9">
              <w:rPr>
                <w:rFonts w:cs="Times New Roman"/>
                <w:color w:val="000000"/>
                <w:sz w:val="20"/>
                <w:szCs w:val="20"/>
              </w:rPr>
              <w:t>2 {</w:t>
            </w:r>
            <w:r>
              <w:rPr>
                <w:rFonts w:cs="Times New Roman"/>
                <w:color w:val="000000"/>
                <w:sz w:val="20"/>
                <w:szCs w:val="20"/>
              </w:rPr>
              <w:br/>
            </w:r>
            <w:r w:rsidRPr="00D606F9">
              <w:rPr>
                <w:rFonts w:cs="Times New Roman"/>
                <w:color w:val="000000"/>
                <w:sz w:val="20"/>
                <w:szCs w:val="20"/>
              </w:rPr>
              <w:tab/>
            </w:r>
            <w:r w:rsidRPr="00D606F9">
              <w:rPr>
                <w:rFonts w:cs="Times New Roman"/>
                <w:color w:val="000000"/>
                <w:sz w:val="20"/>
                <w:szCs w:val="20"/>
              </w:rPr>
              <w:tab/>
            </w:r>
            <w:r w:rsidRPr="00D606F9">
              <w:rPr>
                <w:rFonts w:cs="Times New Roman"/>
                <w:color w:val="000080"/>
                <w:sz w:val="20"/>
                <w:szCs w:val="20"/>
              </w:rPr>
              <w:t>type</w:t>
            </w:r>
            <w:r w:rsidRPr="00D606F9">
              <w:rPr>
                <w:rFonts w:cs="Times New Roman"/>
                <w:color w:val="000000"/>
                <w:sz w:val="20"/>
                <w:szCs w:val="20"/>
              </w:rPr>
              <w:t xml:space="preserve"> </w:t>
            </w:r>
            <w:r w:rsidRPr="00D606F9">
              <w:rPr>
                <w:rFonts w:cs="Times New Roman"/>
                <w:color w:val="008080"/>
                <w:sz w:val="20"/>
                <w:szCs w:val="20"/>
              </w:rPr>
              <w:t>int64</w:t>
            </w:r>
            <w:r w:rsidRPr="00D606F9">
              <w:rPr>
                <w:rFonts w:cs="Times New Roman"/>
                <w:color w:val="000000"/>
                <w:sz w:val="20"/>
                <w:szCs w:val="20"/>
              </w:rPr>
              <w:t>;</w:t>
            </w:r>
            <w:r>
              <w:rPr>
                <w:rFonts w:cs="Times New Roman"/>
                <w:color w:val="000000"/>
                <w:sz w:val="20"/>
                <w:szCs w:val="20"/>
              </w:rPr>
              <w:br/>
            </w:r>
            <w:r w:rsidRPr="00D606F9">
              <w:rPr>
                <w:rFonts w:cs="Times New Roman"/>
                <w:color w:val="000000"/>
                <w:sz w:val="20"/>
                <w:szCs w:val="20"/>
              </w:rPr>
              <w:tab/>
              <w:t>}</w:t>
            </w:r>
            <w:r>
              <w:rPr>
                <w:rFonts w:cs="Times New Roman"/>
                <w:color w:val="000000"/>
                <w:sz w:val="20"/>
                <w:szCs w:val="20"/>
              </w:rPr>
              <w:br/>
            </w:r>
            <w:r w:rsidRPr="00D606F9">
              <w:rPr>
                <w:rFonts w:cs="Times New Roman"/>
                <w:color w:val="000000"/>
                <w:sz w:val="20"/>
                <w:szCs w:val="20"/>
              </w:rPr>
              <w:tab/>
            </w:r>
            <w:r w:rsidRPr="00D606F9">
              <w:rPr>
                <w:rFonts w:cs="Times New Roman"/>
                <w:color w:val="000080"/>
                <w:sz w:val="20"/>
                <w:szCs w:val="20"/>
              </w:rPr>
              <w:t>leaf</w:t>
            </w:r>
            <w:r w:rsidRPr="00D606F9">
              <w:rPr>
                <w:rFonts w:cs="Times New Roman"/>
                <w:color w:val="000000"/>
                <w:sz w:val="20"/>
                <w:szCs w:val="20"/>
              </w:rPr>
              <w:t xml:space="preserve"> attribute</w:t>
            </w:r>
            <w:r w:rsidR="00335CC3">
              <w:rPr>
                <w:rFonts w:cs="Times New Roman"/>
                <w:color w:val="000000"/>
                <w:sz w:val="20"/>
                <w:szCs w:val="20"/>
              </w:rPr>
              <w:t>-</w:t>
            </w:r>
            <w:r w:rsidRPr="00D606F9">
              <w:rPr>
                <w:rFonts w:cs="Times New Roman"/>
                <w:color w:val="000000"/>
                <w:sz w:val="20"/>
                <w:szCs w:val="20"/>
              </w:rPr>
              <w:t>3 {</w:t>
            </w:r>
            <w:r>
              <w:rPr>
                <w:rFonts w:cs="Times New Roman"/>
                <w:color w:val="000000"/>
                <w:sz w:val="20"/>
                <w:szCs w:val="20"/>
              </w:rPr>
              <w:br/>
            </w:r>
            <w:r w:rsidRPr="00D606F9">
              <w:rPr>
                <w:rFonts w:cs="Times New Roman"/>
                <w:color w:val="000000"/>
                <w:sz w:val="20"/>
                <w:szCs w:val="20"/>
              </w:rPr>
              <w:tab/>
            </w:r>
            <w:r w:rsidRPr="00D606F9">
              <w:rPr>
                <w:rFonts w:cs="Times New Roman"/>
                <w:color w:val="000000"/>
                <w:sz w:val="20"/>
                <w:szCs w:val="20"/>
              </w:rPr>
              <w:tab/>
            </w:r>
            <w:r w:rsidRPr="00D606F9">
              <w:rPr>
                <w:rFonts w:cs="Times New Roman"/>
                <w:color w:val="000080"/>
                <w:sz w:val="20"/>
                <w:szCs w:val="20"/>
              </w:rPr>
              <w:t>type</w:t>
            </w:r>
            <w:r w:rsidRPr="00D606F9">
              <w:rPr>
                <w:rFonts w:cs="Times New Roman"/>
                <w:color w:val="000000"/>
                <w:sz w:val="20"/>
                <w:szCs w:val="20"/>
              </w:rPr>
              <w:t xml:space="preserve"> </w:t>
            </w:r>
            <w:r w:rsidRPr="00D606F9">
              <w:rPr>
                <w:rFonts w:cs="Times New Roman"/>
                <w:color w:val="008080"/>
                <w:sz w:val="20"/>
                <w:szCs w:val="20"/>
              </w:rPr>
              <w:t>string</w:t>
            </w:r>
            <w:r w:rsidRPr="00D606F9">
              <w:rPr>
                <w:rFonts w:cs="Times New Roman"/>
                <w:color w:val="000000"/>
                <w:sz w:val="20"/>
                <w:szCs w:val="20"/>
              </w:rPr>
              <w:t>;</w:t>
            </w:r>
            <w:r>
              <w:rPr>
                <w:rFonts w:cs="Times New Roman"/>
                <w:color w:val="000000"/>
                <w:sz w:val="20"/>
                <w:szCs w:val="20"/>
              </w:rPr>
              <w:br/>
            </w:r>
            <w:r w:rsidRPr="00D606F9">
              <w:rPr>
                <w:rFonts w:cs="Times New Roman"/>
                <w:color w:val="000000"/>
                <w:sz w:val="20"/>
                <w:szCs w:val="20"/>
              </w:rPr>
              <w:tab/>
              <w:t>}</w:t>
            </w:r>
            <w:r>
              <w:rPr>
                <w:rFonts w:cs="Times New Roman"/>
                <w:color w:val="000000"/>
                <w:sz w:val="20"/>
                <w:szCs w:val="20"/>
              </w:rPr>
              <w:br/>
            </w:r>
            <w:r w:rsidRPr="00D606F9">
              <w:rPr>
                <w:rFonts w:cs="Times New Roman"/>
                <w:color w:val="000000"/>
                <w:sz w:val="20"/>
                <w:szCs w:val="20"/>
              </w:rPr>
              <w:t>}</w:t>
            </w:r>
          </w:p>
          <w:p w14:paraId="54D92C9A" w14:textId="1425025B" w:rsidR="00EA6FC9" w:rsidRDefault="00D606F9">
            <w:pPr>
              <w:tabs>
                <w:tab w:val="left" w:pos="342"/>
                <w:tab w:val="left" w:pos="599"/>
                <w:tab w:val="left" w:pos="904"/>
              </w:tabs>
              <w:autoSpaceDE w:val="0"/>
              <w:autoSpaceDN w:val="0"/>
              <w:adjustRightInd w:val="0"/>
              <w:spacing w:beforeLines="80" w:before="192" w:afterLines="80" w:after="192"/>
              <w:rPr>
                <w:rFonts w:cs="Times New Roman"/>
                <w:color w:val="000000"/>
                <w:sz w:val="20"/>
                <w:szCs w:val="20"/>
              </w:rPr>
            </w:pPr>
            <w:r w:rsidRPr="00D606F9">
              <w:rPr>
                <w:rFonts w:cs="Times New Roman"/>
                <w:color w:val="000080"/>
                <w:sz w:val="20"/>
                <w:szCs w:val="20"/>
              </w:rPr>
              <w:t>list</w:t>
            </w:r>
            <w:r w:rsidRPr="00D606F9">
              <w:rPr>
                <w:rFonts w:cs="Times New Roman"/>
                <w:color w:val="000000"/>
                <w:sz w:val="20"/>
                <w:szCs w:val="20"/>
              </w:rPr>
              <w:t xml:space="preserve"> unique-set-example {</w:t>
            </w:r>
            <w:r>
              <w:rPr>
                <w:rFonts w:cs="Times New Roman"/>
                <w:color w:val="000000"/>
                <w:sz w:val="20"/>
                <w:szCs w:val="20"/>
              </w:rPr>
              <w:br/>
            </w:r>
            <w:r w:rsidRPr="00D606F9">
              <w:rPr>
                <w:rFonts w:cs="Times New Roman"/>
                <w:color w:val="000000"/>
                <w:sz w:val="20"/>
                <w:szCs w:val="20"/>
              </w:rPr>
              <w:tab/>
            </w:r>
            <w:r w:rsidRPr="00D606F9">
              <w:rPr>
                <w:rFonts w:cs="Times New Roman"/>
                <w:color w:val="000080"/>
                <w:sz w:val="20"/>
                <w:szCs w:val="20"/>
              </w:rPr>
              <w:t>key</w:t>
            </w:r>
            <w:r w:rsidRPr="00D606F9">
              <w:rPr>
                <w:rFonts w:cs="Times New Roman"/>
                <w:color w:val="000000"/>
                <w:sz w:val="20"/>
                <w:szCs w:val="20"/>
              </w:rPr>
              <w:t xml:space="preserve"> </w:t>
            </w:r>
            <w:r w:rsidRPr="00D606F9">
              <w:rPr>
                <w:rFonts w:cs="Times New Roman"/>
                <w:color w:val="008000"/>
                <w:sz w:val="20"/>
                <w:szCs w:val="20"/>
              </w:rPr>
              <w:t>"attribute</w:t>
            </w:r>
            <w:r w:rsidR="00335CC3">
              <w:rPr>
                <w:rFonts w:cs="Times New Roman"/>
                <w:color w:val="008000"/>
                <w:sz w:val="20"/>
                <w:szCs w:val="20"/>
              </w:rPr>
              <w:t>-</w:t>
            </w:r>
            <w:r w:rsidRPr="00D606F9">
              <w:rPr>
                <w:rFonts w:cs="Times New Roman"/>
                <w:color w:val="008000"/>
                <w:sz w:val="20"/>
                <w:szCs w:val="20"/>
              </w:rPr>
              <w:t>1"</w:t>
            </w:r>
            <w:r w:rsidRPr="00D606F9">
              <w:rPr>
                <w:rFonts w:cs="Times New Roman"/>
                <w:color w:val="000000"/>
                <w:sz w:val="20"/>
                <w:szCs w:val="20"/>
              </w:rPr>
              <w:t>;</w:t>
            </w:r>
            <w:r>
              <w:rPr>
                <w:rFonts w:cs="Times New Roman"/>
                <w:color w:val="000000"/>
                <w:sz w:val="20"/>
                <w:szCs w:val="20"/>
              </w:rPr>
              <w:br/>
            </w:r>
            <w:r w:rsidRPr="00D606F9">
              <w:rPr>
                <w:rFonts w:cs="Times New Roman"/>
                <w:color w:val="000000"/>
                <w:sz w:val="20"/>
                <w:szCs w:val="20"/>
              </w:rPr>
              <w:tab/>
            </w:r>
            <w:r w:rsidRPr="00D606F9">
              <w:rPr>
                <w:rFonts w:cs="Times New Roman"/>
                <w:color w:val="000080"/>
                <w:sz w:val="20"/>
                <w:szCs w:val="20"/>
                <w:lang w:val="fr-FR"/>
              </w:rPr>
              <w:t>unique</w:t>
            </w:r>
            <w:r w:rsidRPr="00D606F9">
              <w:rPr>
                <w:rFonts w:cs="Times New Roman"/>
                <w:color w:val="000000"/>
                <w:sz w:val="20"/>
                <w:szCs w:val="20"/>
                <w:lang w:val="fr-FR"/>
              </w:rPr>
              <w:t xml:space="preserve"> </w:t>
            </w:r>
            <w:r w:rsidRPr="00D606F9">
              <w:rPr>
                <w:rFonts w:cs="Times New Roman"/>
                <w:color w:val="008000"/>
                <w:sz w:val="20"/>
                <w:szCs w:val="20"/>
                <w:lang w:val="fr-FR"/>
              </w:rPr>
              <w:t>"attribute</w:t>
            </w:r>
            <w:r w:rsidR="00335CC3">
              <w:rPr>
                <w:rFonts w:cs="Times New Roman"/>
                <w:color w:val="008000"/>
                <w:sz w:val="20"/>
                <w:szCs w:val="20"/>
                <w:lang w:val="fr-FR"/>
              </w:rPr>
              <w:t>-</w:t>
            </w:r>
            <w:r w:rsidRPr="00D606F9">
              <w:rPr>
                <w:rFonts w:cs="Times New Roman"/>
                <w:color w:val="008000"/>
                <w:sz w:val="20"/>
                <w:szCs w:val="20"/>
                <w:lang w:val="fr-FR"/>
              </w:rPr>
              <w:t>1 attribute</w:t>
            </w:r>
            <w:r w:rsidR="00335CC3">
              <w:rPr>
                <w:rFonts w:cs="Times New Roman"/>
                <w:color w:val="008000"/>
                <w:sz w:val="20"/>
                <w:szCs w:val="20"/>
                <w:lang w:val="fr-FR"/>
              </w:rPr>
              <w:t>-</w:t>
            </w:r>
            <w:r w:rsidRPr="00D606F9">
              <w:rPr>
                <w:rFonts w:cs="Times New Roman"/>
                <w:color w:val="008000"/>
                <w:sz w:val="20"/>
                <w:szCs w:val="20"/>
                <w:lang w:val="fr-FR"/>
              </w:rPr>
              <w:t>2"</w:t>
            </w:r>
            <w:r w:rsidRPr="00D606F9">
              <w:rPr>
                <w:rFonts w:cs="Times New Roman"/>
                <w:color w:val="000000"/>
                <w:sz w:val="20"/>
                <w:szCs w:val="20"/>
                <w:lang w:val="fr-FR"/>
              </w:rPr>
              <w:t>;</w:t>
            </w:r>
            <w:r>
              <w:rPr>
                <w:rFonts w:cs="Times New Roman"/>
                <w:color w:val="000000"/>
                <w:sz w:val="20"/>
                <w:szCs w:val="20"/>
                <w:lang w:val="fr-FR"/>
              </w:rPr>
              <w:br/>
            </w:r>
            <w:r w:rsidRPr="00D606F9">
              <w:rPr>
                <w:rFonts w:cs="Times New Roman"/>
                <w:color w:val="000000"/>
                <w:sz w:val="20"/>
                <w:szCs w:val="20"/>
                <w:lang w:val="fr-FR"/>
              </w:rPr>
              <w:tab/>
            </w:r>
            <w:r w:rsidRPr="00D606F9">
              <w:rPr>
                <w:rFonts w:cs="Times New Roman"/>
                <w:color w:val="000080"/>
                <w:sz w:val="20"/>
                <w:szCs w:val="20"/>
                <w:lang w:val="fr-FR"/>
              </w:rPr>
              <w:t>unique</w:t>
            </w:r>
            <w:r w:rsidRPr="00D606F9">
              <w:rPr>
                <w:rFonts w:cs="Times New Roman"/>
                <w:color w:val="000000"/>
                <w:sz w:val="20"/>
                <w:szCs w:val="20"/>
                <w:lang w:val="fr-FR"/>
              </w:rPr>
              <w:t xml:space="preserve"> </w:t>
            </w:r>
            <w:r w:rsidRPr="00D606F9">
              <w:rPr>
                <w:rFonts w:cs="Times New Roman"/>
                <w:color w:val="008000"/>
                <w:sz w:val="20"/>
                <w:szCs w:val="20"/>
                <w:lang w:val="fr-FR"/>
              </w:rPr>
              <w:t>"attribute</w:t>
            </w:r>
            <w:r w:rsidR="00335CC3">
              <w:rPr>
                <w:rFonts w:cs="Times New Roman"/>
                <w:color w:val="008000"/>
                <w:sz w:val="20"/>
                <w:szCs w:val="20"/>
                <w:lang w:val="fr-FR"/>
              </w:rPr>
              <w:t>-</w:t>
            </w:r>
            <w:r w:rsidRPr="00D606F9">
              <w:rPr>
                <w:rFonts w:cs="Times New Roman"/>
                <w:color w:val="008000"/>
                <w:sz w:val="20"/>
                <w:szCs w:val="20"/>
                <w:lang w:val="fr-FR"/>
              </w:rPr>
              <w:t>2 attribute</w:t>
            </w:r>
            <w:r w:rsidR="00335CC3">
              <w:rPr>
                <w:rFonts w:cs="Times New Roman"/>
                <w:color w:val="008000"/>
                <w:sz w:val="20"/>
                <w:szCs w:val="20"/>
                <w:lang w:val="fr-FR"/>
              </w:rPr>
              <w:t>-</w:t>
            </w:r>
            <w:r w:rsidRPr="00D606F9">
              <w:rPr>
                <w:rFonts w:cs="Times New Roman"/>
                <w:color w:val="008000"/>
                <w:sz w:val="20"/>
                <w:szCs w:val="20"/>
                <w:lang w:val="fr-FR"/>
              </w:rPr>
              <w:t>3"</w:t>
            </w:r>
            <w:r w:rsidRPr="00D606F9">
              <w:rPr>
                <w:rFonts w:cs="Times New Roman"/>
                <w:color w:val="000000"/>
                <w:sz w:val="20"/>
                <w:szCs w:val="20"/>
                <w:lang w:val="fr-FR"/>
              </w:rPr>
              <w:t>;</w:t>
            </w:r>
            <w:r>
              <w:rPr>
                <w:rFonts w:cs="Times New Roman"/>
                <w:color w:val="000000"/>
                <w:sz w:val="20"/>
                <w:szCs w:val="20"/>
                <w:lang w:val="fr-FR"/>
              </w:rPr>
              <w:br/>
            </w:r>
            <w:r w:rsidRPr="00D606F9">
              <w:rPr>
                <w:rFonts w:cs="Times New Roman"/>
                <w:color w:val="000000"/>
                <w:sz w:val="20"/>
                <w:szCs w:val="20"/>
                <w:lang w:val="fr-FR"/>
              </w:rPr>
              <w:tab/>
            </w:r>
            <w:r w:rsidRPr="00A225EA">
              <w:rPr>
                <w:rFonts w:cs="Times New Roman"/>
                <w:color w:val="000080"/>
                <w:sz w:val="20"/>
                <w:szCs w:val="20"/>
              </w:rPr>
              <w:t>uses</w:t>
            </w:r>
            <w:r w:rsidRPr="00A225EA">
              <w:rPr>
                <w:rFonts w:cs="Times New Roman"/>
                <w:color w:val="000000"/>
                <w:sz w:val="20"/>
                <w:szCs w:val="20"/>
              </w:rPr>
              <w:t xml:space="preserve"> unique-set-example;</w:t>
            </w:r>
            <w:r w:rsidRPr="00A225EA">
              <w:rPr>
                <w:rFonts w:cs="Times New Roman"/>
                <w:color w:val="000000"/>
                <w:sz w:val="20"/>
                <w:szCs w:val="20"/>
              </w:rPr>
              <w:br/>
            </w:r>
            <w:r w:rsidRPr="00D606F9">
              <w:rPr>
                <w:rFonts w:cs="Times New Roman"/>
                <w:color w:val="000000"/>
                <w:sz w:val="20"/>
                <w:szCs w:val="20"/>
              </w:rPr>
              <w:t>}</w:t>
            </w:r>
          </w:p>
        </w:tc>
      </w:tr>
    </w:tbl>
    <w:p w14:paraId="15D58524" w14:textId="77777777" w:rsidR="002B7DFC" w:rsidRPr="00736DED" w:rsidRDefault="002B7DFC" w:rsidP="005752F2">
      <w:pPr>
        <w:rPr>
          <w:szCs w:val="24"/>
        </w:rPr>
      </w:pPr>
    </w:p>
    <w:p w14:paraId="3B6172B2" w14:textId="77777777" w:rsidR="002B7DFC" w:rsidRDefault="002B7DFC" w:rsidP="009B6F01">
      <w:pPr>
        <w:pStyle w:val="berschrift2"/>
      </w:pPr>
      <w:bookmarkStart w:id="227" w:name="_Ref420596723"/>
      <w:bookmarkStart w:id="228" w:name="_Toc516067370"/>
      <w:bookmarkStart w:id="229" w:name="_Toc531166591"/>
      <w:r w:rsidRPr="002B7DFC">
        <w:t xml:space="preserve">Mapping of </w:t>
      </w:r>
      <w:r w:rsidR="00C130BE">
        <w:t xml:space="preserve">Data </w:t>
      </w:r>
      <w:r w:rsidRPr="002B7DFC">
        <w:t>Types</w:t>
      </w:r>
      <w:bookmarkEnd w:id="227"/>
      <w:bookmarkEnd w:id="228"/>
      <w:bookmarkEnd w:id="229"/>
    </w:p>
    <w:p w14:paraId="2479EE7B" w14:textId="77777777" w:rsidR="004724C9" w:rsidRPr="00736DED" w:rsidRDefault="006A1AA4" w:rsidP="005752F2">
      <w:pPr>
        <w:rPr>
          <w:szCs w:val="24"/>
        </w:rPr>
      </w:pPr>
      <w:r w:rsidRPr="00736DED">
        <w:rPr>
          <w:szCs w:val="24"/>
        </w:rPr>
        <w:t xml:space="preserve">Various kinds of </w:t>
      </w:r>
      <w:r w:rsidR="0068705D" w:rsidRPr="00736DED">
        <w:rPr>
          <w:szCs w:val="24"/>
        </w:rPr>
        <w:t xml:space="preserve">data </w:t>
      </w:r>
      <w:r w:rsidRPr="00736DED">
        <w:rPr>
          <w:szCs w:val="24"/>
        </w:rPr>
        <w:t xml:space="preserve">types </w:t>
      </w:r>
      <w:r w:rsidR="004724C9" w:rsidRPr="00736DED">
        <w:rPr>
          <w:szCs w:val="24"/>
        </w:rPr>
        <w:t>are defined</w:t>
      </w:r>
      <w:r w:rsidR="0068705D" w:rsidRPr="00736DED">
        <w:rPr>
          <w:szCs w:val="24"/>
        </w:rPr>
        <w:t xml:space="preserve"> in UML</w:t>
      </w:r>
      <w:r w:rsidR="004724C9" w:rsidRPr="00736DED">
        <w:rPr>
          <w:szCs w:val="24"/>
        </w:rPr>
        <w:t>:</w:t>
      </w:r>
    </w:p>
    <w:p w14:paraId="74BEBA06" w14:textId="77777777" w:rsidR="00EA0F5D" w:rsidRDefault="006A1AA4" w:rsidP="00F90BF5">
      <w:pPr>
        <w:pStyle w:val="Listenabsatz"/>
        <w:numPr>
          <w:ilvl w:val="0"/>
          <w:numId w:val="16"/>
        </w:numPr>
        <w:tabs>
          <w:tab w:val="num" w:pos="360"/>
        </w:tabs>
        <w:rPr>
          <w:szCs w:val="24"/>
        </w:rPr>
      </w:pPr>
      <w:r w:rsidRPr="00736DED">
        <w:rPr>
          <w:szCs w:val="24"/>
        </w:rPr>
        <w:t xml:space="preserve">Primitive </w:t>
      </w:r>
      <w:r w:rsidR="00F86059" w:rsidRPr="00736DED">
        <w:rPr>
          <w:szCs w:val="24"/>
        </w:rPr>
        <w:t xml:space="preserve">Data </w:t>
      </w:r>
      <w:r w:rsidRPr="00736DED">
        <w:rPr>
          <w:szCs w:val="24"/>
        </w:rPr>
        <w:t>Type</w:t>
      </w:r>
      <w:r w:rsidR="004724C9" w:rsidRPr="00736DED">
        <w:rPr>
          <w:szCs w:val="24"/>
        </w:rPr>
        <w:t>s</w:t>
      </w:r>
      <w:r w:rsidR="00F86059" w:rsidRPr="00736DED">
        <w:rPr>
          <w:szCs w:val="24"/>
        </w:rPr>
        <w:t xml:space="preserve"> (not further </w:t>
      </w:r>
      <w:proofErr w:type="gramStart"/>
      <w:r w:rsidR="00F86059" w:rsidRPr="00736DED">
        <w:rPr>
          <w:szCs w:val="24"/>
        </w:rPr>
        <w:t>structured;</w:t>
      </w:r>
      <w:proofErr w:type="gramEnd"/>
      <w:r w:rsidR="00F86059" w:rsidRPr="00736DED">
        <w:rPr>
          <w:szCs w:val="24"/>
        </w:rPr>
        <w:t xml:space="preserve"> e.g., Integer, MAC address)</w:t>
      </w:r>
    </w:p>
    <w:p w14:paraId="53F3741C" w14:textId="77777777" w:rsidR="00EA0F5D" w:rsidRDefault="004E5EDF" w:rsidP="00F90BF5">
      <w:pPr>
        <w:pStyle w:val="Listenabsatz"/>
        <w:numPr>
          <w:ilvl w:val="0"/>
          <w:numId w:val="16"/>
        </w:numPr>
        <w:tabs>
          <w:tab w:val="num" w:pos="360"/>
        </w:tabs>
        <w:rPr>
          <w:szCs w:val="24"/>
        </w:rPr>
      </w:pPr>
      <w:r w:rsidRPr="00736DED">
        <w:rPr>
          <w:szCs w:val="24"/>
        </w:rPr>
        <w:t>Complex Data Types (</w:t>
      </w:r>
      <w:r w:rsidR="003610E0" w:rsidRPr="00736DED">
        <w:rPr>
          <w:szCs w:val="24"/>
        </w:rPr>
        <w:t xml:space="preserve">containing </w:t>
      </w:r>
      <w:proofErr w:type="gramStart"/>
      <w:r w:rsidR="003610E0" w:rsidRPr="00736DED">
        <w:rPr>
          <w:szCs w:val="24"/>
        </w:rPr>
        <w:t>attributes</w:t>
      </w:r>
      <w:r w:rsidRPr="00736DED">
        <w:rPr>
          <w:szCs w:val="24"/>
        </w:rPr>
        <w:t>;</w:t>
      </w:r>
      <w:proofErr w:type="gramEnd"/>
      <w:r w:rsidRPr="00736DED">
        <w:rPr>
          <w:szCs w:val="24"/>
        </w:rPr>
        <w:t xml:space="preserve"> e.g., Host which combines </w:t>
      </w:r>
      <w:proofErr w:type="spellStart"/>
      <w:r w:rsidRPr="00736DED">
        <w:rPr>
          <w:szCs w:val="24"/>
        </w:rPr>
        <w:t>ipAddress</w:t>
      </w:r>
      <w:proofErr w:type="spellEnd"/>
      <w:r w:rsidRPr="00736DED">
        <w:rPr>
          <w:szCs w:val="24"/>
        </w:rPr>
        <w:t xml:space="preserve"> and </w:t>
      </w:r>
      <w:proofErr w:type="spellStart"/>
      <w:r w:rsidRPr="00736DED">
        <w:rPr>
          <w:szCs w:val="24"/>
        </w:rPr>
        <w:t>domainName</w:t>
      </w:r>
      <w:proofErr w:type="spellEnd"/>
      <w:r w:rsidRPr="00736DED">
        <w:rPr>
          <w:szCs w:val="24"/>
        </w:rPr>
        <w:t>)</w:t>
      </w:r>
    </w:p>
    <w:p w14:paraId="3DBA40CC" w14:textId="77777777" w:rsidR="00EA0F5D" w:rsidRDefault="006A1AA4" w:rsidP="00F90BF5">
      <w:pPr>
        <w:pStyle w:val="Listenabsatz"/>
        <w:numPr>
          <w:ilvl w:val="0"/>
          <w:numId w:val="16"/>
        </w:numPr>
        <w:tabs>
          <w:tab w:val="num" w:pos="360"/>
        </w:tabs>
        <w:rPr>
          <w:szCs w:val="24"/>
        </w:rPr>
      </w:pPr>
      <w:r w:rsidRPr="00736DED">
        <w:rPr>
          <w:szCs w:val="24"/>
        </w:rPr>
        <w:t>Enumeration</w:t>
      </w:r>
      <w:r w:rsidR="004724C9" w:rsidRPr="00736DED">
        <w:rPr>
          <w:szCs w:val="24"/>
        </w:rPr>
        <w:t>s</w:t>
      </w:r>
    </w:p>
    <w:p w14:paraId="15F7365F" w14:textId="680228FA" w:rsidR="003C78DC" w:rsidRDefault="00C91833" w:rsidP="003C78DC">
      <w:pPr>
        <w:pStyle w:val="Listenabsatz"/>
        <w:numPr>
          <w:ilvl w:val="0"/>
          <w:numId w:val="16"/>
        </w:numPr>
        <w:tabs>
          <w:tab w:val="num" w:pos="360"/>
        </w:tabs>
        <w:rPr>
          <w:szCs w:val="24"/>
        </w:rPr>
      </w:pPr>
      <w:r>
        <w:rPr>
          <w:szCs w:val="24"/>
        </w:rPr>
        <w:t>Bit field Data Types (also known as flags)</w:t>
      </w:r>
    </w:p>
    <w:p w14:paraId="2D5497CB" w14:textId="4271720D" w:rsidR="004724C9" w:rsidRPr="00736DED" w:rsidRDefault="00C91833" w:rsidP="004724C9">
      <w:pPr>
        <w:rPr>
          <w:szCs w:val="24"/>
        </w:rPr>
      </w:pPr>
      <w:r>
        <w:rPr>
          <w:szCs w:val="24"/>
        </w:rPr>
        <w:t>Data Types</w:t>
      </w:r>
      <w:r w:rsidR="004724C9" w:rsidRPr="00736DED">
        <w:rPr>
          <w:szCs w:val="24"/>
        </w:rPr>
        <w:t xml:space="preserve"> are used </w:t>
      </w:r>
      <w:r w:rsidR="0068705D" w:rsidRPr="00736DED">
        <w:rPr>
          <w:szCs w:val="24"/>
        </w:rPr>
        <w:t>as</w:t>
      </w:r>
      <w:r w:rsidR="004724C9" w:rsidRPr="00736DED">
        <w:rPr>
          <w:szCs w:val="24"/>
        </w:rPr>
        <w:t xml:space="preserve"> type definition of attributes and parameters.</w:t>
      </w:r>
    </w:p>
    <w:p w14:paraId="21501DBD" w14:textId="77777777" w:rsidR="002B7DFC" w:rsidRPr="00736DED" w:rsidRDefault="002B7DFC" w:rsidP="005752F2">
      <w:pPr>
        <w:rPr>
          <w:szCs w:val="24"/>
        </w:rPr>
      </w:pPr>
    </w:p>
    <w:p w14:paraId="1991B115" w14:textId="77777777" w:rsidR="001F55B9" w:rsidRDefault="00D40843" w:rsidP="001F55B9">
      <w:pPr>
        <w:pStyle w:val="berschrift3"/>
      </w:pPr>
      <w:bookmarkStart w:id="230" w:name="_Toc516067371"/>
      <w:bookmarkStart w:id="231" w:name="_Toc531166592"/>
      <w:r>
        <w:t xml:space="preserve">Generic </w:t>
      </w:r>
      <w:r w:rsidR="001F55B9" w:rsidRPr="002B7DFC">
        <w:t xml:space="preserve">Mapping of </w:t>
      </w:r>
      <w:r>
        <w:t>Primitive</w:t>
      </w:r>
      <w:r w:rsidR="001F55B9">
        <w:t xml:space="preserve"> Data</w:t>
      </w:r>
      <w:r w:rsidR="001F55B9" w:rsidRPr="002B7DFC">
        <w:t xml:space="preserve"> Types</w:t>
      </w:r>
      <w:bookmarkEnd w:id="230"/>
      <w:bookmarkEnd w:id="231"/>
    </w:p>
    <w:p w14:paraId="054328CE" w14:textId="77777777" w:rsidR="001F55B9" w:rsidRPr="00736DED" w:rsidRDefault="001F55B9" w:rsidP="001F55B9">
      <w:pPr>
        <w:rPr>
          <w:szCs w:val="24"/>
        </w:rPr>
      </w:pPr>
    </w:p>
    <w:p w14:paraId="7C8126D2" w14:textId="7358BED4" w:rsidR="001F55B9" w:rsidRDefault="001F55B9" w:rsidP="001F55B9">
      <w:pPr>
        <w:pStyle w:val="TableCaption"/>
      </w:pPr>
      <w:bookmarkStart w:id="232" w:name="_Ref459214880"/>
      <w:bookmarkStart w:id="233" w:name="_Toc420597472"/>
      <w:bookmarkStart w:id="234" w:name="_Toc516067325"/>
      <w:bookmarkStart w:id="235" w:name="_Toc531166650"/>
      <w:r>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8</w:t>
      </w:r>
      <w:r w:rsidR="00991E2B">
        <w:fldChar w:fldCharType="end"/>
      </w:r>
      <w:bookmarkEnd w:id="232"/>
      <w:r>
        <w:t xml:space="preserve">: </w:t>
      </w:r>
      <w:r w:rsidR="00055F09">
        <w:t>Primitive</w:t>
      </w:r>
      <w:r>
        <w:t xml:space="preserve"> Data Type Mapping</w:t>
      </w:r>
      <w:bookmarkEnd w:id="233"/>
      <w:bookmarkEnd w:id="234"/>
      <w:bookmarkEnd w:id="235"/>
    </w:p>
    <w:tbl>
      <w:tblPr>
        <w:tblStyle w:val="Tabellenraster"/>
        <w:tblW w:w="0" w:type="auto"/>
        <w:tblLook w:val="04A0" w:firstRow="1" w:lastRow="0" w:firstColumn="1" w:lastColumn="0" w:noHBand="0" w:noVBand="1"/>
      </w:tblPr>
      <w:tblGrid>
        <w:gridCol w:w="2736"/>
        <w:gridCol w:w="3439"/>
        <w:gridCol w:w="3401"/>
      </w:tblGrid>
      <w:tr w:rsidR="001F55B9" w:rsidRPr="0060788A" w14:paraId="093E5981" w14:textId="77777777" w:rsidTr="0068210E">
        <w:trPr>
          <w:cantSplit/>
        </w:trPr>
        <w:tc>
          <w:tcPr>
            <w:tcW w:w="9500" w:type="dxa"/>
            <w:gridSpan w:val="3"/>
            <w:shd w:val="clear" w:color="auto" w:fill="BAE3A7" w:themeFill="accent5" w:themeFillTint="66"/>
          </w:tcPr>
          <w:p w14:paraId="01BB4B24" w14:textId="77777777" w:rsidR="001F55B9" w:rsidRPr="0060788A" w:rsidRDefault="00055F09" w:rsidP="00736DED">
            <w:pPr>
              <w:spacing w:before="80" w:after="80"/>
              <w:jc w:val="center"/>
              <w:rPr>
                <w:szCs w:val="24"/>
              </w:rPr>
            </w:pPr>
            <w:r>
              <w:rPr>
                <w:szCs w:val="24"/>
              </w:rPr>
              <w:t>Primitive</w:t>
            </w:r>
            <w:r w:rsidR="001F55B9">
              <w:rPr>
                <w:szCs w:val="24"/>
              </w:rPr>
              <w:t xml:space="preserve"> Data</w:t>
            </w:r>
            <w:r w:rsidR="001F55B9" w:rsidRPr="0060788A">
              <w:rPr>
                <w:szCs w:val="24"/>
              </w:rPr>
              <w:t xml:space="preserve"> Type </w:t>
            </w:r>
            <w:r w:rsidR="001F55B9" w:rsidRPr="0060788A">
              <w:rPr>
                <w:szCs w:val="24"/>
              </w:rPr>
              <w:sym w:font="Wingdings" w:char="F0E0"/>
            </w:r>
            <w:r w:rsidR="001F55B9" w:rsidRPr="0060788A">
              <w:rPr>
                <w:szCs w:val="24"/>
              </w:rPr>
              <w:t xml:space="preserve"> </w:t>
            </w:r>
            <w:r w:rsidR="001F55B9" w:rsidRPr="00BE6E07">
              <w:rPr>
                <w:szCs w:val="24"/>
              </w:rPr>
              <w:t>“</w:t>
            </w:r>
            <w:proofErr w:type="spellStart"/>
            <w:r w:rsidR="001F55B9" w:rsidRPr="00BE6E07">
              <w:rPr>
                <w:szCs w:val="24"/>
              </w:rPr>
              <w:t>typeDef</w:t>
            </w:r>
            <w:proofErr w:type="spellEnd"/>
            <w:r w:rsidR="001F55B9" w:rsidRPr="00BE6E07">
              <w:rPr>
                <w:szCs w:val="24"/>
              </w:rPr>
              <w:t>” statement</w:t>
            </w:r>
          </w:p>
        </w:tc>
      </w:tr>
      <w:tr w:rsidR="001F55B9" w:rsidRPr="0060788A" w14:paraId="2730E678" w14:textId="77777777" w:rsidTr="0068210E">
        <w:trPr>
          <w:cantSplit/>
        </w:trPr>
        <w:tc>
          <w:tcPr>
            <w:tcW w:w="1913" w:type="dxa"/>
            <w:shd w:val="clear" w:color="auto" w:fill="EEF1A5" w:themeFill="accent2" w:themeFillTint="66"/>
          </w:tcPr>
          <w:p w14:paraId="37FC70E6" w14:textId="77777777" w:rsidR="001F55B9" w:rsidRPr="0060788A" w:rsidRDefault="001F55B9" w:rsidP="00736DED">
            <w:pPr>
              <w:spacing w:before="80" w:after="80"/>
              <w:rPr>
                <w:szCs w:val="24"/>
              </w:rPr>
            </w:pPr>
            <w:r w:rsidRPr="0060788A">
              <w:rPr>
                <w:szCs w:val="24"/>
              </w:rPr>
              <w:t>UML Artifact</w:t>
            </w:r>
          </w:p>
        </w:tc>
        <w:tc>
          <w:tcPr>
            <w:tcW w:w="3827" w:type="dxa"/>
            <w:shd w:val="clear" w:color="auto" w:fill="7BEFFF" w:themeFill="accent1" w:themeFillTint="66"/>
          </w:tcPr>
          <w:p w14:paraId="6A83F984" w14:textId="77777777" w:rsidR="001F55B9" w:rsidRPr="0060788A" w:rsidRDefault="001F55B9" w:rsidP="00736DED">
            <w:pPr>
              <w:spacing w:before="80" w:after="80"/>
              <w:rPr>
                <w:szCs w:val="24"/>
              </w:rPr>
            </w:pPr>
            <w:r w:rsidRPr="0060788A">
              <w:rPr>
                <w:szCs w:val="24"/>
              </w:rPr>
              <w:t>YANG Artifact</w:t>
            </w:r>
          </w:p>
        </w:tc>
        <w:tc>
          <w:tcPr>
            <w:tcW w:w="3760" w:type="dxa"/>
            <w:shd w:val="clear" w:color="auto" w:fill="D9D9D9" w:themeFill="background1" w:themeFillShade="D9"/>
          </w:tcPr>
          <w:p w14:paraId="640822EE" w14:textId="77777777" w:rsidR="001F55B9" w:rsidRPr="0060788A" w:rsidRDefault="001F55B9" w:rsidP="00736DED">
            <w:pPr>
              <w:spacing w:before="80" w:after="80"/>
              <w:rPr>
                <w:szCs w:val="24"/>
              </w:rPr>
            </w:pPr>
            <w:r w:rsidRPr="0060788A">
              <w:rPr>
                <w:szCs w:val="24"/>
              </w:rPr>
              <w:t>Comments</w:t>
            </w:r>
          </w:p>
        </w:tc>
      </w:tr>
      <w:tr w:rsidR="001F55B9" w:rsidRPr="0060788A" w14:paraId="434679DB" w14:textId="77777777" w:rsidTr="0068210E">
        <w:trPr>
          <w:cantSplit/>
          <w:tblHeader w:val="0"/>
        </w:trPr>
        <w:tc>
          <w:tcPr>
            <w:tcW w:w="1913" w:type="dxa"/>
          </w:tcPr>
          <w:p w14:paraId="1A06538D" w14:textId="77777777" w:rsidR="001F55B9" w:rsidRPr="0060788A" w:rsidRDefault="001F55B9" w:rsidP="00736DED">
            <w:pPr>
              <w:spacing w:before="80" w:after="80"/>
              <w:rPr>
                <w:szCs w:val="24"/>
              </w:rPr>
            </w:pPr>
            <w:r w:rsidRPr="00216194">
              <w:rPr>
                <w:szCs w:val="24"/>
                <w:lang w:val="en-GB"/>
              </w:rPr>
              <w:t>documentation</w:t>
            </w:r>
            <w:r>
              <w:rPr>
                <w:szCs w:val="24"/>
              </w:rPr>
              <w:t xml:space="preserve"> “Applied comments”</w:t>
            </w:r>
            <w:r>
              <w:rPr>
                <w:szCs w:val="24"/>
              </w:rPr>
              <w:br/>
              <w:t>(</w:t>
            </w:r>
            <w:r w:rsidRPr="000B44B4">
              <w:rPr>
                <w:szCs w:val="24"/>
              </w:rPr>
              <w:t xml:space="preserve">carried in </w:t>
            </w:r>
            <w:r>
              <w:rPr>
                <w:szCs w:val="24"/>
              </w:rPr>
              <w:t xml:space="preserve">XMI as </w:t>
            </w:r>
            <w:r w:rsidRPr="000B44B4">
              <w:rPr>
                <w:szCs w:val="24"/>
              </w:rPr>
              <w:t>“</w:t>
            </w:r>
            <w:proofErr w:type="spellStart"/>
            <w:r>
              <w:rPr>
                <w:szCs w:val="24"/>
              </w:rPr>
              <w:t>ownedC</w:t>
            </w:r>
            <w:r w:rsidRPr="000B44B4">
              <w:rPr>
                <w:szCs w:val="24"/>
              </w:rPr>
              <w:t>omment</w:t>
            </w:r>
            <w:proofErr w:type="spellEnd"/>
            <w:r w:rsidRPr="000B44B4">
              <w:rPr>
                <w:szCs w:val="24"/>
              </w:rPr>
              <w:t>”</w:t>
            </w:r>
            <w:r>
              <w:rPr>
                <w:szCs w:val="24"/>
              </w:rPr>
              <w:t>)</w:t>
            </w:r>
          </w:p>
        </w:tc>
        <w:tc>
          <w:tcPr>
            <w:tcW w:w="3827" w:type="dxa"/>
          </w:tcPr>
          <w:p w14:paraId="7FC00669" w14:textId="77777777" w:rsidR="001F55B9" w:rsidRPr="0060788A" w:rsidRDefault="001F55B9" w:rsidP="00736DED">
            <w:pPr>
              <w:spacing w:before="80" w:after="80"/>
              <w:rPr>
                <w:szCs w:val="24"/>
              </w:rPr>
            </w:pPr>
            <w:r w:rsidRPr="00986FE9">
              <w:rPr>
                <w:szCs w:val="24"/>
                <w:lang w:val="fr-FR"/>
              </w:rPr>
              <w:t xml:space="preserve">“description” </w:t>
            </w:r>
            <w:proofErr w:type="spellStart"/>
            <w:r w:rsidRPr="00986FE9">
              <w:rPr>
                <w:szCs w:val="24"/>
                <w:lang w:val="fr-FR"/>
              </w:rPr>
              <w:t>substatement</w:t>
            </w:r>
            <w:proofErr w:type="spellEnd"/>
          </w:p>
        </w:tc>
        <w:tc>
          <w:tcPr>
            <w:tcW w:w="3760" w:type="dxa"/>
          </w:tcPr>
          <w:p w14:paraId="04C2E136" w14:textId="77777777" w:rsidR="001F55B9" w:rsidRPr="0060788A" w:rsidRDefault="001F55B9" w:rsidP="00736DED">
            <w:pPr>
              <w:spacing w:before="80" w:after="80"/>
              <w:rPr>
                <w:szCs w:val="24"/>
              </w:rPr>
            </w:pPr>
            <w:r>
              <w:rPr>
                <w:szCs w:val="24"/>
              </w:rPr>
              <w:t>M</w:t>
            </w:r>
            <w:r w:rsidRPr="00083AA2">
              <w:rPr>
                <w:szCs w:val="24"/>
              </w:rPr>
              <w:t xml:space="preserve">ultiple </w:t>
            </w:r>
            <w:r>
              <w:rPr>
                <w:szCs w:val="24"/>
              </w:rPr>
              <w:t xml:space="preserve">“applied </w:t>
            </w:r>
            <w:r w:rsidRPr="00083AA2">
              <w:rPr>
                <w:szCs w:val="24"/>
              </w:rPr>
              <w:t>comments</w:t>
            </w:r>
            <w:r>
              <w:rPr>
                <w:szCs w:val="24"/>
              </w:rPr>
              <w:t>”</w:t>
            </w:r>
            <w:r w:rsidRPr="00083AA2">
              <w:rPr>
                <w:szCs w:val="24"/>
              </w:rPr>
              <w:t xml:space="preserve"> </w:t>
            </w:r>
            <w:r>
              <w:rPr>
                <w:szCs w:val="24"/>
              </w:rPr>
              <w:t>defined in UML, n</w:t>
            </w:r>
            <w:r w:rsidRPr="00083AA2">
              <w:rPr>
                <w:szCs w:val="24"/>
              </w:rPr>
              <w:t xml:space="preserve">eed to be collapsed into a single </w:t>
            </w:r>
            <w:r>
              <w:rPr>
                <w:szCs w:val="24"/>
              </w:rPr>
              <w:t>“</w:t>
            </w:r>
            <w:r w:rsidRPr="00083AA2">
              <w:rPr>
                <w:szCs w:val="24"/>
              </w:rPr>
              <w:t>description</w:t>
            </w:r>
            <w:r>
              <w:rPr>
                <w:szCs w:val="24"/>
              </w:rPr>
              <w:t xml:space="preserve">” </w:t>
            </w:r>
            <w:proofErr w:type="spellStart"/>
            <w:r>
              <w:rPr>
                <w:szCs w:val="24"/>
              </w:rPr>
              <w:t>substatement</w:t>
            </w:r>
            <w:proofErr w:type="spellEnd"/>
            <w:r>
              <w:rPr>
                <w:szCs w:val="24"/>
              </w:rPr>
              <w:t>.</w:t>
            </w:r>
          </w:p>
        </w:tc>
      </w:tr>
      <w:tr w:rsidR="001F55B9" w:rsidRPr="0060788A" w14:paraId="514B512F" w14:textId="77777777" w:rsidTr="0068210E">
        <w:trPr>
          <w:cantSplit/>
          <w:tblHeader w:val="0"/>
        </w:trPr>
        <w:tc>
          <w:tcPr>
            <w:tcW w:w="1913" w:type="dxa"/>
          </w:tcPr>
          <w:p w14:paraId="01BDAAF7" w14:textId="77777777" w:rsidR="001F55B9" w:rsidRPr="0060788A" w:rsidRDefault="001F55B9" w:rsidP="00736DED">
            <w:pPr>
              <w:spacing w:before="80" w:after="80"/>
              <w:rPr>
                <w:szCs w:val="24"/>
              </w:rPr>
            </w:pPr>
            <w:r w:rsidRPr="00986FE9">
              <w:rPr>
                <w:szCs w:val="24"/>
              </w:rPr>
              <w:t>type</w:t>
            </w:r>
          </w:p>
        </w:tc>
        <w:tc>
          <w:tcPr>
            <w:tcW w:w="3827" w:type="dxa"/>
          </w:tcPr>
          <w:p w14:paraId="6454887D" w14:textId="77777777" w:rsidR="001F55B9" w:rsidRPr="0060788A" w:rsidRDefault="001F55B9" w:rsidP="00736DED">
            <w:pPr>
              <w:spacing w:before="80" w:after="80"/>
              <w:rPr>
                <w:szCs w:val="24"/>
              </w:rPr>
            </w:pPr>
            <w:r w:rsidRPr="00986FE9">
              <w:rPr>
                <w:szCs w:val="24"/>
              </w:rPr>
              <w:t xml:space="preserve">“type” </w:t>
            </w:r>
            <w:proofErr w:type="spellStart"/>
            <w:r w:rsidRPr="00986FE9">
              <w:rPr>
                <w:szCs w:val="24"/>
              </w:rPr>
              <w:t>substatement</w:t>
            </w:r>
            <w:proofErr w:type="spellEnd"/>
            <w:r>
              <w:rPr>
                <w:szCs w:val="24"/>
              </w:rPr>
              <w:br/>
            </w:r>
            <w:r w:rsidRPr="00986FE9">
              <w:rPr>
                <w:szCs w:val="24"/>
              </w:rPr>
              <w:t>(built-in type</w:t>
            </w:r>
            <w:r w:rsidR="00B43FCE">
              <w:rPr>
                <w:szCs w:val="24"/>
              </w:rPr>
              <w:t xml:space="preserve"> </w:t>
            </w:r>
            <w:r w:rsidR="00B43FCE" w:rsidRPr="00B43FCE">
              <w:rPr>
                <w:szCs w:val="24"/>
              </w:rPr>
              <w:t>or derived type</w:t>
            </w:r>
            <w:r w:rsidRPr="00986FE9">
              <w:rPr>
                <w:szCs w:val="24"/>
              </w:rPr>
              <w:t>)</w:t>
            </w:r>
          </w:p>
        </w:tc>
        <w:tc>
          <w:tcPr>
            <w:tcW w:w="3760" w:type="dxa"/>
          </w:tcPr>
          <w:p w14:paraId="1A051D8C" w14:textId="77777777" w:rsidR="001F55B9" w:rsidRPr="0060788A" w:rsidRDefault="001F55B9" w:rsidP="00736DED">
            <w:pPr>
              <w:spacing w:before="80" w:after="80"/>
              <w:rPr>
                <w:szCs w:val="24"/>
              </w:rPr>
            </w:pPr>
          </w:p>
        </w:tc>
      </w:tr>
      <w:tr w:rsidR="001F55B9" w:rsidRPr="0060788A" w14:paraId="56825436" w14:textId="77777777" w:rsidTr="0068210E">
        <w:trPr>
          <w:cantSplit/>
          <w:tblHeader w:val="0"/>
        </w:trPr>
        <w:tc>
          <w:tcPr>
            <w:tcW w:w="1913" w:type="dxa"/>
          </w:tcPr>
          <w:p w14:paraId="5176634C" w14:textId="77777777" w:rsidR="001F55B9" w:rsidRPr="0060788A" w:rsidRDefault="001F55B9" w:rsidP="00736DED">
            <w:pPr>
              <w:spacing w:before="80" w:after="80"/>
              <w:rPr>
                <w:szCs w:val="24"/>
              </w:rPr>
            </w:pPr>
            <w:proofErr w:type="spellStart"/>
            <w:r w:rsidRPr="00986FE9">
              <w:rPr>
                <w:szCs w:val="24"/>
              </w:rPr>
              <w:lastRenderedPageBreak/>
              <w:t>defaultValue</w:t>
            </w:r>
            <w:proofErr w:type="spellEnd"/>
          </w:p>
        </w:tc>
        <w:tc>
          <w:tcPr>
            <w:tcW w:w="3827" w:type="dxa"/>
          </w:tcPr>
          <w:p w14:paraId="45CC31AD" w14:textId="77777777" w:rsidR="001F55B9" w:rsidRPr="0060788A" w:rsidRDefault="001F55B9" w:rsidP="00736DED">
            <w:pPr>
              <w:spacing w:before="80" w:after="80"/>
              <w:rPr>
                <w:szCs w:val="24"/>
              </w:rPr>
            </w:pPr>
            <w:r w:rsidRPr="00986FE9">
              <w:rPr>
                <w:szCs w:val="24"/>
              </w:rPr>
              <w:t xml:space="preserve">"default" </w:t>
            </w:r>
            <w:proofErr w:type="spellStart"/>
            <w:r w:rsidRPr="00986FE9">
              <w:rPr>
                <w:szCs w:val="24"/>
              </w:rPr>
              <w:t>substatement</w:t>
            </w:r>
            <w:proofErr w:type="spellEnd"/>
          </w:p>
        </w:tc>
        <w:tc>
          <w:tcPr>
            <w:tcW w:w="3760" w:type="dxa"/>
          </w:tcPr>
          <w:p w14:paraId="459A963C" w14:textId="77777777" w:rsidR="001F55B9" w:rsidRPr="0060788A" w:rsidRDefault="001F55B9" w:rsidP="00736DED">
            <w:pPr>
              <w:spacing w:before="80" w:after="80"/>
              <w:rPr>
                <w:szCs w:val="24"/>
              </w:rPr>
            </w:pPr>
            <w:r w:rsidRPr="00F517BF">
              <w:rPr>
                <w:szCs w:val="24"/>
              </w:rPr>
              <w:t>If</w:t>
            </w:r>
            <w:r>
              <w:rPr>
                <w:szCs w:val="24"/>
              </w:rPr>
              <w:t xml:space="preserve"> </w:t>
            </w:r>
            <w:r w:rsidRPr="00F517BF">
              <w:rPr>
                <w:szCs w:val="24"/>
              </w:rPr>
              <w:t>a default value exists</w:t>
            </w:r>
            <w:r>
              <w:rPr>
                <w:szCs w:val="24"/>
              </w:rPr>
              <w:t xml:space="preserve"> and it is the desired value</w:t>
            </w:r>
            <w:r w:rsidRPr="00F517BF">
              <w:rPr>
                <w:szCs w:val="24"/>
              </w:rPr>
              <w:t xml:space="preserve">, </w:t>
            </w:r>
            <w:r w:rsidRPr="009324C2">
              <w:rPr>
                <w:szCs w:val="24"/>
              </w:rPr>
              <w:t>the parameter does not have to be explicitly</w:t>
            </w:r>
            <w:r>
              <w:rPr>
                <w:szCs w:val="24"/>
              </w:rPr>
              <w:t xml:space="preserve"> </w:t>
            </w:r>
            <w:r w:rsidRPr="009324C2">
              <w:rPr>
                <w:szCs w:val="24"/>
              </w:rPr>
              <w:t>configured by the user.</w:t>
            </w:r>
            <w:r w:rsidR="00712024">
              <w:rPr>
                <w:rFonts w:hint="eastAsia"/>
                <w:szCs w:val="24"/>
                <w:lang w:eastAsia="zh-CN"/>
              </w:rPr>
              <w:t xml:space="preserve"> When the value of </w:t>
            </w:r>
            <w:r w:rsidR="00712024">
              <w:rPr>
                <w:szCs w:val="24"/>
                <w:lang w:eastAsia="zh-CN"/>
              </w:rPr>
              <w:t>“</w:t>
            </w:r>
            <w:proofErr w:type="spellStart"/>
            <w:r w:rsidR="00712024">
              <w:rPr>
                <w:rFonts w:hint="eastAsia"/>
                <w:szCs w:val="24"/>
                <w:lang w:eastAsia="zh-CN"/>
              </w:rPr>
              <w:t>defaultValue</w:t>
            </w:r>
            <w:proofErr w:type="spellEnd"/>
            <w:r w:rsidR="00712024">
              <w:rPr>
                <w:szCs w:val="24"/>
                <w:lang w:eastAsia="zh-CN"/>
              </w:rPr>
              <w:t>”</w:t>
            </w:r>
            <w:r w:rsidR="00712024">
              <w:rPr>
                <w:rFonts w:hint="eastAsia"/>
                <w:szCs w:val="24"/>
                <w:lang w:eastAsia="zh-CN"/>
              </w:rPr>
              <w:t xml:space="preserve"> is </w:t>
            </w:r>
            <w:r w:rsidR="00712024">
              <w:rPr>
                <w:szCs w:val="24"/>
                <w:lang w:eastAsia="zh-CN"/>
              </w:rPr>
              <w:t>“</w:t>
            </w:r>
            <w:r w:rsidR="00712024">
              <w:rPr>
                <w:rFonts w:hint="eastAsia"/>
                <w:szCs w:val="24"/>
                <w:lang w:eastAsia="zh-CN"/>
              </w:rPr>
              <w:t>NA</w:t>
            </w:r>
            <w:r w:rsidR="00712024">
              <w:rPr>
                <w:szCs w:val="24"/>
                <w:lang w:eastAsia="zh-CN"/>
              </w:rPr>
              <w:t>”</w:t>
            </w:r>
            <w:r w:rsidR="00712024">
              <w:rPr>
                <w:rFonts w:hint="eastAsia"/>
                <w:szCs w:val="24"/>
                <w:lang w:eastAsia="zh-CN"/>
              </w:rPr>
              <w:t>, the tool ignores it and doesn</w:t>
            </w:r>
            <w:r w:rsidR="00712024">
              <w:rPr>
                <w:szCs w:val="24"/>
                <w:lang w:eastAsia="zh-CN"/>
              </w:rPr>
              <w:t>’</w:t>
            </w:r>
            <w:r w:rsidR="00712024">
              <w:rPr>
                <w:rFonts w:hint="eastAsia"/>
                <w:szCs w:val="24"/>
                <w:lang w:eastAsia="zh-CN"/>
              </w:rPr>
              <w:t xml:space="preserve">t print out </w:t>
            </w:r>
            <w:r w:rsidR="00712024">
              <w:rPr>
                <w:szCs w:val="24"/>
                <w:lang w:eastAsia="zh-CN"/>
              </w:rPr>
              <w:t>“</w:t>
            </w:r>
            <w:r w:rsidR="00712024">
              <w:rPr>
                <w:rFonts w:hint="eastAsia"/>
                <w:szCs w:val="24"/>
                <w:lang w:eastAsia="zh-CN"/>
              </w:rPr>
              <w:t>default</w:t>
            </w:r>
            <w:r w:rsidR="00712024">
              <w:rPr>
                <w:szCs w:val="24"/>
                <w:lang w:eastAsia="zh-CN"/>
              </w:rPr>
              <w:t>”</w:t>
            </w:r>
            <w:r w:rsidR="00712024">
              <w:rPr>
                <w:rFonts w:hint="eastAsia"/>
                <w:szCs w:val="24"/>
                <w:lang w:eastAsia="zh-CN"/>
              </w:rPr>
              <w:t xml:space="preserve"> </w:t>
            </w:r>
            <w:proofErr w:type="spellStart"/>
            <w:r w:rsidR="00712024">
              <w:rPr>
                <w:rFonts w:hint="eastAsia"/>
                <w:szCs w:val="24"/>
                <w:lang w:eastAsia="zh-CN"/>
              </w:rPr>
              <w:t>substatement</w:t>
            </w:r>
            <w:proofErr w:type="spellEnd"/>
            <w:r w:rsidR="00712024">
              <w:rPr>
                <w:rFonts w:hint="eastAsia"/>
                <w:szCs w:val="24"/>
                <w:lang w:eastAsia="zh-CN"/>
              </w:rPr>
              <w:t>.</w:t>
            </w:r>
          </w:p>
        </w:tc>
      </w:tr>
      <w:tr w:rsidR="001F55B9" w:rsidRPr="00B9286F" w14:paraId="0120D1C4" w14:textId="77777777" w:rsidTr="0068210E">
        <w:trPr>
          <w:tblHeader w:val="0"/>
        </w:trPr>
        <w:tc>
          <w:tcPr>
            <w:tcW w:w="1913" w:type="dxa"/>
          </w:tcPr>
          <w:p w14:paraId="60E58258" w14:textId="77777777" w:rsidR="001F55B9" w:rsidRPr="00F07EF9" w:rsidRDefault="001F55B9" w:rsidP="00736DED">
            <w:pPr>
              <w:spacing w:before="80" w:after="80"/>
              <w:rPr>
                <w:szCs w:val="24"/>
              </w:rPr>
            </w:pPr>
            <w:r w:rsidRPr="00FB7A00">
              <w:rPr>
                <w:szCs w:val="24"/>
              </w:rPr>
              <w:t>unit</w:t>
            </w:r>
          </w:p>
        </w:tc>
        <w:tc>
          <w:tcPr>
            <w:tcW w:w="3827" w:type="dxa"/>
          </w:tcPr>
          <w:p w14:paraId="5FC644EE" w14:textId="77777777" w:rsidR="001F55B9" w:rsidRPr="00B9286F" w:rsidRDefault="001F55B9" w:rsidP="00736DED">
            <w:pPr>
              <w:spacing w:before="80" w:after="80"/>
              <w:rPr>
                <w:szCs w:val="24"/>
              </w:rPr>
            </w:pPr>
            <w:r w:rsidRPr="00C27849">
              <w:rPr>
                <w:szCs w:val="24"/>
              </w:rPr>
              <w:t>“</w:t>
            </w:r>
            <w:r>
              <w:rPr>
                <w:szCs w:val="24"/>
              </w:rPr>
              <w:t>units</w:t>
            </w:r>
            <w:r w:rsidRPr="00C27849">
              <w:rPr>
                <w:szCs w:val="24"/>
              </w:rPr>
              <w:t xml:space="preserve">” </w:t>
            </w:r>
            <w:proofErr w:type="spellStart"/>
            <w:r w:rsidRPr="00C27849">
              <w:rPr>
                <w:szCs w:val="24"/>
              </w:rPr>
              <w:t>substatement</w:t>
            </w:r>
            <w:proofErr w:type="spellEnd"/>
          </w:p>
        </w:tc>
        <w:tc>
          <w:tcPr>
            <w:tcW w:w="3760" w:type="dxa"/>
          </w:tcPr>
          <w:p w14:paraId="544F4BEE" w14:textId="77777777" w:rsidR="001F55B9" w:rsidRPr="00B9286F" w:rsidRDefault="001F55B9" w:rsidP="00736DED">
            <w:pPr>
              <w:spacing w:before="80" w:after="80"/>
              <w:rPr>
                <w:szCs w:val="24"/>
              </w:rPr>
            </w:pPr>
          </w:p>
        </w:tc>
      </w:tr>
      <w:tr w:rsidR="001F55B9" w:rsidRPr="00B9286F" w14:paraId="03C1E5FF" w14:textId="77777777" w:rsidTr="0068210E">
        <w:trPr>
          <w:cantSplit/>
          <w:tblHeader w:val="0"/>
        </w:trPr>
        <w:tc>
          <w:tcPr>
            <w:tcW w:w="1913" w:type="dxa"/>
          </w:tcPr>
          <w:p w14:paraId="631BF9AF" w14:textId="77777777" w:rsidR="001F55B9" w:rsidRPr="003438DC" w:rsidRDefault="00C23F66" w:rsidP="00736DED">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sidR="002B57E9">
              <w:rPr>
                <w:rFonts w:asciiTheme="minorBidi" w:hAnsiTheme="minorBidi"/>
                <w:szCs w:val="24"/>
              </w:rPr>
              <w:t>«</w:t>
            </w:r>
            <w:r w:rsidR="002B57E9">
              <w:rPr>
                <w:szCs w:val="24"/>
              </w:rPr>
              <w:t>R</w:t>
            </w:r>
            <w:r w:rsidR="001F55B9" w:rsidRPr="00E21379">
              <w:rPr>
                <w:szCs w:val="24"/>
              </w:rPr>
              <w:t>eference</w:t>
            </w:r>
            <w:r w:rsidR="002B57E9">
              <w:rPr>
                <w:rFonts w:cs="Times New Roman"/>
                <w:szCs w:val="24"/>
              </w:rPr>
              <w:t>»</w:t>
            </w:r>
          </w:p>
        </w:tc>
        <w:tc>
          <w:tcPr>
            <w:tcW w:w="3827" w:type="dxa"/>
          </w:tcPr>
          <w:p w14:paraId="4346923B" w14:textId="77777777" w:rsidR="001F55B9" w:rsidRPr="00B9286F" w:rsidRDefault="001F55B9" w:rsidP="00736DED">
            <w:pPr>
              <w:spacing w:before="80" w:after="80"/>
              <w:rPr>
                <w:szCs w:val="24"/>
              </w:rPr>
            </w:pPr>
            <w:r w:rsidRPr="00C27849">
              <w:rPr>
                <w:szCs w:val="24"/>
              </w:rPr>
              <w:t>“</w:t>
            </w:r>
            <w:r>
              <w:rPr>
                <w:szCs w:val="24"/>
              </w:rPr>
              <w:t>reference</w:t>
            </w:r>
            <w:r w:rsidRPr="00C27849">
              <w:rPr>
                <w:szCs w:val="24"/>
              </w:rPr>
              <w:t xml:space="preserve">” </w:t>
            </w:r>
            <w:proofErr w:type="spellStart"/>
            <w:r w:rsidRPr="00C27849">
              <w:rPr>
                <w:szCs w:val="24"/>
              </w:rPr>
              <w:t>substatement</w:t>
            </w:r>
            <w:proofErr w:type="spellEnd"/>
          </w:p>
        </w:tc>
        <w:tc>
          <w:tcPr>
            <w:tcW w:w="3760" w:type="dxa"/>
          </w:tcPr>
          <w:p w14:paraId="0564B6B5" w14:textId="77777777" w:rsidR="001F55B9" w:rsidRPr="00B9286F" w:rsidRDefault="001F55B9" w:rsidP="00736DED">
            <w:pPr>
              <w:spacing w:before="80" w:after="80"/>
              <w:rPr>
                <w:szCs w:val="24"/>
              </w:rPr>
            </w:pPr>
          </w:p>
        </w:tc>
      </w:tr>
      <w:tr w:rsidR="002B57E9" w:rsidRPr="00B9286F" w14:paraId="245ACBAB" w14:textId="77777777" w:rsidTr="00C01817">
        <w:trPr>
          <w:cantSplit/>
          <w:tblHeader w:val="0"/>
        </w:trPr>
        <w:tc>
          <w:tcPr>
            <w:tcW w:w="1913" w:type="dxa"/>
          </w:tcPr>
          <w:p w14:paraId="40A10981" w14:textId="77777777" w:rsidR="002B57E9" w:rsidRPr="003438DC" w:rsidRDefault="00C23F66" w:rsidP="00736DED">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sidR="002B57E9">
              <w:rPr>
                <w:rFonts w:asciiTheme="minorBidi" w:hAnsiTheme="minorBidi"/>
                <w:szCs w:val="24"/>
              </w:rPr>
              <w:t>«</w:t>
            </w:r>
            <w:r w:rsidR="002B57E9">
              <w:rPr>
                <w:szCs w:val="24"/>
              </w:rPr>
              <w:t>Example</w:t>
            </w:r>
            <w:r w:rsidR="002B57E9">
              <w:rPr>
                <w:rFonts w:cs="Times New Roman"/>
                <w:szCs w:val="24"/>
              </w:rPr>
              <w:t>»</w:t>
            </w:r>
          </w:p>
        </w:tc>
        <w:tc>
          <w:tcPr>
            <w:tcW w:w="3827" w:type="dxa"/>
          </w:tcPr>
          <w:p w14:paraId="7CF67798" w14:textId="77777777" w:rsidR="002B57E9" w:rsidRPr="00B9286F" w:rsidRDefault="002B57E9" w:rsidP="00736DED">
            <w:pPr>
              <w:spacing w:before="80" w:after="80"/>
              <w:rPr>
                <w:szCs w:val="24"/>
              </w:rPr>
            </w:pPr>
            <w:r>
              <w:rPr>
                <w:szCs w:val="24"/>
              </w:rPr>
              <w:t>Ignore Example elements and all composed parts</w:t>
            </w:r>
          </w:p>
        </w:tc>
        <w:tc>
          <w:tcPr>
            <w:tcW w:w="3760" w:type="dxa"/>
          </w:tcPr>
          <w:p w14:paraId="16570B57" w14:textId="77777777" w:rsidR="002B57E9" w:rsidRPr="00B9286F" w:rsidRDefault="002B57E9" w:rsidP="00736DED">
            <w:pPr>
              <w:spacing w:before="80" w:after="80"/>
              <w:rPr>
                <w:szCs w:val="24"/>
              </w:rPr>
            </w:pPr>
          </w:p>
        </w:tc>
      </w:tr>
      <w:tr w:rsidR="002B57E9" w:rsidRPr="00B9286F" w14:paraId="37E34B98" w14:textId="77777777" w:rsidTr="0068210E">
        <w:trPr>
          <w:cantSplit/>
          <w:tblHeader w:val="0"/>
        </w:trPr>
        <w:tc>
          <w:tcPr>
            <w:tcW w:w="1913" w:type="dxa"/>
          </w:tcPr>
          <w:p w14:paraId="4A442867" w14:textId="77777777" w:rsidR="002B57E9" w:rsidRPr="00B9286F" w:rsidRDefault="00C23F66" w:rsidP="00736DED">
            <w:pPr>
              <w:spacing w:before="80" w:after="80"/>
              <w:rPr>
                <w:szCs w:val="24"/>
              </w:rPr>
            </w:pPr>
            <w:proofErr w:type="spellStart"/>
            <w:r>
              <w:rPr>
                <w:szCs w:val="24"/>
              </w:rPr>
              <w:t>OpenModel_</w:t>
            </w:r>
            <w:proofErr w:type="gramStart"/>
            <w:r>
              <w:rPr>
                <w:szCs w:val="24"/>
              </w:rPr>
              <w:t>Profile</w:t>
            </w:r>
            <w:proofErr w:type="spellEnd"/>
            <w:r>
              <w:rPr>
                <w:szCs w:val="24"/>
              </w:rPr>
              <w:t>::</w:t>
            </w:r>
            <w:proofErr w:type="spellStart"/>
            <w:proofErr w:type="gramEnd"/>
            <w:r w:rsidR="002B57E9">
              <w:rPr>
                <w:szCs w:val="24"/>
              </w:rPr>
              <w:t>lifecycleState</w:t>
            </w:r>
            <w:proofErr w:type="spellEnd"/>
          </w:p>
        </w:tc>
        <w:tc>
          <w:tcPr>
            <w:tcW w:w="3827" w:type="dxa"/>
          </w:tcPr>
          <w:p w14:paraId="33CEC39F" w14:textId="77777777" w:rsidR="002B57E9" w:rsidRPr="00B9286F" w:rsidRDefault="002B57E9" w:rsidP="00736DED">
            <w:pPr>
              <w:spacing w:before="80" w:after="80"/>
              <w:rPr>
                <w:szCs w:val="24"/>
              </w:rPr>
            </w:pPr>
            <w:r w:rsidRPr="00C27849">
              <w:rPr>
                <w:szCs w:val="24"/>
              </w:rPr>
              <w:t>“</w:t>
            </w:r>
            <w:r>
              <w:rPr>
                <w:szCs w:val="24"/>
              </w:rPr>
              <w:t>status</w:t>
            </w:r>
            <w:r w:rsidRPr="00C27849">
              <w:rPr>
                <w:szCs w:val="24"/>
              </w:rPr>
              <w:t xml:space="preserve">” </w:t>
            </w:r>
            <w:proofErr w:type="spellStart"/>
            <w:r w:rsidRPr="00C27849">
              <w:rPr>
                <w:szCs w:val="24"/>
              </w:rPr>
              <w:t>substatement</w:t>
            </w:r>
            <w:proofErr w:type="spellEnd"/>
            <w:r>
              <w:rPr>
                <w:szCs w:val="24"/>
              </w:rPr>
              <w:br/>
              <w:t>or</w:t>
            </w:r>
            <w:r>
              <w:rPr>
                <w:szCs w:val="24"/>
              </w:rPr>
              <w:br/>
            </w:r>
            <w:r w:rsidRPr="00D5335C">
              <w:rPr>
                <w:szCs w:val="24"/>
              </w:rPr>
              <w:t xml:space="preserve">“description” </w:t>
            </w:r>
            <w:proofErr w:type="spellStart"/>
            <w:r w:rsidRPr="00D5335C">
              <w:rPr>
                <w:szCs w:val="24"/>
              </w:rPr>
              <w:t>substatement</w:t>
            </w:r>
            <w:proofErr w:type="spellEnd"/>
          </w:p>
        </w:tc>
        <w:tc>
          <w:tcPr>
            <w:tcW w:w="3760" w:type="dxa"/>
          </w:tcPr>
          <w:p w14:paraId="1E337A30" w14:textId="73BB556B" w:rsidR="002B57E9" w:rsidRPr="00205C12" w:rsidRDefault="002B57E9" w:rsidP="00736DED">
            <w:pPr>
              <w:spacing w:before="80" w:after="80"/>
              <w:rPr>
                <w:szCs w:val="24"/>
              </w:rPr>
            </w:pPr>
            <w:r>
              <w:rPr>
                <w:szCs w:val="24"/>
              </w:rPr>
              <w:t xml:space="preserve">See section </w:t>
            </w:r>
            <w:r w:rsidR="00991E2B">
              <w:rPr>
                <w:szCs w:val="24"/>
              </w:rPr>
              <w:fldChar w:fldCharType="begin"/>
            </w:r>
            <w:r w:rsidR="007D6B04">
              <w:rPr>
                <w:szCs w:val="24"/>
              </w:rPr>
              <w:instrText xml:space="preserve"> REF _Ref458508727 \r \h </w:instrText>
            </w:r>
            <w:r w:rsidR="00991E2B">
              <w:rPr>
                <w:szCs w:val="24"/>
              </w:rPr>
            </w:r>
            <w:r w:rsidR="00991E2B">
              <w:rPr>
                <w:szCs w:val="24"/>
              </w:rPr>
              <w:fldChar w:fldCharType="separate"/>
            </w:r>
            <w:r w:rsidR="00261E05">
              <w:rPr>
                <w:szCs w:val="24"/>
              </w:rPr>
              <w:t>5.12</w:t>
            </w:r>
            <w:r w:rsidR="00991E2B">
              <w:rPr>
                <w:szCs w:val="24"/>
              </w:rPr>
              <w:fldChar w:fldCharType="end"/>
            </w:r>
            <w:r>
              <w:rPr>
                <w:szCs w:val="24"/>
              </w:rPr>
              <w:t>.</w:t>
            </w:r>
          </w:p>
        </w:tc>
      </w:tr>
    </w:tbl>
    <w:p w14:paraId="25D7DCFD" w14:textId="77777777" w:rsidR="001F55B9" w:rsidRPr="00736DED" w:rsidRDefault="001F55B9" w:rsidP="001F55B9">
      <w:pPr>
        <w:rPr>
          <w:szCs w:val="24"/>
        </w:rPr>
      </w:pPr>
    </w:p>
    <w:p w14:paraId="6545966C" w14:textId="77777777" w:rsidR="001F55B9" w:rsidRDefault="00854C87" w:rsidP="001F55B9">
      <w:pPr>
        <w:pStyle w:val="berschrift3"/>
      </w:pPr>
      <w:bookmarkStart w:id="236" w:name="_Toc458427512"/>
      <w:bookmarkStart w:id="237" w:name="_Toc458427662"/>
      <w:bookmarkStart w:id="238" w:name="_Toc458427813"/>
      <w:bookmarkStart w:id="239" w:name="_Toc458427846"/>
      <w:bookmarkStart w:id="240" w:name="_Toc458779070"/>
      <w:bookmarkStart w:id="241" w:name="_Toc458779224"/>
      <w:bookmarkStart w:id="242" w:name="_Toc458427519"/>
      <w:bookmarkStart w:id="243" w:name="_Toc458427669"/>
      <w:bookmarkStart w:id="244" w:name="_Toc458779077"/>
      <w:bookmarkStart w:id="245" w:name="_Toc458427523"/>
      <w:bookmarkStart w:id="246" w:name="_Toc458427673"/>
      <w:bookmarkStart w:id="247" w:name="_Toc458779081"/>
      <w:bookmarkStart w:id="248" w:name="_Toc458427524"/>
      <w:bookmarkStart w:id="249" w:name="_Toc458427674"/>
      <w:bookmarkStart w:id="250" w:name="_Toc458779082"/>
      <w:bookmarkStart w:id="251" w:name="_Toc516067372"/>
      <w:bookmarkStart w:id="252" w:name="_Toc531166593"/>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r>
        <w:t xml:space="preserve">Generic </w:t>
      </w:r>
      <w:bookmarkStart w:id="253" w:name="_Toc458427534"/>
      <w:bookmarkStart w:id="254" w:name="_Toc458427684"/>
      <w:bookmarkStart w:id="255" w:name="_Toc458779092"/>
      <w:bookmarkEnd w:id="253"/>
      <w:bookmarkEnd w:id="254"/>
      <w:bookmarkEnd w:id="255"/>
      <w:r w:rsidR="001F55B9" w:rsidRPr="002B7DFC">
        <w:t xml:space="preserve">Mapping of </w:t>
      </w:r>
      <w:r w:rsidR="001F55B9">
        <w:t>Complex Data</w:t>
      </w:r>
      <w:r w:rsidR="001F55B9" w:rsidRPr="002B7DFC">
        <w:t xml:space="preserve"> Types</w:t>
      </w:r>
      <w:bookmarkEnd w:id="251"/>
      <w:bookmarkEnd w:id="252"/>
    </w:p>
    <w:p w14:paraId="39A89622" w14:textId="77777777" w:rsidR="001F55B9" w:rsidRPr="00736DED" w:rsidRDefault="001F55B9" w:rsidP="001F55B9">
      <w:pPr>
        <w:rPr>
          <w:szCs w:val="24"/>
        </w:rPr>
      </w:pPr>
    </w:p>
    <w:p w14:paraId="13947B95" w14:textId="23B01253" w:rsidR="001F55B9" w:rsidRDefault="001F55B9" w:rsidP="001F55B9">
      <w:pPr>
        <w:pStyle w:val="TableCaption"/>
      </w:pPr>
      <w:bookmarkStart w:id="256" w:name="_Toc420597473"/>
      <w:bookmarkStart w:id="257" w:name="_Toc516067326"/>
      <w:bookmarkStart w:id="258" w:name="_Toc531166651"/>
      <w:r>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9</w:t>
      </w:r>
      <w:r w:rsidR="00991E2B">
        <w:fldChar w:fldCharType="end"/>
      </w:r>
      <w:r>
        <w:t>: Complex Data Type Mapping</w:t>
      </w:r>
      <w:bookmarkEnd w:id="256"/>
      <w:bookmarkEnd w:id="257"/>
      <w:bookmarkEnd w:id="258"/>
    </w:p>
    <w:tbl>
      <w:tblPr>
        <w:tblStyle w:val="Tabellenraster"/>
        <w:tblW w:w="0" w:type="auto"/>
        <w:tblLook w:val="04A0" w:firstRow="1" w:lastRow="0" w:firstColumn="1" w:lastColumn="0" w:noHBand="0" w:noVBand="1"/>
      </w:tblPr>
      <w:tblGrid>
        <w:gridCol w:w="2866"/>
        <w:gridCol w:w="3381"/>
        <w:gridCol w:w="3329"/>
      </w:tblGrid>
      <w:tr w:rsidR="001F55B9" w:rsidRPr="0060788A" w14:paraId="696C5360" w14:textId="77777777" w:rsidTr="00A94F12">
        <w:trPr>
          <w:cantSplit/>
        </w:trPr>
        <w:tc>
          <w:tcPr>
            <w:tcW w:w="9576" w:type="dxa"/>
            <w:gridSpan w:val="3"/>
            <w:shd w:val="clear" w:color="auto" w:fill="BAE3A7" w:themeFill="accent5" w:themeFillTint="66"/>
          </w:tcPr>
          <w:p w14:paraId="4255C5D1" w14:textId="0375148B" w:rsidR="000F0C77" w:rsidRDefault="007F1A7D" w:rsidP="0017639E">
            <w:pPr>
              <w:spacing w:before="80" w:after="80"/>
              <w:jc w:val="center"/>
              <w:rPr>
                <w:szCs w:val="24"/>
              </w:rPr>
            </w:pPr>
            <w:r>
              <w:rPr>
                <w:szCs w:val="24"/>
              </w:rPr>
              <w:t>Complex Data</w:t>
            </w:r>
            <w:r w:rsidRPr="0060788A">
              <w:rPr>
                <w:szCs w:val="24"/>
              </w:rPr>
              <w:t xml:space="preserve"> Type</w:t>
            </w:r>
            <w:r>
              <w:rPr>
                <w:szCs w:val="24"/>
              </w:rPr>
              <w:t xml:space="preserve"> containing only one attribute</w:t>
            </w:r>
            <w:r w:rsidRPr="0060788A">
              <w:rPr>
                <w:szCs w:val="24"/>
              </w:rPr>
              <w:t xml:space="preserve"> </w:t>
            </w:r>
            <w:r w:rsidRPr="0060788A">
              <w:rPr>
                <w:szCs w:val="24"/>
              </w:rPr>
              <w:sym w:font="Wingdings" w:char="F0E0"/>
            </w:r>
            <w:r w:rsidRPr="0060788A">
              <w:rPr>
                <w:szCs w:val="24"/>
              </w:rPr>
              <w:t xml:space="preserve"> </w:t>
            </w:r>
            <w:r w:rsidRPr="003C5F2E">
              <w:rPr>
                <w:szCs w:val="24"/>
              </w:rPr>
              <w:t>“</w:t>
            </w:r>
            <w:r>
              <w:rPr>
                <w:szCs w:val="24"/>
              </w:rPr>
              <w:t>typedef</w:t>
            </w:r>
            <w:r w:rsidRPr="003C5F2E">
              <w:rPr>
                <w:szCs w:val="24"/>
              </w:rPr>
              <w:t>” statement</w:t>
            </w:r>
            <w:r w:rsidR="00DE794E">
              <w:rPr>
                <w:szCs w:val="24"/>
              </w:rPr>
              <w:t>; see</w:t>
            </w:r>
            <w:r>
              <w:rPr>
                <w:szCs w:val="24"/>
              </w:rPr>
              <w:t xml:space="preserve"> </w:t>
            </w:r>
            <w:r w:rsidR="00991E2B">
              <w:rPr>
                <w:szCs w:val="24"/>
              </w:rPr>
              <w:fldChar w:fldCharType="begin"/>
            </w:r>
            <w:r w:rsidR="00DE794E">
              <w:rPr>
                <w:szCs w:val="24"/>
              </w:rPr>
              <w:instrText xml:space="preserve"> REF _Ref459214880 \h </w:instrText>
            </w:r>
            <w:r w:rsidR="00991E2B">
              <w:rPr>
                <w:szCs w:val="24"/>
              </w:rPr>
            </w:r>
            <w:r w:rsidR="00991E2B">
              <w:rPr>
                <w:szCs w:val="24"/>
              </w:rPr>
              <w:fldChar w:fldCharType="separate"/>
            </w:r>
            <w:r w:rsidR="00261E05">
              <w:t xml:space="preserve">Table </w:t>
            </w:r>
            <w:r w:rsidR="00261E05">
              <w:rPr>
                <w:noProof/>
              </w:rPr>
              <w:t>5</w:t>
            </w:r>
            <w:r w:rsidR="00261E05">
              <w:t>.</w:t>
            </w:r>
            <w:r w:rsidR="00261E05">
              <w:rPr>
                <w:noProof/>
              </w:rPr>
              <w:t>8</w:t>
            </w:r>
            <w:r w:rsidR="00991E2B">
              <w:rPr>
                <w:szCs w:val="24"/>
              </w:rPr>
              <w:fldChar w:fldCharType="end"/>
            </w:r>
          </w:p>
          <w:p w14:paraId="6F92AFBA" w14:textId="77777777" w:rsidR="001F55B9" w:rsidRPr="0060788A" w:rsidRDefault="001F55B9" w:rsidP="0017639E">
            <w:pPr>
              <w:spacing w:before="80" w:after="80"/>
              <w:jc w:val="center"/>
              <w:rPr>
                <w:szCs w:val="24"/>
              </w:rPr>
            </w:pPr>
            <w:r>
              <w:rPr>
                <w:szCs w:val="24"/>
              </w:rPr>
              <w:t>Complex Data</w:t>
            </w:r>
            <w:r w:rsidRPr="0060788A">
              <w:rPr>
                <w:szCs w:val="24"/>
              </w:rPr>
              <w:t xml:space="preserve"> Type</w:t>
            </w:r>
            <w:r w:rsidR="007F1A7D">
              <w:rPr>
                <w:szCs w:val="24"/>
              </w:rPr>
              <w:t xml:space="preserve"> containing more than one attribute</w:t>
            </w:r>
            <w:r w:rsidRPr="0060788A">
              <w:rPr>
                <w:szCs w:val="24"/>
              </w:rPr>
              <w:t xml:space="preserve"> </w:t>
            </w:r>
            <w:r w:rsidRPr="0060788A">
              <w:rPr>
                <w:szCs w:val="24"/>
              </w:rPr>
              <w:sym w:font="Wingdings" w:char="F0E0"/>
            </w:r>
            <w:r w:rsidRPr="0060788A">
              <w:rPr>
                <w:szCs w:val="24"/>
              </w:rPr>
              <w:t xml:space="preserve"> </w:t>
            </w:r>
            <w:r w:rsidRPr="003C5F2E">
              <w:rPr>
                <w:szCs w:val="24"/>
              </w:rPr>
              <w:t>“grouping” statement</w:t>
            </w:r>
          </w:p>
        </w:tc>
      </w:tr>
      <w:tr w:rsidR="001F55B9" w:rsidRPr="0060788A" w14:paraId="4690EC7A" w14:textId="77777777" w:rsidTr="00A94F12">
        <w:trPr>
          <w:cantSplit/>
        </w:trPr>
        <w:tc>
          <w:tcPr>
            <w:tcW w:w="2736" w:type="dxa"/>
            <w:shd w:val="clear" w:color="auto" w:fill="EEF1A5" w:themeFill="accent2" w:themeFillTint="66"/>
          </w:tcPr>
          <w:p w14:paraId="7BC77DC9" w14:textId="77777777" w:rsidR="001F55B9" w:rsidRPr="0060788A" w:rsidRDefault="001F55B9" w:rsidP="0017639E">
            <w:pPr>
              <w:spacing w:before="80" w:after="80"/>
              <w:rPr>
                <w:szCs w:val="24"/>
              </w:rPr>
            </w:pPr>
            <w:r w:rsidRPr="0060788A">
              <w:rPr>
                <w:szCs w:val="24"/>
              </w:rPr>
              <w:t>UML Artifact</w:t>
            </w:r>
          </w:p>
        </w:tc>
        <w:tc>
          <w:tcPr>
            <w:tcW w:w="3447" w:type="dxa"/>
            <w:shd w:val="clear" w:color="auto" w:fill="7BEFFF" w:themeFill="accent1" w:themeFillTint="66"/>
          </w:tcPr>
          <w:p w14:paraId="2F318826" w14:textId="77777777" w:rsidR="001F55B9" w:rsidRPr="0060788A" w:rsidRDefault="001F55B9" w:rsidP="0017639E">
            <w:pPr>
              <w:spacing w:before="80" w:after="80"/>
              <w:rPr>
                <w:szCs w:val="24"/>
              </w:rPr>
            </w:pPr>
            <w:r w:rsidRPr="0060788A">
              <w:rPr>
                <w:szCs w:val="24"/>
              </w:rPr>
              <w:t>YANG Artifact</w:t>
            </w:r>
          </w:p>
        </w:tc>
        <w:tc>
          <w:tcPr>
            <w:tcW w:w="3393" w:type="dxa"/>
            <w:shd w:val="clear" w:color="auto" w:fill="D9D9D9" w:themeFill="background1" w:themeFillShade="D9"/>
          </w:tcPr>
          <w:p w14:paraId="1A40E4A9" w14:textId="77777777" w:rsidR="001F55B9" w:rsidRPr="0060788A" w:rsidRDefault="001F55B9" w:rsidP="0017639E">
            <w:pPr>
              <w:spacing w:before="80" w:after="80"/>
              <w:rPr>
                <w:szCs w:val="24"/>
              </w:rPr>
            </w:pPr>
            <w:r w:rsidRPr="0060788A">
              <w:rPr>
                <w:szCs w:val="24"/>
              </w:rPr>
              <w:t>Comments</w:t>
            </w:r>
          </w:p>
        </w:tc>
      </w:tr>
      <w:tr w:rsidR="001F55B9" w:rsidRPr="0060788A" w14:paraId="4DAC6B78" w14:textId="77777777" w:rsidTr="00A94F12">
        <w:trPr>
          <w:cantSplit/>
          <w:tblHeader w:val="0"/>
        </w:trPr>
        <w:tc>
          <w:tcPr>
            <w:tcW w:w="2736" w:type="dxa"/>
          </w:tcPr>
          <w:p w14:paraId="40CCF04B" w14:textId="77777777" w:rsidR="001F55B9" w:rsidRPr="0060788A" w:rsidRDefault="001F55B9" w:rsidP="0017639E">
            <w:pPr>
              <w:spacing w:before="80" w:after="80"/>
              <w:rPr>
                <w:szCs w:val="24"/>
              </w:rPr>
            </w:pPr>
            <w:r w:rsidRPr="00216194">
              <w:rPr>
                <w:szCs w:val="24"/>
                <w:lang w:val="en-GB"/>
              </w:rPr>
              <w:t>documentation</w:t>
            </w:r>
            <w:r>
              <w:rPr>
                <w:szCs w:val="24"/>
              </w:rPr>
              <w:t xml:space="preserve"> “Applied comments”</w:t>
            </w:r>
            <w:r>
              <w:rPr>
                <w:szCs w:val="24"/>
              </w:rPr>
              <w:br/>
              <w:t>(</w:t>
            </w:r>
            <w:r w:rsidRPr="000B44B4">
              <w:rPr>
                <w:szCs w:val="24"/>
              </w:rPr>
              <w:t xml:space="preserve">carried in </w:t>
            </w:r>
            <w:r>
              <w:rPr>
                <w:szCs w:val="24"/>
              </w:rPr>
              <w:t xml:space="preserve">XMI as </w:t>
            </w:r>
            <w:r w:rsidRPr="000B44B4">
              <w:rPr>
                <w:szCs w:val="24"/>
              </w:rPr>
              <w:t>“</w:t>
            </w:r>
            <w:proofErr w:type="spellStart"/>
            <w:r>
              <w:rPr>
                <w:szCs w:val="24"/>
              </w:rPr>
              <w:t>ownedC</w:t>
            </w:r>
            <w:r w:rsidRPr="000B44B4">
              <w:rPr>
                <w:szCs w:val="24"/>
              </w:rPr>
              <w:t>omment</w:t>
            </w:r>
            <w:proofErr w:type="spellEnd"/>
            <w:r w:rsidRPr="000B44B4">
              <w:rPr>
                <w:szCs w:val="24"/>
              </w:rPr>
              <w:t>”</w:t>
            </w:r>
            <w:r>
              <w:rPr>
                <w:szCs w:val="24"/>
              </w:rPr>
              <w:t>)</w:t>
            </w:r>
          </w:p>
        </w:tc>
        <w:tc>
          <w:tcPr>
            <w:tcW w:w="3447" w:type="dxa"/>
          </w:tcPr>
          <w:p w14:paraId="112B3D46" w14:textId="77777777" w:rsidR="001F55B9" w:rsidRPr="0060788A" w:rsidRDefault="001F55B9" w:rsidP="0017639E">
            <w:pPr>
              <w:spacing w:before="80" w:after="80"/>
              <w:rPr>
                <w:szCs w:val="24"/>
              </w:rPr>
            </w:pPr>
            <w:r w:rsidRPr="007F1A7D">
              <w:rPr>
                <w:szCs w:val="24"/>
              </w:rPr>
              <w:t xml:space="preserve">“description” </w:t>
            </w:r>
            <w:proofErr w:type="spellStart"/>
            <w:r w:rsidRPr="007F1A7D">
              <w:rPr>
                <w:szCs w:val="24"/>
              </w:rPr>
              <w:t>substat</w:t>
            </w:r>
            <w:r w:rsidRPr="00986FE9">
              <w:rPr>
                <w:szCs w:val="24"/>
                <w:lang w:val="fr-FR"/>
              </w:rPr>
              <w:t>ement</w:t>
            </w:r>
            <w:proofErr w:type="spellEnd"/>
          </w:p>
        </w:tc>
        <w:tc>
          <w:tcPr>
            <w:tcW w:w="3393" w:type="dxa"/>
          </w:tcPr>
          <w:p w14:paraId="42DA599B" w14:textId="77777777" w:rsidR="001F55B9" w:rsidRPr="0060788A" w:rsidRDefault="001F55B9" w:rsidP="0017639E">
            <w:pPr>
              <w:spacing w:before="80" w:after="80"/>
              <w:rPr>
                <w:szCs w:val="24"/>
              </w:rPr>
            </w:pPr>
            <w:r>
              <w:rPr>
                <w:szCs w:val="24"/>
              </w:rPr>
              <w:t>M</w:t>
            </w:r>
            <w:r w:rsidRPr="00083AA2">
              <w:rPr>
                <w:szCs w:val="24"/>
              </w:rPr>
              <w:t xml:space="preserve">ultiple </w:t>
            </w:r>
            <w:r>
              <w:rPr>
                <w:szCs w:val="24"/>
              </w:rPr>
              <w:t xml:space="preserve">“applied </w:t>
            </w:r>
            <w:r w:rsidRPr="00083AA2">
              <w:rPr>
                <w:szCs w:val="24"/>
              </w:rPr>
              <w:t>comments</w:t>
            </w:r>
            <w:r>
              <w:rPr>
                <w:szCs w:val="24"/>
              </w:rPr>
              <w:t>”</w:t>
            </w:r>
            <w:r w:rsidRPr="00083AA2">
              <w:rPr>
                <w:szCs w:val="24"/>
              </w:rPr>
              <w:t xml:space="preserve"> </w:t>
            </w:r>
            <w:r>
              <w:rPr>
                <w:szCs w:val="24"/>
              </w:rPr>
              <w:t>defined in UML, n</w:t>
            </w:r>
            <w:r w:rsidRPr="00083AA2">
              <w:rPr>
                <w:szCs w:val="24"/>
              </w:rPr>
              <w:t xml:space="preserve">eed to be collapsed into a single </w:t>
            </w:r>
            <w:r>
              <w:rPr>
                <w:szCs w:val="24"/>
              </w:rPr>
              <w:t>“</w:t>
            </w:r>
            <w:r w:rsidRPr="00083AA2">
              <w:rPr>
                <w:szCs w:val="24"/>
              </w:rPr>
              <w:t>description</w:t>
            </w:r>
            <w:r>
              <w:rPr>
                <w:szCs w:val="24"/>
              </w:rPr>
              <w:t xml:space="preserve">” </w:t>
            </w:r>
            <w:proofErr w:type="spellStart"/>
            <w:r>
              <w:rPr>
                <w:szCs w:val="24"/>
              </w:rPr>
              <w:t>substatement</w:t>
            </w:r>
            <w:proofErr w:type="spellEnd"/>
            <w:r>
              <w:rPr>
                <w:szCs w:val="24"/>
              </w:rPr>
              <w:t>.</w:t>
            </w:r>
          </w:p>
        </w:tc>
      </w:tr>
      <w:tr w:rsidR="001F55B9" w:rsidRPr="0060788A" w14:paraId="7D9E8528" w14:textId="77777777" w:rsidTr="00A94F12">
        <w:trPr>
          <w:cantSplit/>
          <w:tblHeader w:val="0"/>
        </w:trPr>
        <w:tc>
          <w:tcPr>
            <w:tcW w:w="2736" w:type="dxa"/>
          </w:tcPr>
          <w:p w14:paraId="6AA3C477" w14:textId="77777777" w:rsidR="001F55B9" w:rsidRPr="0060788A" w:rsidRDefault="001F55B9" w:rsidP="0017639E">
            <w:pPr>
              <w:spacing w:before="80" w:after="80"/>
              <w:rPr>
                <w:szCs w:val="24"/>
              </w:rPr>
            </w:pPr>
            <w:r>
              <w:rPr>
                <w:szCs w:val="24"/>
              </w:rPr>
              <w:t>not used</w:t>
            </w:r>
          </w:p>
        </w:tc>
        <w:tc>
          <w:tcPr>
            <w:tcW w:w="3447" w:type="dxa"/>
          </w:tcPr>
          <w:p w14:paraId="27B4FC52" w14:textId="77777777" w:rsidR="001F55B9" w:rsidRPr="0060788A" w:rsidRDefault="001F55B9" w:rsidP="0017639E">
            <w:pPr>
              <w:spacing w:before="80" w:after="80"/>
              <w:rPr>
                <w:szCs w:val="24"/>
              </w:rPr>
            </w:pPr>
            <w:r>
              <w:rPr>
                <w:szCs w:val="24"/>
              </w:rPr>
              <w:t xml:space="preserve">“action” </w:t>
            </w:r>
            <w:proofErr w:type="spellStart"/>
            <w:r>
              <w:rPr>
                <w:szCs w:val="24"/>
              </w:rPr>
              <w:t>sub</w:t>
            </w:r>
            <w:r w:rsidRPr="00205C12">
              <w:rPr>
                <w:szCs w:val="24"/>
              </w:rPr>
              <w:t>statement</w:t>
            </w:r>
            <w:proofErr w:type="spellEnd"/>
          </w:p>
        </w:tc>
        <w:tc>
          <w:tcPr>
            <w:tcW w:w="3393" w:type="dxa"/>
          </w:tcPr>
          <w:p w14:paraId="6540AFA0" w14:textId="77777777" w:rsidR="001F55B9" w:rsidRPr="0060788A" w:rsidRDefault="001F55B9" w:rsidP="0017639E">
            <w:pPr>
              <w:spacing w:before="80" w:after="80"/>
              <w:rPr>
                <w:szCs w:val="24"/>
              </w:rPr>
            </w:pPr>
          </w:p>
        </w:tc>
      </w:tr>
      <w:tr w:rsidR="001F55B9" w:rsidRPr="0060788A" w14:paraId="2BC84F2C" w14:textId="77777777" w:rsidTr="00A94F12">
        <w:trPr>
          <w:cantSplit/>
          <w:tblHeader w:val="0"/>
        </w:trPr>
        <w:tc>
          <w:tcPr>
            <w:tcW w:w="2736" w:type="dxa"/>
          </w:tcPr>
          <w:p w14:paraId="275971D2" w14:textId="51292A36" w:rsidR="001F55B9" w:rsidRPr="0060788A" w:rsidRDefault="003F4445" w:rsidP="00C676AD">
            <w:pPr>
              <w:spacing w:before="80" w:after="80"/>
              <w:rPr>
                <w:szCs w:val="24"/>
              </w:rPr>
            </w:pPr>
            <w:r>
              <w:rPr>
                <w:szCs w:val="24"/>
              </w:rPr>
              <w:t>XOR</w:t>
            </w:r>
          </w:p>
        </w:tc>
        <w:tc>
          <w:tcPr>
            <w:tcW w:w="3447" w:type="dxa"/>
          </w:tcPr>
          <w:p w14:paraId="2D705803" w14:textId="77777777" w:rsidR="001F55B9" w:rsidRPr="0060788A" w:rsidRDefault="001F55B9" w:rsidP="0017639E">
            <w:pPr>
              <w:spacing w:before="80" w:after="80"/>
              <w:rPr>
                <w:szCs w:val="24"/>
              </w:rPr>
            </w:pPr>
            <w:r>
              <w:rPr>
                <w:szCs w:val="24"/>
              </w:rPr>
              <w:t xml:space="preserve">“choice” </w:t>
            </w:r>
            <w:proofErr w:type="spellStart"/>
            <w:r>
              <w:rPr>
                <w:szCs w:val="24"/>
              </w:rPr>
              <w:t>sub</w:t>
            </w:r>
            <w:r w:rsidRPr="00205C12">
              <w:rPr>
                <w:szCs w:val="24"/>
              </w:rPr>
              <w:t>statement</w:t>
            </w:r>
            <w:proofErr w:type="spellEnd"/>
          </w:p>
        </w:tc>
        <w:tc>
          <w:tcPr>
            <w:tcW w:w="3393" w:type="dxa"/>
          </w:tcPr>
          <w:p w14:paraId="49ED32F2" w14:textId="01B575FC" w:rsidR="001F55B9" w:rsidRPr="0060788A" w:rsidRDefault="00C676AD" w:rsidP="0017639E">
            <w:pPr>
              <w:spacing w:before="80" w:after="80"/>
              <w:rPr>
                <w:szCs w:val="24"/>
              </w:rPr>
            </w:pPr>
            <w:r>
              <w:rPr>
                <w:szCs w:val="24"/>
              </w:rPr>
              <w:t xml:space="preserve">See section </w:t>
            </w:r>
            <w:r>
              <w:fldChar w:fldCharType="begin"/>
            </w:r>
            <w:r>
              <w:instrText xml:space="preserve"> REF _Ref420586532 \r \h  \* MERGEFORMAT </w:instrText>
            </w:r>
            <w:r>
              <w:fldChar w:fldCharType="separate"/>
            </w:r>
            <w:r w:rsidRPr="00261E05">
              <w:rPr>
                <w:szCs w:val="24"/>
              </w:rPr>
              <w:t>6.3</w:t>
            </w:r>
            <w:r>
              <w:fldChar w:fldCharType="end"/>
            </w:r>
            <w:r>
              <w:t>.</w:t>
            </w:r>
          </w:p>
        </w:tc>
      </w:tr>
      <w:tr w:rsidR="001F55B9" w:rsidRPr="00B9286F" w14:paraId="7488D3CB" w14:textId="77777777" w:rsidTr="00A94F12">
        <w:trPr>
          <w:cantSplit/>
          <w:tblHeader w:val="0"/>
        </w:trPr>
        <w:tc>
          <w:tcPr>
            <w:tcW w:w="2736" w:type="dxa"/>
          </w:tcPr>
          <w:p w14:paraId="3E921BFB" w14:textId="77777777" w:rsidR="001F55B9" w:rsidRPr="003438DC" w:rsidRDefault="00A94F12" w:rsidP="0017639E">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sidR="005A2E49">
              <w:rPr>
                <w:rFonts w:asciiTheme="minorBidi" w:hAnsiTheme="minorBidi"/>
                <w:szCs w:val="24"/>
              </w:rPr>
              <w:t>«</w:t>
            </w:r>
            <w:r w:rsidR="005A2E49">
              <w:rPr>
                <w:szCs w:val="24"/>
              </w:rPr>
              <w:t>R</w:t>
            </w:r>
            <w:r w:rsidR="001F55B9" w:rsidRPr="00E21379">
              <w:rPr>
                <w:szCs w:val="24"/>
              </w:rPr>
              <w:t>eference</w:t>
            </w:r>
            <w:r w:rsidR="005A2E49">
              <w:rPr>
                <w:rFonts w:cs="Times New Roman"/>
                <w:szCs w:val="24"/>
              </w:rPr>
              <w:t>»</w:t>
            </w:r>
          </w:p>
        </w:tc>
        <w:tc>
          <w:tcPr>
            <w:tcW w:w="3447" w:type="dxa"/>
          </w:tcPr>
          <w:p w14:paraId="06485397" w14:textId="77777777" w:rsidR="001F55B9" w:rsidRPr="00B9286F" w:rsidRDefault="001F55B9" w:rsidP="0017639E">
            <w:pPr>
              <w:spacing w:before="80" w:after="80"/>
              <w:rPr>
                <w:szCs w:val="24"/>
              </w:rPr>
            </w:pPr>
            <w:r w:rsidRPr="00C27849">
              <w:rPr>
                <w:szCs w:val="24"/>
              </w:rPr>
              <w:t>“</w:t>
            </w:r>
            <w:r>
              <w:rPr>
                <w:szCs w:val="24"/>
              </w:rPr>
              <w:t>reference</w:t>
            </w:r>
            <w:r w:rsidRPr="00C27849">
              <w:rPr>
                <w:szCs w:val="24"/>
              </w:rPr>
              <w:t xml:space="preserve">” </w:t>
            </w:r>
            <w:proofErr w:type="spellStart"/>
            <w:r w:rsidRPr="00C27849">
              <w:rPr>
                <w:szCs w:val="24"/>
              </w:rPr>
              <w:t>substatement</w:t>
            </w:r>
            <w:proofErr w:type="spellEnd"/>
          </w:p>
        </w:tc>
        <w:tc>
          <w:tcPr>
            <w:tcW w:w="3393" w:type="dxa"/>
          </w:tcPr>
          <w:p w14:paraId="1FBB6E72" w14:textId="77777777" w:rsidR="001F55B9" w:rsidRPr="00B9286F" w:rsidRDefault="001F55B9" w:rsidP="0017639E">
            <w:pPr>
              <w:spacing w:before="80" w:after="80"/>
              <w:rPr>
                <w:szCs w:val="24"/>
              </w:rPr>
            </w:pPr>
          </w:p>
        </w:tc>
      </w:tr>
      <w:tr w:rsidR="005A2E49" w:rsidRPr="00B9286F" w14:paraId="1ED704AE" w14:textId="77777777" w:rsidTr="00A94F12">
        <w:trPr>
          <w:cantSplit/>
          <w:tblHeader w:val="0"/>
        </w:trPr>
        <w:tc>
          <w:tcPr>
            <w:tcW w:w="2736" w:type="dxa"/>
          </w:tcPr>
          <w:p w14:paraId="4031FE6B" w14:textId="77777777" w:rsidR="005A2E49" w:rsidRPr="003438DC" w:rsidRDefault="00A94F12" w:rsidP="0017639E">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sidR="005A2E49">
              <w:rPr>
                <w:rFonts w:asciiTheme="minorBidi" w:hAnsiTheme="minorBidi"/>
                <w:szCs w:val="24"/>
              </w:rPr>
              <w:t>«</w:t>
            </w:r>
            <w:r w:rsidR="005A2E49">
              <w:rPr>
                <w:szCs w:val="24"/>
              </w:rPr>
              <w:t>Example</w:t>
            </w:r>
            <w:r w:rsidR="005A2E49">
              <w:rPr>
                <w:rFonts w:cs="Times New Roman"/>
                <w:szCs w:val="24"/>
              </w:rPr>
              <w:t>»</w:t>
            </w:r>
          </w:p>
        </w:tc>
        <w:tc>
          <w:tcPr>
            <w:tcW w:w="3447" w:type="dxa"/>
          </w:tcPr>
          <w:p w14:paraId="58FA2975" w14:textId="77777777" w:rsidR="005A2E49" w:rsidRPr="00B9286F" w:rsidRDefault="005A2E49" w:rsidP="0017639E">
            <w:pPr>
              <w:spacing w:before="80" w:after="80"/>
              <w:rPr>
                <w:szCs w:val="24"/>
              </w:rPr>
            </w:pPr>
            <w:r>
              <w:rPr>
                <w:szCs w:val="24"/>
              </w:rPr>
              <w:t>Ignore Example elements and all composed parts</w:t>
            </w:r>
          </w:p>
        </w:tc>
        <w:tc>
          <w:tcPr>
            <w:tcW w:w="3393" w:type="dxa"/>
          </w:tcPr>
          <w:p w14:paraId="10155E80" w14:textId="77777777" w:rsidR="005A2E49" w:rsidRPr="00B9286F" w:rsidRDefault="005A2E49" w:rsidP="0017639E">
            <w:pPr>
              <w:spacing w:before="80" w:after="80"/>
              <w:rPr>
                <w:szCs w:val="24"/>
              </w:rPr>
            </w:pPr>
          </w:p>
        </w:tc>
      </w:tr>
      <w:tr w:rsidR="00A94F12" w:rsidRPr="00B9286F" w14:paraId="1AB26391" w14:textId="77777777" w:rsidTr="00A94F12">
        <w:trPr>
          <w:cantSplit/>
          <w:tblHeader w:val="0"/>
        </w:trPr>
        <w:tc>
          <w:tcPr>
            <w:tcW w:w="2736" w:type="dxa"/>
          </w:tcPr>
          <w:p w14:paraId="39DB592F" w14:textId="77777777" w:rsidR="00A94F12" w:rsidRPr="003438DC" w:rsidRDefault="00A94F12" w:rsidP="00A94F12">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Pr>
                <w:rFonts w:asciiTheme="minorBidi" w:hAnsiTheme="minorBidi"/>
                <w:szCs w:val="24"/>
              </w:rPr>
              <w:t>«Exception</w:t>
            </w:r>
            <w:r>
              <w:rPr>
                <w:rFonts w:cs="Times New Roman"/>
                <w:szCs w:val="24"/>
              </w:rPr>
              <w:t>»</w:t>
            </w:r>
          </w:p>
        </w:tc>
        <w:tc>
          <w:tcPr>
            <w:tcW w:w="3447" w:type="dxa"/>
          </w:tcPr>
          <w:p w14:paraId="2EF92EFA" w14:textId="77777777" w:rsidR="00A94F12" w:rsidRPr="00B9286F" w:rsidRDefault="00A94F12" w:rsidP="00AA3794">
            <w:pPr>
              <w:spacing w:before="80" w:after="80"/>
              <w:rPr>
                <w:szCs w:val="24"/>
              </w:rPr>
            </w:pPr>
            <w:r w:rsidRPr="00A94F12">
              <w:rPr>
                <w:szCs w:val="24"/>
                <w:highlight w:val="yellow"/>
              </w:rPr>
              <w:t>??</w:t>
            </w:r>
          </w:p>
        </w:tc>
        <w:tc>
          <w:tcPr>
            <w:tcW w:w="3393" w:type="dxa"/>
          </w:tcPr>
          <w:p w14:paraId="288BEA90" w14:textId="77777777" w:rsidR="00A94F12" w:rsidRPr="00B9286F" w:rsidRDefault="00A94F12" w:rsidP="00AA3794">
            <w:pPr>
              <w:spacing w:before="80" w:after="80"/>
              <w:rPr>
                <w:szCs w:val="24"/>
              </w:rPr>
            </w:pPr>
          </w:p>
        </w:tc>
      </w:tr>
      <w:tr w:rsidR="005A2E49" w:rsidRPr="00B9286F" w14:paraId="1DF4398C" w14:textId="77777777" w:rsidTr="00A94F12">
        <w:trPr>
          <w:cantSplit/>
          <w:tblHeader w:val="0"/>
        </w:trPr>
        <w:tc>
          <w:tcPr>
            <w:tcW w:w="2736" w:type="dxa"/>
          </w:tcPr>
          <w:p w14:paraId="48A26F91" w14:textId="77777777" w:rsidR="005A2E49" w:rsidRPr="00B9286F" w:rsidRDefault="00A94F12" w:rsidP="0017639E">
            <w:pPr>
              <w:spacing w:before="80" w:after="80"/>
              <w:rPr>
                <w:szCs w:val="24"/>
              </w:rPr>
            </w:pPr>
            <w:proofErr w:type="spellStart"/>
            <w:r>
              <w:rPr>
                <w:szCs w:val="24"/>
              </w:rPr>
              <w:t>OpenModel_</w:t>
            </w:r>
            <w:proofErr w:type="gramStart"/>
            <w:r>
              <w:rPr>
                <w:szCs w:val="24"/>
              </w:rPr>
              <w:t>Profile</w:t>
            </w:r>
            <w:proofErr w:type="spellEnd"/>
            <w:r>
              <w:rPr>
                <w:szCs w:val="24"/>
              </w:rPr>
              <w:t>::</w:t>
            </w:r>
            <w:proofErr w:type="spellStart"/>
            <w:proofErr w:type="gramEnd"/>
            <w:r w:rsidR="005A2E49">
              <w:rPr>
                <w:szCs w:val="24"/>
              </w:rPr>
              <w:t>lifecycleState</w:t>
            </w:r>
            <w:proofErr w:type="spellEnd"/>
          </w:p>
        </w:tc>
        <w:tc>
          <w:tcPr>
            <w:tcW w:w="3447" w:type="dxa"/>
          </w:tcPr>
          <w:p w14:paraId="1A9EE8DE" w14:textId="77777777" w:rsidR="005A2E49" w:rsidRPr="00B9286F" w:rsidRDefault="005A2E49" w:rsidP="0017639E">
            <w:pPr>
              <w:spacing w:before="80" w:after="80"/>
              <w:rPr>
                <w:szCs w:val="24"/>
              </w:rPr>
            </w:pPr>
            <w:r w:rsidRPr="00C27849">
              <w:rPr>
                <w:szCs w:val="24"/>
              </w:rPr>
              <w:t>“</w:t>
            </w:r>
            <w:r>
              <w:rPr>
                <w:szCs w:val="24"/>
              </w:rPr>
              <w:t>status</w:t>
            </w:r>
            <w:r w:rsidRPr="00C27849">
              <w:rPr>
                <w:szCs w:val="24"/>
              </w:rPr>
              <w:t xml:space="preserve">” </w:t>
            </w:r>
            <w:proofErr w:type="spellStart"/>
            <w:r w:rsidRPr="00C27849">
              <w:rPr>
                <w:szCs w:val="24"/>
              </w:rPr>
              <w:t>substatement</w:t>
            </w:r>
            <w:proofErr w:type="spellEnd"/>
            <w:r>
              <w:rPr>
                <w:szCs w:val="24"/>
              </w:rPr>
              <w:br/>
              <w:t>or</w:t>
            </w:r>
            <w:r>
              <w:rPr>
                <w:szCs w:val="24"/>
              </w:rPr>
              <w:br/>
            </w:r>
            <w:r w:rsidRPr="00D5335C">
              <w:rPr>
                <w:szCs w:val="24"/>
              </w:rPr>
              <w:t xml:space="preserve">“description” </w:t>
            </w:r>
            <w:proofErr w:type="spellStart"/>
            <w:r w:rsidRPr="00D5335C">
              <w:rPr>
                <w:szCs w:val="24"/>
              </w:rPr>
              <w:t>substatement</w:t>
            </w:r>
            <w:proofErr w:type="spellEnd"/>
          </w:p>
        </w:tc>
        <w:tc>
          <w:tcPr>
            <w:tcW w:w="3393" w:type="dxa"/>
          </w:tcPr>
          <w:p w14:paraId="5D58424C" w14:textId="25675380" w:rsidR="005A2E49" w:rsidRPr="00205C12" w:rsidRDefault="005A2E49" w:rsidP="0017639E">
            <w:pPr>
              <w:spacing w:before="80" w:after="80"/>
              <w:rPr>
                <w:szCs w:val="24"/>
              </w:rPr>
            </w:pPr>
            <w:r>
              <w:rPr>
                <w:szCs w:val="24"/>
              </w:rPr>
              <w:t xml:space="preserve">See section </w:t>
            </w:r>
            <w:r w:rsidR="00991E2B">
              <w:rPr>
                <w:szCs w:val="24"/>
              </w:rPr>
              <w:fldChar w:fldCharType="begin"/>
            </w:r>
            <w:r>
              <w:rPr>
                <w:szCs w:val="24"/>
              </w:rPr>
              <w:instrText xml:space="preserve"> REF _Ref447094409 \r \h </w:instrText>
            </w:r>
            <w:r w:rsidR="00991E2B">
              <w:rPr>
                <w:szCs w:val="24"/>
              </w:rPr>
            </w:r>
            <w:r w:rsidR="00991E2B">
              <w:rPr>
                <w:szCs w:val="24"/>
              </w:rPr>
              <w:fldChar w:fldCharType="separate"/>
            </w:r>
            <w:r w:rsidR="00261E05">
              <w:rPr>
                <w:szCs w:val="24"/>
              </w:rPr>
              <w:t>5.11</w:t>
            </w:r>
            <w:r w:rsidR="00991E2B">
              <w:rPr>
                <w:szCs w:val="24"/>
              </w:rPr>
              <w:fldChar w:fldCharType="end"/>
            </w:r>
            <w:r>
              <w:rPr>
                <w:szCs w:val="24"/>
              </w:rPr>
              <w:t>.</w:t>
            </w:r>
          </w:p>
        </w:tc>
      </w:tr>
      <w:tr w:rsidR="001A77A3" w:rsidRPr="00B9286F" w14:paraId="37F52B5E" w14:textId="77777777" w:rsidTr="00A94F12">
        <w:trPr>
          <w:cantSplit/>
          <w:tblHeader w:val="0"/>
        </w:trPr>
        <w:tc>
          <w:tcPr>
            <w:tcW w:w="2736" w:type="dxa"/>
          </w:tcPr>
          <w:p w14:paraId="67190EA1" w14:textId="4F3E39B6" w:rsidR="001A77A3" w:rsidRDefault="00E124CB" w:rsidP="0017639E">
            <w:pPr>
              <w:spacing w:before="80" w:after="80"/>
              <w:rPr>
                <w:szCs w:val="24"/>
              </w:rPr>
            </w:pPr>
            <w:proofErr w:type="spellStart"/>
            <w:r w:rsidRPr="00E124CB">
              <w:rPr>
                <w:szCs w:val="24"/>
              </w:rPr>
              <w:t>Open</w:t>
            </w:r>
            <w:r>
              <w:rPr>
                <w:szCs w:val="24"/>
              </w:rPr>
              <w:t>Interface</w:t>
            </w:r>
            <w:r w:rsidRPr="00E124CB">
              <w:rPr>
                <w:szCs w:val="24"/>
              </w:rPr>
              <w:t>Model_</w:t>
            </w:r>
            <w:proofErr w:type="gramStart"/>
            <w:r w:rsidRPr="00E124CB">
              <w:rPr>
                <w:szCs w:val="24"/>
              </w:rPr>
              <w:t>Profile</w:t>
            </w:r>
            <w:proofErr w:type="spellEnd"/>
            <w:r w:rsidRPr="00E124CB">
              <w:rPr>
                <w:szCs w:val="24"/>
              </w:rPr>
              <w:t>::</w:t>
            </w:r>
            <w:proofErr w:type="gramEnd"/>
            <w:r>
              <w:rPr>
                <w:rFonts w:asciiTheme="minorBidi" w:hAnsiTheme="minorBidi"/>
                <w:szCs w:val="24"/>
              </w:rPr>
              <w:t>«Bits</w:t>
            </w:r>
            <w:r>
              <w:rPr>
                <w:rFonts w:cs="Times New Roman"/>
                <w:szCs w:val="24"/>
              </w:rPr>
              <w:t>»</w:t>
            </w:r>
          </w:p>
        </w:tc>
        <w:tc>
          <w:tcPr>
            <w:tcW w:w="3447" w:type="dxa"/>
          </w:tcPr>
          <w:p w14:paraId="47531F3E" w14:textId="2095B4D6" w:rsidR="001A77A3" w:rsidRDefault="00E124CB" w:rsidP="0017639E">
            <w:pPr>
              <w:spacing w:before="80" w:after="80"/>
              <w:rPr>
                <w:szCs w:val="24"/>
              </w:rPr>
            </w:pPr>
            <w:r>
              <w:rPr>
                <w:szCs w:val="24"/>
              </w:rPr>
              <w:t>Typedef of type “bits”</w:t>
            </w:r>
          </w:p>
        </w:tc>
        <w:tc>
          <w:tcPr>
            <w:tcW w:w="3393" w:type="dxa"/>
          </w:tcPr>
          <w:p w14:paraId="5AE25574" w14:textId="32D97D5F" w:rsidR="001A77A3" w:rsidRPr="00B9286F" w:rsidRDefault="00E124CB" w:rsidP="0017639E">
            <w:pPr>
              <w:spacing w:before="80" w:after="80"/>
              <w:rPr>
                <w:szCs w:val="24"/>
              </w:rPr>
            </w:pPr>
            <w:r>
              <w:rPr>
                <w:szCs w:val="24"/>
              </w:rPr>
              <w:t xml:space="preserve">See section </w:t>
            </w:r>
            <w:r>
              <w:rPr>
                <w:szCs w:val="24"/>
              </w:rPr>
              <w:fldChar w:fldCharType="begin"/>
            </w:r>
            <w:r>
              <w:rPr>
                <w:szCs w:val="24"/>
              </w:rPr>
              <w:instrText xml:space="preserve"> REF _Ref511145109 \r \h </w:instrText>
            </w:r>
            <w:r>
              <w:rPr>
                <w:szCs w:val="24"/>
              </w:rPr>
            </w:r>
            <w:r>
              <w:rPr>
                <w:szCs w:val="24"/>
              </w:rPr>
              <w:fldChar w:fldCharType="separate"/>
            </w:r>
            <w:r>
              <w:rPr>
                <w:szCs w:val="24"/>
              </w:rPr>
              <w:t>5.5.5</w:t>
            </w:r>
            <w:r>
              <w:rPr>
                <w:szCs w:val="24"/>
              </w:rPr>
              <w:fldChar w:fldCharType="end"/>
            </w:r>
            <w:r>
              <w:rPr>
                <w:szCs w:val="24"/>
              </w:rPr>
              <w:t>.</w:t>
            </w:r>
          </w:p>
        </w:tc>
      </w:tr>
      <w:tr w:rsidR="005A2E49" w:rsidRPr="00B9286F" w14:paraId="007C66EC" w14:textId="77777777" w:rsidTr="00A94F12">
        <w:trPr>
          <w:cantSplit/>
          <w:tblHeader w:val="0"/>
        </w:trPr>
        <w:tc>
          <w:tcPr>
            <w:tcW w:w="2736" w:type="dxa"/>
          </w:tcPr>
          <w:p w14:paraId="3D5084D4" w14:textId="77777777" w:rsidR="005A2E49" w:rsidRPr="00B9286F" w:rsidRDefault="005A2E49" w:rsidP="0017639E">
            <w:pPr>
              <w:spacing w:before="80" w:after="80"/>
              <w:rPr>
                <w:szCs w:val="24"/>
              </w:rPr>
            </w:pPr>
            <w:r>
              <w:rPr>
                <w:szCs w:val="24"/>
              </w:rPr>
              <w:t>complex attribute</w:t>
            </w:r>
          </w:p>
        </w:tc>
        <w:tc>
          <w:tcPr>
            <w:tcW w:w="3447" w:type="dxa"/>
          </w:tcPr>
          <w:p w14:paraId="5504921B" w14:textId="77777777" w:rsidR="005A2E49" w:rsidRPr="00B9286F" w:rsidRDefault="005A2E49" w:rsidP="0017639E">
            <w:pPr>
              <w:spacing w:before="80" w:after="80"/>
              <w:rPr>
                <w:szCs w:val="24"/>
              </w:rPr>
            </w:pPr>
            <w:r>
              <w:rPr>
                <w:szCs w:val="24"/>
              </w:rPr>
              <w:t>“uses”, “</w:t>
            </w:r>
            <w:r w:rsidRPr="00B43FCE">
              <w:rPr>
                <w:szCs w:val="24"/>
              </w:rPr>
              <w:t>container</w:t>
            </w:r>
            <w:r>
              <w:rPr>
                <w:szCs w:val="24"/>
              </w:rPr>
              <w:t>” or “</w:t>
            </w:r>
            <w:r w:rsidRPr="00B43FCE">
              <w:rPr>
                <w:szCs w:val="24"/>
              </w:rPr>
              <w:t>list</w:t>
            </w:r>
            <w:r>
              <w:rPr>
                <w:szCs w:val="24"/>
              </w:rPr>
              <w:t xml:space="preserve">” </w:t>
            </w:r>
            <w:proofErr w:type="spellStart"/>
            <w:r>
              <w:rPr>
                <w:szCs w:val="24"/>
              </w:rPr>
              <w:t>sub</w:t>
            </w:r>
            <w:r w:rsidRPr="00205C12">
              <w:rPr>
                <w:szCs w:val="24"/>
              </w:rPr>
              <w:t>statement</w:t>
            </w:r>
            <w:proofErr w:type="spellEnd"/>
          </w:p>
        </w:tc>
        <w:tc>
          <w:tcPr>
            <w:tcW w:w="3393" w:type="dxa"/>
          </w:tcPr>
          <w:p w14:paraId="2B65EE86" w14:textId="77777777" w:rsidR="005A2E49" w:rsidRPr="00B9286F" w:rsidRDefault="005A2E49" w:rsidP="0017639E">
            <w:pPr>
              <w:spacing w:before="80" w:after="80"/>
              <w:rPr>
                <w:szCs w:val="24"/>
              </w:rPr>
            </w:pPr>
          </w:p>
        </w:tc>
      </w:tr>
    </w:tbl>
    <w:p w14:paraId="3F850FDA" w14:textId="77777777" w:rsidR="001F55B9" w:rsidRPr="0017639E" w:rsidRDefault="001F55B9" w:rsidP="001F55B9">
      <w:pPr>
        <w:rPr>
          <w:szCs w:val="24"/>
        </w:rPr>
      </w:pPr>
    </w:p>
    <w:p w14:paraId="6EBDE6CD" w14:textId="0F56D9D0" w:rsidR="001F55B9" w:rsidRPr="0017639E" w:rsidRDefault="002817B8" w:rsidP="001F55B9">
      <w:pPr>
        <w:rPr>
          <w:szCs w:val="24"/>
        </w:rPr>
      </w:pPr>
      <w:r w:rsidRPr="0017639E">
        <w:rPr>
          <w:szCs w:val="24"/>
        </w:rPr>
        <w:t xml:space="preserve">Note: </w:t>
      </w:r>
      <w:r w:rsidR="001F55B9" w:rsidRPr="0017639E">
        <w:rPr>
          <w:szCs w:val="24"/>
        </w:rPr>
        <w:t>Leaf and leaf-list can only use built-in types, type</w:t>
      </w:r>
      <w:r w:rsidR="004D2039">
        <w:rPr>
          <w:szCs w:val="24"/>
        </w:rPr>
        <w:t>d</w:t>
      </w:r>
      <w:r w:rsidR="001F55B9" w:rsidRPr="0017639E">
        <w:rPr>
          <w:szCs w:val="24"/>
        </w:rPr>
        <w:t xml:space="preserve">ef types or enumerations in their type </w:t>
      </w:r>
      <w:proofErr w:type="spellStart"/>
      <w:proofErr w:type="gramStart"/>
      <w:r w:rsidR="001F55B9" w:rsidRPr="0017639E">
        <w:rPr>
          <w:szCs w:val="24"/>
        </w:rPr>
        <w:t>substatement</w:t>
      </w:r>
      <w:proofErr w:type="spellEnd"/>
      <w:r w:rsidR="001F55B9" w:rsidRPr="0017639E">
        <w:rPr>
          <w:szCs w:val="24"/>
        </w:rPr>
        <w:t>;</w:t>
      </w:r>
      <w:proofErr w:type="gramEnd"/>
      <w:r w:rsidR="001F55B9" w:rsidRPr="0017639E">
        <w:rPr>
          <w:szCs w:val="24"/>
        </w:rPr>
        <w:t xml:space="preserve"> i.e., not groupings. Complex data types with more than one item (e.g., name value </w:t>
      </w:r>
      <w:r w:rsidR="001F55B9" w:rsidRPr="0017639E">
        <w:rPr>
          <w:szCs w:val="24"/>
        </w:rPr>
        <w:lastRenderedPageBreak/>
        <w:t xml:space="preserve">pair) can only be defined using groupings. Groupings can only be used by grouping, </w:t>
      </w:r>
      <w:proofErr w:type="gramStart"/>
      <w:r w:rsidR="001F55B9" w:rsidRPr="0017639E">
        <w:rPr>
          <w:szCs w:val="24"/>
        </w:rPr>
        <w:t>container</w:t>
      </w:r>
      <w:proofErr w:type="gramEnd"/>
      <w:r w:rsidR="001F55B9" w:rsidRPr="0017639E">
        <w:rPr>
          <w:szCs w:val="24"/>
        </w:rPr>
        <w:t xml:space="preserve"> and list statements.</w:t>
      </w:r>
    </w:p>
    <w:p w14:paraId="064C2C27" w14:textId="68585EB7" w:rsidR="001F55B9" w:rsidRDefault="001F55B9" w:rsidP="001F55B9">
      <w:pPr>
        <w:pStyle w:val="TableCaption"/>
      </w:pPr>
      <w:bookmarkStart w:id="259" w:name="_Ref443570375"/>
      <w:bookmarkStart w:id="260" w:name="_Toc516067327"/>
      <w:bookmarkStart w:id="261" w:name="_Toc531166652"/>
      <w:r>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10</w:t>
      </w:r>
      <w:r w:rsidR="00991E2B">
        <w:fldChar w:fldCharType="end"/>
      </w:r>
      <w:bookmarkEnd w:id="259"/>
      <w:r>
        <w:t xml:space="preserve">: </w:t>
      </w:r>
      <w:r w:rsidRPr="00D762A8">
        <w:t xml:space="preserve">Complex Data Type </w:t>
      </w:r>
      <w:r>
        <w:t>Mapping Example</w:t>
      </w:r>
      <w:bookmarkEnd w:id="260"/>
      <w:bookmarkEnd w:id="261"/>
    </w:p>
    <w:tbl>
      <w:tblPr>
        <w:tblStyle w:val="Tabellenraster"/>
        <w:tblW w:w="0" w:type="auto"/>
        <w:tblLayout w:type="fixed"/>
        <w:tblLook w:val="04A0" w:firstRow="1" w:lastRow="0" w:firstColumn="1" w:lastColumn="0" w:noHBand="0" w:noVBand="1"/>
      </w:tblPr>
      <w:tblGrid>
        <w:gridCol w:w="5599"/>
        <w:gridCol w:w="3901"/>
      </w:tblGrid>
      <w:tr w:rsidR="001F55B9" w14:paraId="22E8FDFA" w14:textId="77777777" w:rsidTr="00A30E15">
        <w:trPr>
          <w:cantSplit/>
          <w:tblHeader w:val="0"/>
        </w:trPr>
        <w:tc>
          <w:tcPr>
            <w:tcW w:w="5599" w:type="dxa"/>
          </w:tcPr>
          <w:p w14:paraId="33469A60" w14:textId="77777777" w:rsidR="001F55B9" w:rsidRDefault="0078356F" w:rsidP="000F0C77">
            <w:pPr>
              <w:spacing w:before="80" w:after="80"/>
              <w:jc w:val="center"/>
            </w:pPr>
            <w:r>
              <w:rPr>
                <w:noProof/>
                <w:sz w:val="20"/>
                <w:szCs w:val="20"/>
                <w:lang w:val="de-DE" w:eastAsia="de-DE"/>
              </w:rPr>
              <w:drawing>
                <wp:inline distT="0" distB="0" distL="0" distR="0" wp14:anchorId="1075E68B" wp14:editId="161A0DE2">
                  <wp:extent cx="3331845" cy="2456815"/>
                  <wp:effectExtent l="19050" t="0" r="1905" b="0"/>
                  <wp:docPr id="32"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rcRect/>
                          <a:stretch>
                            <a:fillRect/>
                          </a:stretch>
                        </pic:blipFill>
                        <pic:spPr bwMode="auto">
                          <a:xfrm>
                            <a:off x="0" y="0"/>
                            <a:ext cx="3331845" cy="2456815"/>
                          </a:xfrm>
                          <a:prstGeom prst="rect">
                            <a:avLst/>
                          </a:prstGeom>
                          <a:noFill/>
                          <a:ln w="9525">
                            <a:noFill/>
                            <a:miter lim="800000"/>
                            <a:headEnd/>
                            <a:tailEnd/>
                          </a:ln>
                        </pic:spPr>
                      </pic:pic>
                    </a:graphicData>
                  </a:graphic>
                </wp:inline>
              </w:drawing>
            </w:r>
          </w:p>
        </w:tc>
        <w:tc>
          <w:tcPr>
            <w:tcW w:w="3901" w:type="dxa"/>
          </w:tcPr>
          <w:p w14:paraId="320C1C84" w14:textId="597329F4" w:rsidR="00EA7CE2" w:rsidRPr="00EA7CE2" w:rsidRDefault="00EA7CE2" w:rsidP="00AD1794">
            <w:pPr>
              <w:tabs>
                <w:tab w:val="left" w:pos="348"/>
                <w:tab w:val="left" w:pos="603"/>
                <w:tab w:val="left" w:pos="873"/>
              </w:tabs>
              <w:autoSpaceDE w:val="0"/>
              <w:autoSpaceDN w:val="0"/>
              <w:adjustRightInd w:val="0"/>
              <w:spacing w:before="80" w:after="80"/>
              <w:rPr>
                <w:rFonts w:cs="Times New Roman"/>
                <w:color w:val="auto"/>
                <w:sz w:val="20"/>
                <w:szCs w:val="20"/>
              </w:rPr>
            </w:pPr>
            <w:r w:rsidRPr="00EA7CE2">
              <w:rPr>
                <w:rFonts w:cs="Times New Roman"/>
                <w:color w:val="000080"/>
                <w:sz w:val="20"/>
                <w:szCs w:val="20"/>
              </w:rPr>
              <w:t>grouping</w:t>
            </w:r>
            <w:r w:rsidRPr="00EA7CE2">
              <w:rPr>
                <w:rFonts w:cs="Times New Roman"/>
                <w:color w:val="000000"/>
                <w:sz w:val="20"/>
                <w:szCs w:val="20"/>
              </w:rPr>
              <w:t xml:space="preserve"> </w:t>
            </w:r>
            <w:r w:rsidR="00AD1794">
              <w:rPr>
                <w:rFonts w:cs="Times New Roman"/>
                <w:color w:val="000000"/>
                <w:sz w:val="20"/>
                <w:szCs w:val="20"/>
              </w:rPr>
              <w:t>c</w:t>
            </w:r>
            <w:r w:rsidRPr="00EA7CE2">
              <w:rPr>
                <w:rFonts w:cs="Times New Roman"/>
                <w:color w:val="000000"/>
                <w:sz w:val="20"/>
                <w:szCs w:val="20"/>
              </w:rPr>
              <w:t>lass</w:t>
            </w:r>
            <w:r w:rsidR="00AD1794">
              <w:rPr>
                <w:rFonts w:cs="Times New Roman"/>
                <w:color w:val="000000"/>
                <w:sz w:val="20"/>
                <w:szCs w:val="20"/>
              </w:rPr>
              <w:t>-r</w:t>
            </w:r>
            <w:r w:rsidR="00AD1794">
              <w:rPr>
                <w:rFonts w:cs="Times New Roman"/>
                <w:color w:val="000000"/>
                <w:sz w:val="20"/>
                <w:szCs w:val="20"/>
              </w:rPr>
              <w:br/>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80"/>
                <w:sz w:val="20"/>
                <w:szCs w:val="20"/>
              </w:rPr>
              <w:t>container</w:t>
            </w:r>
            <w:r w:rsidRPr="00EA7CE2">
              <w:rPr>
                <w:rFonts w:cs="Times New Roman"/>
                <w:color w:val="000000"/>
                <w:sz w:val="20"/>
                <w:szCs w:val="20"/>
              </w:rPr>
              <w:t xml:space="preserve"> attribute</w:t>
            </w:r>
            <w:r w:rsidR="00AD1794">
              <w:rPr>
                <w:rFonts w:cs="Times New Roman"/>
                <w:color w:val="000000"/>
                <w:sz w:val="20"/>
                <w:szCs w:val="20"/>
              </w:rPr>
              <w:t>-c</w:t>
            </w:r>
            <w:r w:rsidRPr="00EA7CE2">
              <w:rPr>
                <w:rFonts w:cs="Times New Roman"/>
                <w:color w:val="000000"/>
                <w:sz w:val="20"/>
                <w:szCs w:val="20"/>
              </w:rPr>
              <w:t>urrent {</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r>
            <w:r w:rsidRPr="00EA7CE2">
              <w:rPr>
                <w:rFonts w:cs="Times New Roman"/>
                <w:color w:val="000080"/>
                <w:sz w:val="20"/>
                <w:szCs w:val="20"/>
              </w:rPr>
              <w:t>uses</w:t>
            </w:r>
            <w:r w:rsidRPr="00EA7CE2">
              <w:rPr>
                <w:rFonts w:cs="Times New Roman"/>
                <w:color w:val="000000"/>
                <w:sz w:val="20"/>
                <w:szCs w:val="20"/>
              </w:rPr>
              <w:t xml:space="preserve"> </w:t>
            </w:r>
            <w:r w:rsidR="00AD1794">
              <w:rPr>
                <w:rFonts w:cs="Times New Roman"/>
                <w:color w:val="000000"/>
                <w:sz w:val="20"/>
                <w:szCs w:val="20"/>
              </w:rPr>
              <w:t>d</w:t>
            </w:r>
            <w:r w:rsidRPr="00EA7CE2">
              <w:rPr>
                <w:rFonts w:cs="Times New Roman"/>
                <w:color w:val="000000"/>
                <w:sz w:val="20"/>
                <w:szCs w:val="20"/>
              </w:rPr>
              <w:t>ata</w:t>
            </w:r>
            <w:r w:rsidR="00AD1794">
              <w:rPr>
                <w:rFonts w:cs="Times New Roman"/>
                <w:color w:val="000000"/>
                <w:sz w:val="20"/>
                <w:szCs w:val="20"/>
              </w:rPr>
              <w:t>-t</w:t>
            </w:r>
            <w:r w:rsidRPr="00EA7CE2">
              <w:rPr>
                <w:rFonts w:cs="Times New Roman"/>
                <w:color w:val="000000"/>
                <w:sz w:val="20"/>
                <w:szCs w:val="20"/>
              </w:rPr>
              <w:t>ype</w:t>
            </w:r>
            <w:r w:rsidR="00AD1794">
              <w:rPr>
                <w:rFonts w:cs="Times New Roman"/>
                <w:color w:val="000000"/>
                <w:sz w:val="20"/>
                <w:szCs w:val="20"/>
              </w:rPr>
              <w:t>-a</w:t>
            </w:r>
            <w:r w:rsidRPr="00EA7CE2">
              <w:rPr>
                <w:rFonts w:cs="Times New Roman"/>
                <w:color w:val="000000"/>
                <w:sz w:val="20"/>
                <w:szCs w:val="20"/>
              </w:rPr>
              <w:t>;</w:t>
            </w:r>
            <w:r w:rsidR="00AD1794">
              <w:rPr>
                <w:rFonts w:cs="Times New Roman"/>
                <w:color w:val="000000"/>
                <w:sz w:val="20"/>
                <w:szCs w:val="20"/>
              </w:rPr>
              <w:br/>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80"/>
                <w:sz w:val="20"/>
                <w:szCs w:val="20"/>
              </w:rPr>
              <w:t>list</w:t>
            </w:r>
            <w:r w:rsidRPr="00EA7CE2">
              <w:rPr>
                <w:rFonts w:cs="Times New Roman"/>
                <w:color w:val="000000"/>
                <w:sz w:val="20"/>
                <w:szCs w:val="20"/>
              </w:rPr>
              <w:t xml:space="preserve"> attribute</w:t>
            </w:r>
            <w:r w:rsidR="00AD1794">
              <w:rPr>
                <w:rFonts w:cs="Times New Roman"/>
                <w:color w:val="000000"/>
                <w:sz w:val="20"/>
                <w:szCs w:val="20"/>
              </w:rPr>
              <w:t>-p</w:t>
            </w:r>
            <w:r w:rsidRPr="00EA7CE2">
              <w:rPr>
                <w:rFonts w:cs="Times New Roman"/>
                <w:color w:val="000000"/>
                <w:sz w:val="20"/>
                <w:szCs w:val="20"/>
              </w:rPr>
              <w:t>otential {</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r>
            <w:r w:rsidRPr="00EA7CE2">
              <w:rPr>
                <w:rFonts w:cs="Times New Roman"/>
                <w:color w:val="000080"/>
                <w:sz w:val="20"/>
                <w:szCs w:val="20"/>
              </w:rPr>
              <w:t>key</w:t>
            </w:r>
            <w:r w:rsidRPr="00EA7CE2">
              <w:rPr>
                <w:rFonts w:cs="Times New Roman"/>
                <w:color w:val="000000"/>
                <w:sz w:val="20"/>
                <w:szCs w:val="20"/>
              </w:rPr>
              <w:t xml:space="preserve"> </w:t>
            </w:r>
            <w:r w:rsidRPr="00EA7CE2">
              <w:rPr>
                <w:rFonts w:cs="Times New Roman"/>
                <w:color w:val="008000"/>
                <w:sz w:val="20"/>
                <w:szCs w:val="20"/>
              </w:rPr>
              <w:t>"attribute</w:t>
            </w:r>
            <w:r w:rsidR="00335CC3">
              <w:rPr>
                <w:rFonts w:cs="Times New Roman"/>
                <w:color w:val="008000"/>
                <w:sz w:val="20"/>
                <w:szCs w:val="20"/>
              </w:rPr>
              <w:t>-</w:t>
            </w:r>
            <w:r w:rsidRPr="00EA7CE2">
              <w:rPr>
                <w:rFonts w:cs="Times New Roman"/>
                <w:color w:val="008000"/>
                <w:sz w:val="20"/>
                <w:szCs w:val="20"/>
              </w:rPr>
              <w:t>1 attribute</w:t>
            </w:r>
            <w:r w:rsidR="00335CC3">
              <w:rPr>
                <w:rFonts w:cs="Times New Roman"/>
                <w:color w:val="008000"/>
                <w:sz w:val="20"/>
                <w:szCs w:val="20"/>
              </w:rPr>
              <w:t>-</w:t>
            </w:r>
            <w:r w:rsidRPr="00EA7CE2">
              <w:rPr>
                <w:rFonts w:cs="Times New Roman"/>
                <w:color w:val="008000"/>
                <w:sz w:val="20"/>
                <w:szCs w:val="20"/>
              </w:rPr>
              <w:t>3"</w:t>
            </w:r>
            <w:r w:rsidRPr="00EA7CE2">
              <w:rPr>
                <w:rFonts w:cs="Times New Roman"/>
                <w:color w:val="000000"/>
                <w:sz w:val="20"/>
                <w:szCs w:val="20"/>
              </w:rPr>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r>
            <w:r w:rsidRPr="00EA7CE2">
              <w:rPr>
                <w:rFonts w:cs="Times New Roman"/>
                <w:color w:val="000080"/>
                <w:sz w:val="20"/>
                <w:szCs w:val="20"/>
              </w:rPr>
              <w:t>min-elements</w:t>
            </w:r>
            <w:r w:rsidRPr="00EA7CE2">
              <w:rPr>
                <w:rFonts w:cs="Times New Roman"/>
                <w:color w:val="000000"/>
                <w:sz w:val="20"/>
                <w:szCs w:val="20"/>
              </w:rPr>
              <w:t xml:space="preserve"> </w:t>
            </w:r>
            <w:r w:rsidRPr="00EA7CE2">
              <w:rPr>
                <w:rFonts w:cs="Times New Roman"/>
                <w:color w:val="800080"/>
                <w:sz w:val="20"/>
                <w:szCs w:val="20"/>
              </w:rPr>
              <w:t>1</w:t>
            </w:r>
            <w:r w:rsidRPr="00EA7CE2">
              <w:rPr>
                <w:rFonts w:cs="Times New Roman"/>
                <w:color w:val="000000"/>
                <w:sz w:val="20"/>
                <w:szCs w:val="20"/>
              </w:rPr>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r>
            <w:r w:rsidRPr="00EA7CE2">
              <w:rPr>
                <w:rFonts w:cs="Times New Roman"/>
                <w:color w:val="000080"/>
                <w:sz w:val="20"/>
                <w:szCs w:val="20"/>
              </w:rPr>
              <w:t>uses</w:t>
            </w:r>
            <w:r w:rsidRPr="00EA7CE2">
              <w:rPr>
                <w:rFonts w:cs="Times New Roman"/>
                <w:color w:val="000000"/>
                <w:sz w:val="20"/>
                <w:szCs w:val="20"/>
              </w:rPr>
              <w:t xml:space="preserve"> </w:t>
            </w:r>
            <w:r w:rsidR="00AD1794">
              <w:rPr>
                <w:rFonts w:cs="Times New Roman"/>
                <w:color w:val="000000"/>
                <w:sz w:val="20"/>
                <w:szCs w:val="20"/>
              </w:rPr>
              <w:t>d</w:t>
            </w:r>
            <w:r w:rsidRPr="00EA7CE2">
              <w:rPr>
                <w:rFonts w:cs="Times New Roman"/>
                <w:color w:val="000000"/>
                <w:sz w:val="20"/>
                <w:szCs w:val="20"/>
              </w:rPr>
              <w:t>ata</w:t>
            </w:r>
            <w:r w:rsidR="00AD1794">
              <w:rPr>
                <w:rFonts w:cs="Times New Roman"/>
                <w:color w:val="000000"/>
                <w:sz w:val="20"/>
                <w:szCs w:val="20"/>
              </w:rPr>
              <w:t>-t</w:t>
            </w:r>
            <w:r w:rsidRPr="00EA7CE2">
              <w:rPr>
                <w:rFonts w:cs="Times New Roman"/>
                <w:color w:val="000000"/>
                <w:sz w:val="20"/>
                <w:szCs w:val="20"/>
              </w:rPr>
              <w:t>ype</w:t>
            </w:r>
            <w:r w:rsidR="00AD1794">
              <w:rPr>
                <w:rFonts w:cs="Times New Roman"/>
                <w:color w:val="000000"/>
                <w:sz w:val="20"/>
                <w:szCs w:val="20"/>
              </w:rPr>
              <w:t>-a</w:t>
            </w:r>
            <w:r w:rsidRPr="00EA7CE2">
              <w:rPr>
                <w:rFonts w:cs="Times New Roman"/>
                <w:color w:val="000000"/>
                <w:sz w:val="20"/>
                <w:szCs w:val="20"/>
              </w:rPr>
              <w:t>;</w:t>
            </w:r>
            <w:r w:rsidR="00AD1794">
              <w:rPr>
                <w:rFonts w:cs="Times New Roman"/>
                <w:color w:val="000000"/>
                <w:sz w:val="20"/>
                <w:szCs w:val="20"/>
              </w:rPr>
              <w:br/>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w:t>
            </w:r>
          </w:p>
          <w:p w14:paraId="15AEC1A8" w14:textId="77777777" w:rsidR="00EA7CE2" w:rsidRPr="00EA7CE2" w:rsidRDefault="00EA7CE2" w:rsidP="00AD1794">
            <w:pPr>
              <w:tabs>
                <w:tab w:val="left" w:pos="348"/>
                <w:tab w:val="left" w:pos="603"/>
                <w:tab w:val="left" w:pos="873"/>
              </w:tabs>
              <w:autoSpaceDE w:val="0"/>
              <w:autoSpaceDN w:val="0"/>
              <w:adjustRightInd w:val="0"/>
              <w:spacing w:before="80" w:after="80"/>
              <w:rPr>
                <w:rFonts w:cs="Times New Roman"/>
                <w:color w:val="auto"/>
                <w:sz w:val="20"/>
                <w:szCs w:val="20"/>
              </w:rPr>
            </w:pPr>
            <w:r w:rsidRPr="00EA7CE2">
              <w:rPr>
                <w:rFonts w:cs="Times New Roman"/>
                <w:color w:val="000000"/>
                <w:sz w:val="20"/>
                <w:szCs w:val="20"/>
              </w:rPr>
              <w:t>-------------------------------------</w:t>
            </w:r>
          </w:p>
          <w:p w14:paraId="6C480B5E" w14:textId="1DB61829" w:rsidR="001F55B9" w:rsidRPr="00EA7CE2" w:rsidRDefault="00EA7CE2" w:rsidP="00AD1794">
            <w:pPr>
              <w:tabs>
                <w:tab w:val="left" w:pos="348"/>
                <w:tab w:val="left" w:pos="603"/>
                <w:tab w:val="left" w:pos="873"/>
              </w:tabs>
              <w:autoSpaceDE w:val="0"/>
              <w:autoSpaceDN w:val="0"/>
              <w:adjustRightInd w:val="0"/>
              <w:spacing w:before="80" w:after="80"/>
              <w:rPr>
                <w:rFonts w:cs="Times New Roman"/>
                <w:sz w:val="20"/>
                <w:szCs w:val="20"/>
              </w:rPr>
            </w:pPr>
            <w:r w:rsidRPr="00EA7CE2">
              <w:rPr>
                <w:rFonts w:cs="Times New Roman"/>
                <w:color w:val="000080"/>
                <w:sz w:val="20"/>
                <w:szCs w:val="20"/>
              </w:rPr>
              <w:t>grouping</w:t>
            </w:r>
            <w:r w:rsidRPr="00EA7CE2">
              <w:rPr>
                <w:rFonts w:cs="Times New Roman"/>
                <w:color w:val="000000"/>
                <w:sz w:val="20"/>
                <w:szCs w:val="20"/>
              </w:rPr>
              <w:t xml:space="preserve"> </w:t>
            </w:r>
            <w:r w:rsidR="00AD1794">
              <w:rPr>
                <w:rFonts w:cs="Times New Roman"/>
                <w:color w:val="000000"/>
                <w:sz w:val="20"/>
                <w:szCs w:val="20"/>
              </w:rPr>
              <w:t>d</w:t>
            </w:r>
            <w:r w:rsidRPr="00EA7CE2">
              <w:rPr>
                <w:rFonts w:cs="Times New Roman"/>
                <w:color w:val="000000"/>
                <w:sz w:val="20"/>
                <w:szCs w:val="20"/>
              </w:rPr>
              <w:t>ata</w:t>
            </w:r>
            <w:r w:rsidR="00AD1794">
              <w:rPr>
                <w:rFonts w:cs="Times New Roman"/>
                <w:color w:val="000000"/>
                <w:sz w:val="20"/>
                <w:szCs w:val="20"/>
              </w:rPr>
              <w:t>-t</w:t>
            </w:r>
            <w:r w:rsidRPr="00EA7CE2">
              <w:rPr>
                <w:rFonts w:cs="Times New Roman"/>
                <w:color w:val="000000"/>
                <w:sz w:val="20"/>
                <w:szCs w:val="20"/>
              </w:rPr>
              <w:t>ype</w:t>
            </w:r>
            <w:r w:rsidR="00AD1794">
              <w:rPr>
                <w:rFonts w:cs="Times New Roman"/>
                <w:color w:val="000000"/>
                <w:sz w:val="20"/>
                <w:szCs w:val="20"/>
              </w:rPr>
              <w:t>-a</w:t>
            </w:r>
            <w:r w:rsidRPr="00EA7CE2">
              <w:rPr>
                <w:rFonts w:cs="Times New Roman"/>
                <w:color w:val="000000"/>
                <w:sz w:val="20"/>
                <w:szCs w:val="20"/>
              </w:rPr>
              <w:t xml:space="preserve"> {</w:t>
            </w:r>
            <w:r w:rsidR="00AD1794">
              <w:rPr>
                <w:rFonts w:cs="Times New Roman"/>
                <w:color w:val="000000"/>
                <w:sz w:val="20"/>
                <w:szCs w:val="20"/>
              </w:rPr>
              <w:br/>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80"/>
                <w:sz w:val="20"/>
                <w:szCs w:val="20"/>
              </w:rPr>
              <w:t>leaf</w:t>
            </w:r>
            <w:r w:rsidRPr="00EA7CE2">
              <w:rPr>
                <w:rFonts w:cs="Times New Roman"/>
                <w:color w:val="000000"/>
                <w:sz w:val="20"/>
                <w:szCs w:val="20"/>
              </w:rPr>
              <w:t xml:space="preserve"> attribute</w:t>
            </w:r>
            <w:r w:rsidR="00335CC3">
              <w:rPr>
                <w:rFonts w:cs="Times New Roman"/>
                <w:color w:val="000000"/>
                <w:sz w:val="20"/>
                <w:szCs w:val="20"/>
              </w:rPr>
              <w:t>-</w:t>
            </w:r>
            <w:r w:rsidRPr="00EA7CE2">
              <w:rPr>
                <w:rFonts w:cs="Times New Roman"/>
                <w:color w:val="000000"/>
                <w:sz w:val="20"/>
                <w:szCs w:val="20"/>
              </w:rPr>
              <w:t>1 {</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r>
            <w:r w:rsidRPr="00EA7CE2">
              <w:rPr>
                <w:rFonts w:cs="Times New Roman"/>
                <w:color w:val="000080"/>
                <w:sz w:val="20"/>
                <w:szCs w:val="20"/>
              </w:rPr>
              <w:t>type</w:t>
            </w:r>
            <w:r w:rsidRPr="00EA7CE2">
              <w:rPr>
                <w:rFonts w:cs="Times New Roman"/>
                <w:color w:val="000000"/>
                <w:sz w:val="20"/>
                <w:szCs w:val="20"/>
              </w:rPr>
              <w:t xml:space="preserve"> </w:t>
            </w:r>
            <w:r w:rsidRPr="00EA7CE2">
              <w:rPr>
                <w:rFonts w:cs="Times New Roman"/>
                <w:color w:val="008080"/>
                <w:sz w:val="20"/>
                <w:szCs w:val="20"/>
              </w:rPr>
              <w:t>string</w:t>
            </w:r>
            <w:r w:rsidRPr="00EA7CE2">
              <w:rPr>
                <w:rFonts w:cs="Times New Roman"/>
                <w:color w:val="000000"/>
                <w:sz w:val="20"/>
                <w:szCs w:val="20"/>
              </w:rPr>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r>
            <w:r w:rsidRPr="00EA7CE2">
              <w:rPr>
                <w:rFonts w:cs="Times New Roman"/>
                <w:color w:val="000080"/>
                <w:sz w:val="20"/>
                <w:szCs w:val="20"/>
              </w:rPr>
              <w:t>mandatory</w:t>
            </w:r>
            <w:r w:rsidRPr="00EA7CE2">
              <w:rPr>
                <w:rFonts w:cs="Times New Roman"/>
                <w:color w:val="000000"/>
                <w:sz w:val="20"/>
                <w:szCs w:val="20"/>
              </w:rPr>
              <w:t xml:space="preserve"> true;</w:t>
            </w:r>
            <w:r w:rsidR="00AD1794">
              <w:rPr>
                <w:rFonts w:cs="Times New Roman"/>
                <w:color w:val="000000"/>
                <w:sz w:val="20"/>
                <w:szCs w:val="20"/>
              </w:rPr>
              <w:br/>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80"/>
                <w:sz w:val="20"/>
                <w:szCs w:val="20"/>
              </w:rPr>
              <w:t>leaf</w:t>
            </w:r>
            <w:r w:rsidRPr="00EA7CE2">
              <w:rPr>
                <w:rFonts w:cs="Times New Roman"/>
                <w:color w:val="000000"/>
                <w:sz w:val="20"/>
                <w:szCs w:val="20"/>
              </w:rPr>
              <w:t xml:space="preserve"> attribute</w:t>
            </w:r>
            <w:r w:rsidR="00335CC3">
              <w:rPr>
                <w:rFonts w:cs="Times New Roman"/>
                <w:color w:val="000000"/>
                <w:sz w:val="20"/>
                <w:szCs w:val="20"/>
              </w:rPr>
              <w:t>-</w:t>
            </w:r>
            <w:r w:rsidRPr="00EA7CE2">
              <w:rPr>
                <w:rFonts w:cs="Times New Roman"/>
                <w:color w:val="000000"/>
                <w:sz w:val="20"/>
                <w:szCs w:val="20"/>
              </w:rPr>
              <w:t>2 {</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r>
            <w:r w:rsidRPr="00EA7CE2">
              <w:rPr>
                <w:rFonts w:cs="Times New Roman"/>
                <w:color w:val="000080"/>
                <w:sz w:val="20"/>
                <w:szCs w:val="20"/>
              </w:rPr>
              <w:t>type</w:t>
            </w:r>
            <w:r w:rsidRPr="00EA7CE2">
              <w:rPr>
                <w:rFonts w:cs="Times New Roman"/>
                <w:color w:val="000000"/>
                <w:sz w:val="20"/>
                <w:szCs w:val="20"/>
              </w:rPr>
              <w:t xml:space="preserve"> </w:t>
            </w:r>
            <w:r w:rsidRPr="00EA7CE2">
              <w:rPr>
                <w:rFonts w:cs="Times New Roman"/>
                <w:color w:val="008080"/>
                <w:sz w:val="20"/>
                <w:szCs w:val="20"/>
              </w:rPr>
              <w:t>int64</w:t>
            </w:r>
            <w:r w:rsidRPr="00EA7CE2">
              <w:rPr>
                <w:rFonts w:cs="Times New Roman"/>
                <w:color w:val="000000"/>
                <w:sz w:val="20"/>
                <w:szCs w:val="20"/>
              </w:rPr>
              <w:t>;</w:t>
            </w:r>
            <w:r w:rsidR="00AD1794">
              <w:rPr>
                <w:rFonts w:cs="Times New Roman"/>
                <w:color w:val="000000"/>
                <w:sz w:val="20"/>
                <w:szCs w:val="20"/>
              </w:rPr>
              <w:br/>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80"/>
                <w:sz w:val="20"/>
                <w:szCs w:val="20"/>
              </w:rPr>
              <w:t>leaf-list</w:t>
            </w:r>
            <w:r w:rsidRPr="00EA7CE2">
              <w:rPr>
                <w:rFonts w:cs="Times New Roman"/>
                <w:color w:val="000000"/>
                <w:sz w:val="20"/>
                <w:szCs w:val="20"/>
              </w:rPr>
              <w:t xml:space="preserve"> attribute</w:t>
            </w:r>
            <w:r w:rsidR="00335CC3">
              <w:rPr>
                <w:rFonts w:cs="Times New Roman"/>
                <w:color w:val="000000"/>
                <w:sz w:val="20"/>
                <w:szCs w:val="20"/>
              </w:rPr>
              <w:t>-</w:t>
            </w:r>
            <w:r w:rsidRPr="00EA7CE2">
              <w:rPr>
                <w:rFonts w:cs="Times New Roman"/>
                <w:color w:val="000000"/>
                <w:sz w:val="20"/>
                <w:szCs w:val="20"/>
              </w:rPr>
              <w:t>3 {</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r>
            <w:r w:rsidRPr="00EA7CE2">
              <w:rPr>
                <w:rFonts w:cs="Times New Roman"/>
                <w:color w:val="000080"/>
                <w:sz w:val="20"/>
                <w:szCs w:val="20"/>
              </w:rPr>
              <w:t>type</w:t>
            </w:r>
            <w:r w:rsidRPr="00EA7CE2">
              <w:rPr>
                <w:rFonts w:cs="Times New Roman"/>
                <w:color w:val="000000"/>
                <w:sz w:val="20"/>
                <w:szCs w:val="20"/>
              </w:rPr>
              <w:t xml:space="preserve"> </w:t>
            </w:r>
            <w:r w:rsidRPr="00EA7CE2">
              <w:rPr>
                <w:rFonts w:cs="Times New Roman"/>
                <w:color w:val="008080"/>
                <w:sz w:val="20"/>
                <w:szCs w:val="20"/>
              </w:rPr>
              <w:t>string</w:t>
            </w:r>
            <w:r w:rsidRPr="00EA7CE2">
              <w:rPr>
                <w:rFonts w:cs="Times New Roman"/>
                <w:color w:val="000000"/>
                <w:sz w:val="20"/>
                <w:szCs w:val="20"/>
              </w:rPr>
              <w:t>;</w:t>
            </w:r>
            <w:r w:rsidR="00AD1794">
              <w:rPr>
                <w:rFonts w:cs="Times New Roman"/>
                <w:color w:val="000000"/>
                <w:sz w:val="20"/>
                <w:szCs w:val="20"/>
              </w:rPr>
              <w:br/>
            </w:r>
            <w:r w:rsidRPr="00EA7CE2">
              <w:rPr>
                <w:rFonts w:cs="Times New Roman"/>
                <w:color w:val="000000"/>
                <w:sz w:val="20"/>
                <w:szCs w:val="20"/>
              </w:rPr>
              <w:tab/>
            </w:r>
            <w:r w:rsidRPr="00EA7CE2">
              <w:rPr>
                <w:rFonts w:cs="Times New Roman"/>
                <w:color w:val="000000"/>
                <w:sz w:val="20"/>
                <w:szCs w:val="20"/>
              </w:rPr>
              <w:tab/>
            </w:r>
            <w:r w:rsidRPr="00EA7CE2">
              <w:rPr>
                <w:rFonts w:cs="Times New Roman"/>
                <w:color w:val="000080"/>
                <w:sz w:val="20"/>
                <w:szCs w:val="20"/>
              </w:rPr>
              <w:t>mandatory</w:t>
            </w:r>
            <w:r w:rsidRPr="00EA7CE2">
              <w:rPr>
                <w:rFonts w:cs="Times New Roman"/>
                <w:color w:val="000000"/>
                <w:sz w:val="20"/>
                <w:szCs w:val="20"/>
              </w:rPr>
              <w:t xml:space="preserve"> true;</w:t>
            </w:r>
            <w:r w:rsidR="00AD1794">
              <w:rPr>
                <w:rFonts w:cs="Times New Roman"/>
                <w:color w:val="000000"/>
                <w:sz w:val="20"/>
                <w:szCs w:val="20"/>
              </w:rPr>
              <w:br/>
            </w:r>
            <w:r w:rsidRPr="00EA7CE2">
              <w:rPr>
                <w:rFonts w:cs="Times New Roman"/>
                <w:color w:val="000000"/>
                <w:sz w:val="20"/>
                <w:szCs w:val="20"/>
              </w:rPr>
              <w:tab/>
              <w:t>}</w:t>
            </w:r>
            <w:r w:rsidR="00AD1794">
              <w:rPr>
                <w:rFonts w:cs="Times New Roman"/>
                <w:color w:val="000000"/>
                <w:sz w:val="20"/>
                <w:szCs w:val="20"/>
              </w:rPr>
              <w:br/>
            </w:r>
            <w:r w:rsidRPr="00EA7CE2">
              <w:rPr>
                <w:rFonts w:cs="Times New Roman"/>
                <w:color w:val="000000"/>
                <w:sz w:val="20"/>
                <w:szCs w:val="20"/>
              </w:rPr>
              <w:t>}</w:t>
            </w:r>
          </w:p>
        </w:tc>
      </w:tr>
    </w:tbl>
    <w:p w14:paraId="5F6417CA" w14:textId="77777777" w:rsidR="001F55B9" w:rsidRPr="0017639E" w:rsidRDefault="001F55B9" w:rsidP="005752F2">
      <w:pPr>
        <w:rPr>
          <w:szCs w:val="24"/>
        </w:rPr>
      </w:pPr>
    </w:p>
    <w:p w14:paraId="1DF19486" w14:textId="77777777" w:rsidR="003C5F2E" w:rsidRDefault="003C5F2E" w:rsidP="009B6F01">
      <w:pPr>
        <w:pStyle w:val="berschrift3"/>
      </w:pPr>
      <w:bookmarkStart w:id="262" w:name="_Toc516067373"/>
      <w:bookmarkStart w:id="263" w:name="_Toc531166594"/>
      <w:r w:rsidRPr="002B7DFC">
        <w:t xml:space="preserve">Mapping of </w:t>
      </w:r>
      <w:r w:rsidR="00715B26">
        <w:t xml:space="preserve">Common </w:t>
      </w:r>
      <w:r>
        <w:t>Primitive</w:t>
      </w:r>
      <w:r w:rsidRPr="002B7DFC">
        <w:t xml:space="preserve"> </w:t>
      </w:r>
      <w:r w:rsidR="00F86059">
        <w:t xml:space="preserve">and Complex Data </w:t>
      </w:r>
      <w:r w:rsidRPr="002B7DFC">
        <w:t>Types</w:t>
      </w:r>
      <w:bookmarkEnd w:id="262"/>
      <w:bookmarkEnd w:id="263"/>
    </w:p>
    <w:p w14:paraId="57DBA0FC" w14:textId="77777777" w:rsidR="003C5F2E" w:rsidRPr="0017639E" w:rsidRDefault="00715B26" w:rsidP="003C5F2E">
      <w:pPr>
        <w:rPr>
          <w:szCs w:val="24"/>
        </w:rPr>
      </w:pPr>
      <w:r w:rsidRPr="0017639E">
        <w:rPr>
          <w:szCs w:val="24"/>
        </w:rPr>
        <w:t>A list of generic UML data types is defined in a “</w:t>
      </w:r>
      <w:proofErr w:type="spellStart"/>
      <w:r w:rsidRPr="0017639E">
        <w:rPr>
          <w:szCs w:val="24"/>
        </w:rPr>
        <w:t>CommonDataTypes</w:t>
      </w:r>
      <w:proofErr w:type="spellEnd"/>
      <w:r w:rsidRPr="0017639E">
        <w:rPr>
          <w:szCs w:val="24"/>
        </w:rPr>
        <w:t>” Model Library. This library is imported to every UML model to make these data types available for the model designer.</w:t>
      </w:r>
    </w:p>
    <w:p w14:paraId="1FBBC841" w14:textId="5E32471A" w:rsidR="00383796" w:rsidRDefault="00F86059" w:rsidP="00383796">
      <w:pPr>
        <w:pStyle w:val="TableCaption"/>
      </w:pPr>
      <w:bookmarkStart w:id="264" w:name="_Ref447115318"/>
      <w:bookmarkStart w:id="265" w:name="_Toc516067328"/>
      <w:bookmarkStart w:id="266" w:name="_Toc531166653"/>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11</w:t>
      </w:r>
      <w:r w:rsidR="00991E2B">
        <w:fldChar w:fldCharType="end"/>
      </w:r>
      <w:bookmarkEnd w:id="264"/>
      <w:r>
        <w:t xml:space="preserve">: </w:t>
      </w:r>
      <w:r w:rsidR="00715B26">
        <w:t xml:space="preserve">Common </w:t>
      </w:r>
      <w:r w:rsidRPr="00F86059">
        <w:t xml:space="preserve">Primitive and Complex </w:t>
      </w:r>
      <w:r>
        <w:t>Data Type Mapping</w:t>
      </w:r>
      <w:bookmarkEnd w:id="265"/>
      <w:bookmarkEnd w:id="266"/>
    </w:p>
    <w:tbl>
      <w:tblPr>
        <w:tblStyle w:val="Tabellenraster"/>
        <w:tblW w:w="0" w:type="auto"/>
        <w:tblLayout w:type="fixed"/>
        <w:tblLook w:val="04A0" w:firstRow="1" w:lastRow="0" w:firstColumn="1" w:lastColumn="0" w:noHBand="0" w:noVBand="1"/>
      </w:tblPr>
      <w:tblGrid>
        <w:gridCol w:w="3290"/>
        <w:gridCol w:w="2876"/>
        <w:gridCol w:w="3334"/>
      </w:tblGrid>
      <w:tr w:rsidR="00F86059" w:rsidRPr="0017639E" w14:paraId="0CCD50C1" w14:textId="77777777" w:rsidTr="0068210E">
        <w:tc>
          <w:tcPr>
            <w:tcW w:w="9500" w:type="dxa"/>
            <w:gridSpan w:val="3"/>
            <w:shd w:val="clear" w:color="auto" w:fill="BAE3A7" w:themeFill="accent5" w:themeFillTint="66"/>
          </w:tcPr>
          <w:p w14:paraId="01FE1DE3" w14:textId="77777777" w:rsidR="000A70EB" w:rsidRDefault="00F86059" w:rsidP="00EA6FC9">
            <w:pPr>
              <w:keepNext/>
              <w:spacing w:beforeLines="40" w:before="96" w:afterLines="40" w:after="96"/>
              <w:jc w:val="center"/>
              <w:rPr>
                <w:rFonts w:eastAsiaTheme="majorEastAsia" w:cs="Times New Roman"/>
                <w:b/>
                <w:bCs/>
                <w:sz w:val="32"/>
              </w:rPr>
            </w:pPr>
            <w:r w:rsidRPr="0017639E">
              <w:rPr>
                <w:rFonts w:cs="Times New Roman"/>
              </w:rPr>
              <w:t xml:space="preserve">UML </w:t>
            </w:r>
            <w:proofErr w:type="spellStart"/>
            <w:r w:rsidRPr="0017639E">
              <w:rPr>
                <w:rFonts w:cs="Times New Roman"/>
              </w:rPr>
              <w:t>CommonDataTypes</w:t>
            </w:r>
            <w:proofErr w:type="spellEnd"/>
            <w:r w:rsidRPr="0017639E">
              <w:rPr>
                <w:rFonts w:cs="Times New Roman"/>
              </w:rPr>
              <w:t xml:space="preserve"> </w:t>
            </w:r>
            <w:r w:rsidRPr="0017639E">
              <w:rPr>
                <w:rFonts w:cs="Times New Roman"/>
              </w:rPr>
              <w:sym w:font="Wingdings" w:char="F0E0"/>
            </w:r>
            <w:r w:rsidRPr="0017639E">
              <w:rPr>
                <w:rFonts w:cs="Times New Roman"/>
              </w:rPr>
              <w:t xml:space="preserve"> YANG Built-In Types, </w:t>
            </w:r>
            <w:proofErr w:type="spellStart"/>
            <w:r w:rsidRPr="0017639E">
              <w:rPr>
                <w:rFonts w:cs="Times New Roman"/>
              </w:rPr>
              <w:t>ietf</w:t>
            </w:r>
            <w:proofErr w:type="spellEnd"/>
            <w:r w:rsidRPr="0017639E">
              <w:rPr>
                <w:rFonts w:cs="Times New Roman"/>
              </w:rPr>
              <w:t xml:space="preserve">-yang-types, </w:t>
            </w: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-types</w:t>
            </w:r>
          </w:p>
        </w:tc>
      </w:tr>
      <w:tr w:rsidR="00F86059" w:rsidRPr="0017639E" w14:paraId="7EDFE8B4" w14:textId="77777777" w:rsidTr="00042A03">
        <w:tc>
          <w:tcPr>
            <w:tcW w:w="3290" w:type="dxa"/>
            <w:shd w:val="clear" w:color="auto" w:fill="EEF1A5" w:themeFill="accent2" w:themeFillTint="66"/>
          </w:tcPr>
          <w:p w14:paraId="3B9FB3F0" w14:textId="77777777" w:rsidR="000A70EB" w:rsidRDefault="00F86059" w:rsidP="00EA6FC9">
            <w:pPr>
              <w:keepNext/>
              <w:spacing w:beforeLines="40" w:before="96" w:afterLines="40" w:after="96"/>
              <w:rPr>
                <w:rFonts w:eastAsiaTheme="majorEastAsia" w:cs="Times New Roman"/>
                <w:b/>
                <w:bCs/>
                <w:sz w:val="32"/>
              </w:rPr>
            </w:pPr>
            <w:r w:rsidRPr="0017639E">
              <w:rPr>
                <w:rFonts w:cs="Times New Roman"/>
              </w:rPr>
              <w:t>UML Artifact</w:t>
            </w:r>
          </w:p>
        </w:tc>
        <w:tc>
          <w:tcPr>
            <w:tcW w:w="2876" w:type="dxa"/>
            <w:shd w:val="clear" w:color="auto" w:fill="7BEFFF" w:themeFill="accent1" w:themeFillTint="66"/>
          </w:tcPr>
          <w:p w14:paraId="78C6D504" w14:textId="77777777" w:rsidR="00441BBA" w:rsidRDefault="00F86059" w:rsidP="00063E23">
            <w:pPr>
              <w:keepNext/>
              <w:spacing w:beforeLines="40" w:before="96" w:afterLines="40" w:after="96"/>
              <w:rPr>
                <w:rFonts w:eastAsiaTheme="majorEastAsia" w:cs="Times New Roman"/>
                <w:b/>
                <w:bCs/>
                <w:sz w:val="32"/>
              </w:rPr>
            </w:pPr>
            <w:r w:rsidRPr="0017639E">
              <w:rPr>
                <w:rFonts w:cs="Times New Roman"/>
              </w:rPr>
              <w:t>YANG Artifact</w:t>
            </w:r>
          </w:p>
        </w:tc>
        <w:tc>
          <w:tcPr>
            <w:tcW w:w="3334" w:type="dxa"/>
            <w:shd w:val="clear" w:color="auto" w:fill="D9D9D9" w:themeFill="background1" w:themeFillShade="D9"/>
          </w:tcPr>
          <w:p w14:paraId="7EE6FF5F" w14:textId="77777777" w:rsidR="00441BBA" w:rsidRDefault="00F86059">
            <w:pPr>
              <w:keepNext/>
              <w:spacing w:beforeLines="40" w:before="96" w:afterLines="40" w:after="96"/>
              <w:rPr>
                <w:rFonts w:eastAsiaTheme="majorEastAsia" w:cs="Times New Roman"/>
                <w:b/>
                <w:bCs/>
                <w:sz w:val="32"/>
              </w:rPr>
            </w:pPr>
            <w:r w:rsidRPr="0017639E">
              <w:rPr>
                <w:rFonts w:cs="Times New Roman"/>
              </w:rPr>
              <w:t>Comments</w:t>
            </w:r>
          </w:p>
        </w:tc>
      </w:tr>
      <w:tr w:rsidR="00F86059" w:rsidRPr="0017639E" w14:paraId="7C4BE99E" w14:textId="77777777" w:rsidTr="00042A03">
        <w:trPr>
          <w:tblHeader w:val="0"/>
        </w:trPr>
        <w:tc>
          <w:tcPr>
            <w:tcW w:w="3290" w:type="dxa"/>
            <w:shd w:val="clear" w:color="auto" w:fill="D9D9D9" w:themeFill="background1" w:themeFillShade="D9"/>
          </w:tcPr>
          <w:p w14:paraId="6EEF31B5" w14:textId="77777777" w:rsidR="000A70EB" w:rsidRDefault="00F86059" w:rsidP="00EA6FC9">
            <w:pPr>
              <w:keepNext/>
              <w:spacing w:beforeLines="40" w:before="96" w:afterLines="40" w:after="96"/>
              <w:rPr>
                <w:rFonts w:eastAsiaTheme="majorEastAsia" w:cs="Times New Roman"/>
                <w:b/>
                <w:bCs/>
                <w:sz w:val="32"/>
              </w:rPr>
            </w:pPr>
            <w:r w:rsidRPr="0017639E">
              <w:rPr>
                <w:rFonts w:cs="Times New Roman"/>
              </w:rPr>
              <w:t>UML Primitive Types</w:t>
            </w:r>
          </w:p>
        </w:tc>
        <w:tc>
          <w:tcPr>
            <w:tcW w:w="2876" w:type="dxa"/>
            <w:shd w:val="clear" w:color="auto" w:fill="D9D9D9" w:themeFill="background1" w:themeFillShade="D9"/>
          </w:tcPr>
          <w:p w14:paraId="6952D161" w14:textId="77777777" w:rsidR="00441BBA" w:rsidRDefault="00441BBA" w:rsidP="00063E23">
            <w:pPr>
              <w:keepNext/>
              <w:spacing w:beforeLines="40" w:before="96" w:afterLines="40" w:after="96"/>
              <w:rPr>
                <w:rFonts w:cs="Times New Roman"/>
                <w:sz w:val="24"/>
              </w:rPr>
            </w:pPr>
          </w:p>
        </w:tc>
        <w:tc>
          <w:tcPr>
            <w:tcW w:w="3334" w:type="dxa"/>
            <w:shd w:val="clear" w:color="auto" w:fill="D9D9D9" w:themeFill="background1" w:themeFillShade="D9"/>
          </w:tcPr>
          <w:p w14:paraId="29377458" w14:textId="77777777" w:rsidR="00441BBA" w:rsidRDefault="00F86059">
            <w:pPr>
              <w:keepNext/>
              <w:spacing w:beforeLines="40" w:before="96" w:afterLines="40" w:after="96"/>
              <w:rPr>
                <w:rFonts w:eastAsiaTheme="majorEastAsia" w:cs="Times New Roman"/>
                <w:b/>
                <w:bCs/>
                <w:sz w:val="24"/>
              </w:rPr>
            </w:pPr>
            <w:r w:rsidRPr="00977E3F">
              <w:rPr>
                <w:rFonts w:cs="Times New Roman"/>
              </w:rPr>
              <w:t>The following YANG Built-In types are currently not used:</w:t>
            </w:r>
          </w:p>
          <w:p w14:paraId="4F772258" w14:textId="77777777" w:rsidR="00441BBA" w:rsidRDefault="00F86059">
            <w:pPr>
              <w:pStyle w:val="Listenabsatz"/>
              <w:keepNext/>
              <w:numPr>
                <w:ilvl w:val="1"/>
                <w:numId w:val="5"/>
              </w:numPr>
              <w:spacing w:beforeLines="40" w:before="96" w:afterLines="40" w:after="96"/>
              <w:ind w:left="317" w:hanging="277"/>
              <w:rPr>
                <w:rFonts w:eastAsiaTheme="majorEastAsia" w:cs="Times New Roman"/>
                <w:b/>
                <w:bCs/>
                <w:sz w:val="24"/>
              </w:rPr>
            </w:pPr>
            <w:r w:rsidRPr="00977E3F">
              <w:rPr>
                <w:rFonts w:cs="Times New Roman"/>
              </w:rPr>
              <w:t>binary | Any binary data</w:t>
            </w:r>
          </w:p>
          <w:p w14:paraId="07950E22" w14:textId="77777777" w:rsidR="00EA6FC9" w:rsidRDefault="00F86059">
            <w:pPr>
              <w:pStyle w:val="Listenabsatz"/>
              <w:keepNext/>
              <w:numPr>
                <w:ilvl w:val="1"/>
                <w:numId w:val="5"/>
              </w:numPr>
              <w:spacing w:beforeLines="40" w:before="96" w:afterLines="40" w:after="96"/>
              <w:ind w:left="317" w:hanging="277"/>
              <w:rPr>
                <w:rFonts w:eastAsiaTheme="majorEastAsia" w:cs="Times New Roman"/>
                <w:b/>
                <w:bCs/>
                <w:sz w:val="24"/>
              </w:rPr>
            </w:pPr>
            <w:r w:rsidRPr="00977E3F">
              <w:rPr>
                <w:rFonts w:cs="Times New Roman"/>
              </w:rPr>
              <w:t>decimal64 | 64-bit signed decimal number</w:t>
            </w:r>
          </w:p>
        </w:tc>
      </w:tr>
      <w:tr w:rsidR="00F86059" w:rsidRPr="0017639E" w14:paraId="34884AEF" w14:textId="77777777" w:rsidTr="00042A03">
        <w:trPr>
          <w:tblHeader w:val="0"/>
        </w:trPr>
        <w:tc>
          <w:tcPr>
            <w:tcW w:w="3290" w:type="dxa"/>
          </w:tcPr>
          <w:p w14:paraId="074E463E" w14:textId="77777777" w:rsidR="00F86059" w:rsidRPr="0017639E" w:rsidRDefault="00F86059" w:rsidP="00EA6FC9">
            <w:pPr>
              <w:spacing w:beforeLines="40" w:before="96" w:afterLines="40" w:after="96"/>
              <w:rPr>
                <w:rFonts w:cs="Times New Roman"/>
              </w:rPr>
            </w:pPr>
            <w:r w:rsidRPr="0017639E">
              <w:rPr>
                <w:rFonts w:cs="Times New Roman"/>
              </w:rPr>
              <w:t>Boolean</w:t>
            </w:r>
          </w:p>
        </w:tc>
        <w:tc>
          <w:tcPr>
            <w:tcW w:w="2876" w:type="dxa"/>
          </w:tcPr>
          <w:p w14:paraId="60E9651B"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spellStart"/>
            <w:proofErr w:type="gramEnd"/>
            <w:r w:rsidRPr="0017639E">
              <w:rPr>
                <w:rFonts w:cs="Times New Roman"/>
              </w:rPr>
              <w:t>boolean</w:t>
            </w:r>
            <w:proofErr w:type="spellEnd"/>
          </w:p>
        </w:tc>
        <w:tc>
          <w:tcPr>
            <w:tcW w:w="3334" w:type="dxa"/>
          </w:tcPr>
          <w:p w14:paraId="74D89991" w14:textId="77777777" w:rsidR="00441BBA" w:rsidRDefault="00441BBA">
            <w:pPr>
              <w:spacing w:beforeLines="40" w:before="96" w:afterLines="40" w:after="96"/>
              <w:rPr>
                <w:rFonts w:cs="Times New Roman"/>
                <w:sz w:val="24"/>
              </w:rPr>
            </w:pPr>
          </w:p>
        </w:tc>
      </w:tr>
      <w:tr w:rsidR="00F86059" w:rsidRPr="0017639E" w14:paraId="2E35D63D" w14:textId="77777777" w:rsidTr="00042A03">
        <w:trPr>
          <w:tblHeader w:val="0"/>
        </w:trPr>
        <w:tc>
          <w:tcPr>
            <w:tcW w:w="3290" w:type="dxa"/>
          </w:tcPr>
          <w:p w14:paraId="6BAF8505" w14:textId="77777777" w:rsidR="00F86059" w:rsidRPr="0017639E" w:rsidRDefault="00BB3C17" w:rsidP="00EA6FC9">
            <w:pPr>
              <w:spacing w:beforeLines="40" w:before="96" w:afterLines="40" w:after="96"/>
              <w:rPr>
                <w:rFonts w:cs="Times New Roman"/>
              </w:rPr>
            </w:pPr>
            <w:r w:rsidRPr="006B4B46">
              <w:rPr>
                <w:rFonts w:cs="Times New Roman"/>
              </w:rPr>
              <w:t>«</w:t>
            </w:r>
            <w:r w:rsidR="00D84392" w:rsidRPr="006B4B46">
              <w:rPr>
                <w:rFonts w:cs="Times New Roman"/>
              </w:rPr>
              <w:t>LENGTH</w:t>
            </w:r>
            <w:r w:rsidRPr="006B4B46">
              <w:rPr>
                <w:rFonts w:cs="Times New Roman"/>
              </w:rPr>
              <w:t>_8_</w:t>
            </w:r>
            <w:r w:rsidR="00D84392" w:rsidRPr="006B4B46">
              <w:rPr>
                <w:rFonts w:cs="Times New Roman"/>
              </w:rPr>
              <w:t>BIT</w:t>
            </w:r>
            <w:r w:rsidRPr="006B4B46">
              <w:rPr>
                <w:rFonts w:cs="Times New Roman"/>
              </w:rPr>
              <w:t>» Integer</w:t>
            </w:r>
          </w:p>
        </w:tc>
        <w:tc>
          <w:tcPr>
            <w:tcW w:w="2876" w:type="dxa"/>
          </w:tcPr>
          <w:p w14:paraId="478EF49F"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gramEnd"/>
            <w:r w:rsidRPr="0017639E">
              <w:rPr>
                <w:rFonts w:cs="Times New Roman"/>
              </w:rPr>
              <w:t>int8</w:t>
            </w:r>
          </w:p>
        </w:tc>
        <w:tc>
          <w:tcPr>
            <w:tcW w:w="3334" w:type="dxa"/>
          </w:tcPr>
          <w:p w14:paraId="524B4F81" w14:textId="77777777" w:rsidR="00441BBA" w:rsidRDefault="00441BBA">
            <w:pPr>
              <w:spacing w:beforeLines="40" w:before="96" w:afterLines="40" w:after="96"/>
              <w:rPr>
                <w:rFonts w:cs="Times New Roman"/>
                <w:sz w:val="24"/>
              </w:rPr>
            </w:pPr>
          </w:p>
        </w:tc>
      </w:tr>
      <w:tr w:rsidR="00F86059" w:rsidRPr="0017639E" w14:paraId="02804733" w14:textId="77777777" w:rsidTr="00042A03">
        <w:trPr>
          <w:tblHeader w:val="0"/>
        </w:trPr>
        <w:tc>
          <w:tcPr>
            <w:tcW w:w="3290" w:type="dxa"/>
          </w:tcPr>
          <w:p w14:paraId="6268BBD9" w14:textId="77777777" w:rsidR="00F86059" w:rsidRPr="0017639E" w:rsidRDefault="00BB3C17" w:rsidP="00EA6FC9">
            <w:pPr>
              <w:spacing w:beforeLines="40" w:before="96" w:afterLines="40" w:after="96"/>
              <w:rPr>
                <w:rFonts w:cs="Times New Roman"/>
              </w:rPr>
            </w:pPr>
            <w:r w:rsidRPr="006B4B46">
              <w:rPr>
                <w:rFonts w:cs="Times New Roman"/>
              </w:rPr>
              <w:t>«</w:t>
            </w:r>
            <w:r w:rsidR="00D84392" w:rsidRPr="006B4B46">
              <w:rPr>
                <w:rFonts w:cs="Times New Roman"/>
              </w:rPr>
              <w:t>LENGTH</w:t>
            </w:r>
            <w:r w:rsidRPr="006B4B46">
              <w:rPr>
                <w:rFonts w:cs="Times New Roman"/>
              </w:rPr>
              <w:t>_16_</w:t>
            </w:r>
            <w:r w:rsidR="00D84392" w:rsidRPr="006B4B46">
              <w:rPr>
                <w:rFonts w:cs="Times New Roman"/>
              </w:rPr>
              <w:t>BIT</w:t>
            </w:r>
            <w:r w:rsidRPr="006B4B46">
              <w:rPr>
                <w:rFonts w:cs="Times New Roman"/>
              </w:rPr>
              <w:t>» Integer</w:t>
            </w:r>
          </w:p>
        </w:tc>
        <w:tc>
          <w:tcPr>
            <w:tcW w:w="2876" w:type="dxa"/>
          </w:tcPr>
          <w:p w14:paraId="66FB5DEE"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gramEnd"/>
            <w:r w:rsidRPr="0017639E">
              <w:rPr>
                <w:rFonts w:cs="Times New Roman"/>
              </w:rPr>
              <w:t>int16</w:t>
            </w:r>
          </w:p>
        </w:tc>
        <w:tc>
          <w:tcPr>
            <w:tcW w:w="3334" w:type="dxa"/>
          </w:tcPr>
          <w:p w14:paraId="544F5517" w14:textId="77777777" w:rsidR="00441BBA" w:rsidRDefault="00441BBA">
            <w:pPr>
              <w:spacing w:beforeLines="40" w:before="96" w:afterLines="40" w:after="96"/>
              <w:rPr>
                <w:rFonts w:cs="Times New Roman"/>
                <w:sz w:val="24"/>
              </w:rPr>
            </w:pPr>
          </w:p>
        </w:tc>
      </w:tr>
      <w:tr w:rsidR="00F86059" w:rsidRPr="0017639E" w14:paraId="2BDEB7DC" w14:textId="77777777" w:rsidTr="00042A03">
        <w:trPr>
          <w:tblHeader w:val="0"/>
        </w:trPr>
        <w:tc>
          <w:tcPr>
            <w:tcW w:w="3290" w:type="dxa"/>
          </w:tcPr>
          <w:p w14:paraId="0E381BF7" w14:textId="77777777" w:rsidR="00F86059" w:rsidRPr="0017639E" w:rsidRDefault="00BB3C17" w:rsidP="00EA6FC9">
            <w:pPr>
              <w:spacing w:beforeLines="40" w:before="96" w:afterLines="40" w:after="96"/>
              <w:rPr>
                <w:rFonts w:cs="Times New Roman"/>
              </w:rPr>
            </w:pPr>
            <w:r w:rsidRPr="006B4B46">
              <w:rPr>
                <w:rFonts w:cs="Times New Roman"/>
              </w:rPr>
              <w:t>«</w:t>
            </w:r>
            <w:r w:rsidR="009A1056" w:rsidRPr="006B4B46">
              <w:rPr>
                <w:rFonts w:cs="Times New Roman"/>
              </w:rPr>
              <w:t>LENGTH</w:t>
            </w:r>
            <w:r w:rsidRPr="006B4B46">
              <w:rPr>
                <w:rFonts w:cs="Times New Roman"/>
              </w:rPr>
              <w:t>_32_</w:t>
            </w:r>
            <w:r w:rsidR="009A1056" w:rsidRPr="006B4B46">
              <w:rPr>
                <w:rFonts w:cs="Times New Roman"/>
              </w:rPr>
              <w:t>BIT</w:t>
            </w:r>
            <w:r w:rsidRPr="006B4B46">
              <w:rPr>
                <w:rFonts w:cs="Times New Roman"/>
              </w:rPr>
              <w:t>» Integer</w:t>
            </w:r>
          </w:p>
        </w:tc>
        <w:tc>
          <w:tcPr>
            <w:tcW w:w="2876" w:type="dxa"/>
          </w:tcPr>
          <w:p w14:paraId="19957B32"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gramEnd"/>
            <w:r w:rsidRPr="0017639E">
              <w:rPr>
                <w:rFonts w:cs="Times New Roman"/>
              </w:rPr>
              <w:t>int32</w:t>
            </w:r>
          </w:p>
        </w:tc>
        <w:tc>
          <w:tcPr>
            <w:tcW w:w="3334" w:type="dxa"/>
          </w:tcPr>
          <w:p w14:paraId="16A3FAF1" w14:textId="77777777" w:rsidR="00441BBA" w:rsidRDefault="00441BBA">
            <w:pPr>
              <w:spacing w:beforeLines="40" w:before="96" w:afterLines="40" w:after="96"/>
              <w:rPr>
                <w:rFonts w:cs="Times New Roman"/>
                <w:sz w:val="24"/>
              </w:rPr>
            </w:pPr>
          </w:p>
        </w:tc>
      </w:tr>
      <w:tr w:rsidR="00F86059" w:rsidRPr="0017639E" w14:paraId="43B918FE" w14:textId="77777777" w:rsidTr="00042A03">
        <w:trPr>
          <w:tblHeader w:val="0"/>
        </w:trPr>
        <w:tc>
          <w:tcPr>
            <w:tcW w:w="3290" w:type="dxa"/>
          </w:tcPr>
          <w:p w14:paraId="1A403144" w14:textId="77777777" w:rsidR="00F86059" w:rsidRPr="0017639E" w:rsidRDefault="00BB3C17" w:rsidP="00EA6FC9">
            <w:pPr>
              <w:spacing w:beforeLines="40" w:before="96" w:afterLines="40" w:after="96"/>
              <w:rPr>
                <w:rFonts w:cs="Times New Roman"/>
              </w:rPr>
            </w:pPr>
            <w:r w:rsidRPr="006B4B46">
              <w:rPr>
                <w:rFonts w:cs="Times New Roman"/>
              </w:rPr>
              <w:t>«</w:t>
            </w:r>
            <w:r w:rsidR="009A1056" w:rsidRPr="006B4B46">
              <w:rPr>
                <w:rFonts w:cs="Times New Roman"/>
              </w:rPr>
              <w:t>LENGTH</w:t>
            </w:r>
            <w:r w:rsidRPr="006B4B46">
              <w:rPr>
                <w:rFonts w:cs="Times New Roman"/>
              </w:rPr>
              <w:t>_64_</w:t>
            </w:r>
            <w:r w:rsidR="009A1056" w:rsidRPr="006B4B46">
              <w:rPr>
                <w:rFonts w:cs="Times New Roman"/>
              </w:rPr>
              <w:t>BIT</w:t>
            </w:r>
            <w:r w:rsidRPr="006B4B46">
              <w:rPr>
                <w:rFonts w:cs="Times New Roman"/>
              </w:rPr>
              <w:t xml:space="preserve">» </w:t>
            </w:r>
            <w:r w:rsidRPr="0017639E">
              <w:rPr>
                <w:rFonts w:cs="Times New Roman"/>
              </w:rPr>
              <w:t>Integer</w:t>
            </w:r>
          </w:p>
        </w:tc>
        <w:tc>
          <w:tcPr>
            <w:tcW w:w="2876" w:type="dxa"/>
            <w:vMerge w:val="restart"/>
          </w:tcPr>
          <w:p w14:paraId="2BAEB5FA"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gramEnd"/>
            <w:r w:rsidRPr="0017639E">
              <w:rPr>
                <w:rFonts w:cs="Times New Roman"/>
              </w:rPr>
              <w:t>int64</w:t>
            </w:r>
          </w:p>
        </w:tc>
        <w:tc>
          <w:tcPr>
            <w:tcW w:w="3334" w:type="dxa"/>
          </w:tcPr>
          <w:p w14:paraId="6887FB1B" w14:textId="77777777" w:rsidR="00441BBA" w:rsidRDefault="00441BBA">
            <w:pPr>
              <w:spacing w:beforeLines="40" w:before="96" w:afterLines="40" w:after="96"/>
              <w:rPr>
                <w:rFonts w:cs="Times New Roman"/>
                <w:sz w:val="24"/>
              </w:rPr>
            </w:pPr>
          </w:p>
        </w:tc>
      </w:tr>
      <w:tr w:rsidR="00F86059" w:rsidRPr="0017639E" w14:paraId="59EDBF9F" w14:textId="77777777" w:rsidTr="00042A03">
        <w:trPr>
          <w:tblHeader w:val="0"/>
        </w:trPr>
        <w:tc>
          <w:tcPr>
            <w:tcW w:w="3290" w:type="dxa"/>
          </w:tcPr>
          <w:p w14:paraId="2F00AE7A" w14:textId="4F30CAFB" w:rsidR="00F86059" w:rsidRPr="0017639E" w:rsidRDefault="00F86059" w:rsidP="00EA6FC9">
            <w:pPr>
              <w:spacing w:beforeLines="40" w:before="96" w:afterLines="40" w:after="96"/>
              <w:rPr>
                <w:rFonts w:cs="Times New Roman"/>
              </w:rPr>
            </w:pPr>
            <w:r w:rsidRPr="0017639E">
              <w:rPr>
                <w:rFonts w:cs="Times New Roman"/>
              </w:rPr>
              <w:t>Integer</w:t>
            </w:r>
          </w:p>
        </w:tc>
        <w:tc>
          <w:tcPr>
            <w:tcW w:w="2876" w:type="dxa"/>
            <w:vMerge/>
          </w:tcPr>
          <w:p w14:paraId="48324EDE" w14:textId="77777777" w:rsidR="00EA6FC9" w:rsidRDefault="00EA6FC9">
            <w:pPr>
              <w:spacing w:beforeLines="40" w:before="96" w:afterLines="40" w:after="96"/>
              <w:rPr>
                <w:rFonts w:cs="Times New Roman"/>
                <w:sz w:val="24"/>
              </w:rPr>
            </w:pPr>
          </w:p>
        </w:tc>
        <w:tc>
          <w:tcPr>
            <w:tcW w:w="3334" w:type="dxa"/>
          </w:tcPr>
          <w:p w14:paraId="4D087E9A" w14:textId="7D61D0C1" w:rsidR="00EA6FC9" w:rsidRDefault="00BB3C17">
            <w:pPr>
              <w:spacing w:beforeLines="40" w:before="96" w:afterLines="40" w:after="96"/>
              <w:rPr>
                <w:rFonts w:cs="Times New Roman"/>
                <w:sz w:val="24"/>
              </w:rPr>
            </w:pPr>
            <w:r w:rsidRPr="0017639E">
              <w:rPr>
                <w:rFonts w:cs="Times New Roman"/>
              </w:rPr>
              <w:t xml:space="preserve">If </w:t>
            </w:r>
            <w:proofErr w:type="spellStart"/>
            <w:r w:rsidRPr="0017639E">
              <w:rPr>
                <w:rFonts w:cs="Times New Roman"/>
              </w:rPr>
              <w:t>bitLength</w:t>
            </w:r>
            <w:proofErr w:type="spellEnd"/>
            <w:r w:rsidRPr="0017639E">
              <w:rPr>
                <w:rFonts w:cs="Times New Roman"/>
              </w:rPr>
              <w:t xml:space="preserve"> = NA</w:t>
            </w:r>
            <w:r w:rsidR="004F17D2">
              <w:rPr>
                <w:rFonts w:cs="Times New Roman"/>
              </w:rPr>
              <w:t xml:space="preserve"> and unsigned = default (i.e., false).</w:t>
            </w:r>
          </w:p>
        </w:tc>
      </w:tr>
      <w:tr w:rsidR="00F86059" w:rsidRPr="0017639E" w14:paraId="7B9EE118" w14:textId="77777777" w:rsidTr="00042A03">
        <w:trPr>
          <w:tblHeader w:val="0"/>
        </w:trPr>
        <w:tc>
          <w:tcPr>
            <w:tcW w:w="3290" w:type="dxa"/>
          </w:tcPr>
          <w:p w14:paraId="10DD2343" w14:textId="77777777" w:rsidR="00F86059" w:rsidRPr="0017639E" w:rsidRDefault="00BB3C17" w:rsidP="00EA6FC9">
            <w:pPr>
              <w:spacing w:beforeLines="40" w:before="96" w:afterLines="40" w:after="96"/>
              <w:rPr>
                <w:rFonts w:cs="Times New Roman"/>
              </w:rPr>
            </w:pPr>
            <w:r w:rsidRPr="006B4B46">
              <w:rPr>
                <w:rFonts w:cs="Times New Roman"/>
              </w:rPr>
              <w:t>«U</w:t>
            </w:r>
            <w:r w:rsidR="009A1056" w:rsidRPr="006B4B46">
              <w:rPr>
                <w:rFonts w:cs="Times New Roman"/>
              </w:rPr>
              <w:t>NSIGNED</w:t>
            </w:r>
            <w:r w:rsidRPr="006B4B46">
              <w:rPr>
                <w:rFonts w:cs="Times New Roman"/>
              </w:rPr>
              <w:t xml:space="preserve">, </w:t>
            </w:r>
            <w:r w:rsidR="009A1056" w:rsidRPr="006B4B46">
              <w:rPr>
                <w:rFonts w:cs="Times New Roman"/>
              </w:rPr>
              <w:t>LENGTH</w:t>
            </w:r>
            <w:r w:rsidRPr="0017639E">
              <w:rPr>
                <w:rFonts w:cs="Times New Roman"/>
              </w:rPr>
              <w:t>_</w:t>
            </w:r>
            <w:r w:rsidRPr="006B4B46">
              <w:rPr>
                <w:rFonts w:cs="Times New Roman"/>
              </w:rPr>
              <w:t>8_</w:t>
            </w:r>
            <w:r w:rsidR="009A1056" w:rsidRPr="006B4B46">
              <w:rPr>
                <w:rFonts w:cs="Times New Roman"/>
              </w:rPr>
              <w:t>BIT</w:t>
            </w:r>
            <w:r w:rsidRPr="006B4B46">
              <w:rPr>
                <w:rFonts w:cs="Times New Roman"/>
              </w:rPr>
              <w:t>» Integer</w:t>
            </w:r>
          </w:p>
        </w:tc>
        <w:tc>
          <w:tcPr>
            <w:tcW w:w="2876" w:type="dxa"/>
          </w:tcPr>
          <w:p w14:paraId="0E9E756B"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gramEnd"/>
            <w:r w:rsidRPr="0017639E">
              <w:rPr>
                <w:rFonts w:cs="Times New Roman"/>
              </w:rPr>
              <w:t>uint8</w:t>
            </w:r>
          </w:p>
        </w:tc>
        <w:tc>
          <w:tcPr>
            <w:tcW w:w="3334" w:type="dxa"/>
          </w:tcPr>
          <w:p w14:paraId="700B468F" w14:textId="77777777" w:rsidR="00441BBA" w:rsidRDefault="00441BBA">
            <w:pPr>
              <w:spacing w:beforeLines="40" w:before="96" w:afterLines="40" w:after="96"/>
              <w:rPr>
                <w:rFonts w:cs="Times New Roman"/>
                <w:sz w:val="24"/>
              </w:rPr>
            </w:pPr>
          </w:p>
        </w:tc>
      </w:tr>
      <w:tr w:rsidR="00F86059" w:rsidRPr="0017639E" w14:paraId="5F03FBFC" w14:textId="77777777" w:rsidTr="00042A03">
        <w:trPr>
          <w:tblHeader w:val="0"/>
        </w:trPr>
        <w:tc>
          <w:tcPr>
            <w:tcW w:w="3290" w:type="dxa"/>
          </w:tcPr>
          <w:p w14:paraId="192E4D62" w14:textId="77777777" w:rsidR="00F86059" w:rsidRPr="0017639E" w:rsidRDefault="00BB3C17" w:rsidP="00EA6FC9">
            <w:pPr>
              <w:spacing w:beforeLines="40" w:before="96" w:afterLines="40" w:after="96"/>
              <w:rPr>
                <w:rFonts w:cs="Times New Roman"/>
              </w:rPr>
            </w:pPr>
            <w:r w:rsidRPr="006B4B46">
              <w:rPr>
                <w:rFonts w:cs="Times New Roman"/>
              </w:rPr>
              <w:t>«U</w:t>
            </w:r>
            <w:r w:rsidR="009A1056" w:rsidRPr="006B4B46">
              <w:rPr>
                <w:rFonts w:cs="Times New Roman"/>
              </w:rPr>
              <w:t>NSIGNED</w:t>
            </w:r>
            <w:r w:rsidRPr="006B4B46">
              <w:rPr>
                <w:rFonts w:cs="Times New Roman"/>
              </w:rPr>
              <w:t xml:space="preserve">, </w:t>
            </w:r>
            <w:r w:rsidR="009A1056" w:rsidRPr="006B4B46">
              <w:rPr>
                <w:rFonts w:cs="Times New Roman"/>
              </w:rPr>
              <w:t>LENGTH</w:t>
            </w:r>
            <w:r w:rsidRPr="0017639E">
              <w:rPr>
                <w:rFonts w:cs="Times New Roman"/>
              </w:rPr>
              <w:t>_</w:t>
            </w:r>
            <w:r w:rsidRPr="006B4B46">
              <w:rPr>
                <w:rFonts w:cs="Times New Roman"/>
              </w:rPr>
              <w:t>16_</w:t>
            </w:r>
            <w:r w:rsidR="009A1056" w:rsidRPr="006B4B46">
              <w:rPr>
                <w:rFonts w:cs="Times New Roman"/>
              </w:rPr>
              <w:t>BIT</w:t>
            </w:r>
            <w:r w:rsidRPr="006B4B46">
              <w:rPr>
                <w:rFonts w:cs="Times New Roman"/>
              </w:rPr>
              <w:t>» Integer</w:t>
            </w:r>
          </w:p>
        </w:tc>
        <w:tc>
          <w:tcPr>
            <w:tcW w:w="2876" w:type="dxa"/>
          </w:tcPr>
          <w:p w14:paraId="205B5F3A"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gramEnd"/>
            <w:r w:rsidRPr="0017639E">
              <w:rPr>
                <w:rFonts w:cs="Times New Roman"/>
              </w:rPr>
              <w:t>uint16</w:t>
            </w:r>
          </w:p>
        </w:tc>
        <w:tc>
          <w:tcPr>
            <w:tcW w:w="3334" w:type="dxa"/>
          </w:tcPr>
          <w:p w14:paraId="6C60F781" w14:textId="77777777" w:rsidR="00441BBA" w:rsidRDefault="00441BBA">
            <w:pPr>
              <w:spacing w:beforeLines="40" w:before="96" w:afterLines="40" w:after="96"/>
              <w:rPr>
                <w:rFonts w:cs="Times New Roman"/>
                <w:sz w:val="24"/>
              </w:rPr>
            </w:pPr>
          </w:p>
        </w:tc>
      </w:tr>
      <w:tr w:rsidR="00F86059" w:rsidRPr="0017639E" w14:paraId="0AA71CE4" w14:textId="77777777" w:rsidTr="00042A03">
        <w:trPr>
          <w:tblHeader w:val="0"/>
        </w:trPr>
        <w:tc>
          <w:tcPr>
            <w:tcW w:w="3290" w:type="dxa"/>
          </w:tcPr>
          <w:p w14:paraId="36E6D095" w14:textId="77777777" w:rsidR="00F86059" w:rsidRPr="0017639E" w:rsidRDefault="00BB3C17" w:rsidP="00EA6FC9">
            <w:pPr>
              <w:spacing w:beforeLines="40" w:before="96" w:afterLines="40" w:after="96"/>
              <w:rPr>
                <w:rFonts w:cs="Times New Roman"/>
              </w:rPr>
            </w:pPr>
            <w:r w:rsidRPr="006B4B46">
              <w:rPr>
                <w:rFonts w:cs="Times New Roman"/>
              </w:rPr>
              <w:t>«U</w:t>
            </w:r>
            <w:r w:rsidR="009A1056" w:rsidRPr="006B4B46">
              <w:rPr>
                <w:rFonts w:cs="Times New Roman"/>
              </w:rPr>
              <w:t>NSIGNED</w:t>
            </w:r>
            <w:r w:rsidRPr="006B4B46">
              <w:rPr>
                <w:rFonts w:cs="Times New Roman"/>
              </w:rPr>
              <w:t xml:space="preserve">, </w:t>
            </w:r>
            <w:r w:rsidR="009A1056" w:rsidRPr="006B4B46">
              <w:rPr>
                <w:rFonts w:cs="Times New Roman"/>
              </w:rPr>
              <w:t>LENGTH</w:t>
            </w:r>
            <w:r w:rsidRPr="0017639E">
              <w:rPr>
                <w:rFonts w:cs="Times New Roman"/>
              </w:rPr>
              <w:t>_</w:t>
            </w:r>
            <w:r w:rsidRPr="006B4B46">
              <w:rPr>
                <w:rFonts w:cs="Times New Roman"/>
              </w:rPr>
              <w:t>32_</w:t>
            </w:r>
            <w:r w:rsidR="009A1056" w:rsidRPr="006B4B46">
              <w:rPr>
                <w:rFonts w:cs="Times New Roman"/>
              </w:rPr>
              <w:t>BIT</w:t>
            </w:r>
            <w:r w:rsidRPr="006B4B46">
              <w:rPr>
                <w:rFonts w:cs="Times New Roman"/>
              </w:rPr>
              <w:t>» Integer</w:t>
            </w:r>
          </w:p>
        </w:tc>
        <w:tc>
          <w:tcPr>
            <w:tcW w:w="2876" w:type="dxa"/>
          </w:tcPr>
          <w:p w14:paraId="4FDCBC65"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gramEnd"/>
            <w:r w:rsidRPr="0017639E">
              <w:rPr>
                <w:rFonts w:cs="Times New Roman"/>
              </w:rPr>
              <w:t>uint32</w:t>
            </w:r>
          </w:p>
        </w:tc>
        <w:tc>
          <w:tcPr>
            <w:tcW w:w="3334" w:type="dxa"/>
          </w:tcPr>
          <w:p w14:paraId="6234477B" w14:textId="77777777" w:rsidR="00441BBA" w:rsidRDefault="00441BBA">
            <w:pPr>
              <w:spacing w:beforeLines="40" w:before="96" w:afterLines="40" w:after="96"/>
              <w:rPr>
                <w:rFonts w:cs="Times New Roman"/>
                <w:sz w:val="24"/>
              </w:rPr>
            </w:pPr>
          </w:p>
        </w:tc>
      </w:tr>
      <w:tr w:rsidR="00F86059" w:rsidRPr="0017639E" w14:paraId="0BDF5239" w14:textId="77777777" w:rsidTr="00042A03">
        <w:trPr>
          <w:tblHeader w:val="0"/>
        </w:trPr>
        <w:tc>
          <w:tcPr>
            <w:tcW w:w="3290" w:type="dxa"/>
          </w:tcPr>
          <w:p w14:paraId="480C1D30" w14:textId="77777777" w:rsidR="00F86059" w:rsidRPr="0017639E" w:rsidRDefault="00BB3C17" w:rsidP="00EA6FC9">
            <w:pPr>
              <w:spacing w:beforeLines="40" w:before="96" w:afterLines="40" w:after="96"/>
              <w:rPr>
                <w:rFonts w:cs="Times New Roman"/>
              </w:rPr>
            </w:pPr>
            <w:r w:rsidRPr="006B4B46">
              <w:rPr>
                <w:rFonts w:cs="Times New Roman"/>
              </w:rPr>
              <w:t>«U</w:t>
            </w:r>
            <w:r w:rsidR="009A1056" w:rsidRPr="006B4B46">
              <w:rPr>
                <w:rFonts w:cs="Times New Roman"/>
              </w:rPr>
              <w:t>NSIGNED</w:t>
            </w:r>
            <w:r w:rsidRPr="006B4B46">
              <w:rPr>
                <w:rFonts w:cs="Times New Roman"/>
              </w:rPr>
              <w:t xml:space="preserve">, </w:t>
            </w:r>
            <w:r w:rsidR="009A1056" w:rsidRPr="006B4B46">
              <w:rPr>
                <w:rFonts w:cs="Times New Roman"/>
              </w:rPr>
              <w:t>LENGTH</w:t>
            </w:r>
            <w:r w:rsidRPr="0017639E">
              <w:rPr>
                <w:rFonts w:cs="Times New Roman"/>
              </w:rPr>
              <w:t>_</w:t>
            </w:r>
            <w:r w:rsidRPr="006B4B46">
              <w:rPr>
                <w:rFonts w:cs="Times New Roman"/>
              </w:rPr>
              <w:t>64_</w:t>
            </w:r>
            <w:r w:rsidR="009A1056" w:rsidRPr="006B4B46">
              <w:rPr>
                <w:rFonts w:cs="Times New Roman"/>
              </w:rPr>
              <w:t>BIT</w:t>
            </w:r>
            <w:r w:rsidRPr="006B4B46">
              <w:rPr>
                <w:rFonts w:cs="Times New Roman"/>
              </w:rPr>
              <w:t xml:space="preserve">» </w:t>
            </w:r>
            <w:r w:rsidRPr="0017639E">
              <w:rPr>
                <w:rFonts w:cs="Times New Roman"/>
              </w:rPr>
              <w:t>Integer</w:t>
            </w:r>
          </w:p>
        </w:tc>
        <w:tc>
          <w:tcPr>
            <w:tcW w:w="2876" w:type="dxa"/>
          </w:tcPr>
          <w:p w14:paraId="13C8836C"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gramEnd"/>
            <w:r w:rsidRPr="0017639E">
              <w:rPr>
                <w:rFonts w:cs="Times New Roman"/>
              </w:rPr>
              <w:t>uint64</w:t>
            </w:r>
          </w:p>
        </w:tc>
        <w:tc>
          <w:tcPr>
            <w:tcW w:w="3334" w:type="dxa"/>
          </w:tcPr>
          <w:p w14:paraId="0E667691" w14:textId="77777777" w:rsidR="00441BBA" w:rsidRDefault="00441BBA">
            <w:pPr>
              <w:spacing w:beforeLines="40" w:before="96" w:afterLines="40" w:after="96"/>
              <w:rPr>
                <w:rFonts w:cs="Times New Roman"/>
                <w:sz w:val="24"/>
              </w:rPr>
            </w:pPr>
          </w:p>
        </w:tc>
      </w:tr>
      <w:tr w:rsidR="00F86059" w:rsidRPr="0017639E" w14:paraId="71D037E4" w14:textId="77777777" w:rsidTr="00042A03">
        <w:trPr>
          <w:cantSplit/>
          <w:tblHeader w:val="0"/>
        </w:trPr>
        <w:tc>
          <w:tcPr>
            <w:tcW w:w="3290" w:type="dxa"/>
          </w:tcPr>
          <w:p w14:paraId="11621B5E" w14:textId="77777777" w:rsidR="00F86059" w:rsidRPr="0017639E" w:rsidRDefault="00F86059" w:rsidP="00EA6FC9">
            <w:pPr>
              <w:spacing w:beforeLines="40" w:before="96" w:afterLines="40" w:after="96"/>
              <w:rPr>
                <w:rFonts w:cs="Times New Roman"/>
              </w:rPr>
            </w:pPr>
            <w:r w:rsidRPr="0017639E">
              <w:rPr>
                <w:rFonts w:cs="Times New Roman"/>
              </w:rPr>
              <w:lastRenderedPageBreak/>
              <w:t>Real</w:t>
            </w:r>
          </w:p>
          <w:p w14:paraId="7BC0A3A3" w14:textId="77777777" w:rsidR="00441BBA" w:rsidRDefault="00F86059" w:rsidP="00063E23">
            <w:pPr>
              <w:spacing w:beforeLines="40" w:before="96" w:afterLines="40" w:after="96"/>
              <w:rPr>
                <w:rFonts w:cs="Times New Roman"/>
                <w:sz w:val="24"/>
              </w:rPr>
            </w:pPr>
            <w:r w:rsidRPr="0017639E">
              <w:rPr>
                <w:rFonts w:cs="Times New Roman"/>
              </w:rPr>
              <w:t>(Not used so far.</w:t>
            </w:r>
            <w:r w:rsidRPr="0017639E">
              <w:rPr>
                <w:rFonts w:cs="Times New Roman"/>
              </w:rPr>
              <w:br/>
              <w:t>See also float and double below.)</w:t>
            </w:r>
          </w:p>
        </w:tc>
        <w:tc>
          <w:tcPr>
            <w:tcW w:w="2876" w:type="dxa"/>
          </w:tcPr>
          <w:p w14:paraId="285290CA" w14:textId="77777777" w:rsidR="00441BBA" w:rsidRDefault="00F86059">
            <w:pPr>
              <w:spacing w:beforeLines="40" w:before="96" w:afterLines="40" w:after="96"/>
              <w:rPr>
                <w:rFonts w:cs="Times New Roman"/>
                <w:sz w:val="24"/>
              </w:rPr>
            </w:pPr>
            <w:r w:rsidRPr="0017639E">
              <w:rPr>
                <w:rFonts w:cs="Times New Roman"/>
                <w:highlight w:val="yellow"/>
              </w:rPr>
              <w:t xml:space="preserve">Built-In </w:t>
            </w:r>
            <w:proofErr w:type="gramStart"/>
            <w:r w:rsidRPr="0017639E">
              <w:rPr>
                <w:rFonts w:cs="Times New Roman"/>
                <w:highlight w:val="yellow"/>
              </w:rPr>
              <w:t>Type::</w:t>
            </w:r>
            <w:proofErr w:type="gramEnd"/>
            <w:r w:rsidRPr="0017639E">
              <w:rPr>
                <w:rFonts w:cs="Times New Roman"/>
                <w:highlight w:val="yellow"/>
              </w:rPr>
              <w:t>decimal64</w:t>
            </w:r>
          </w:p>
        </w:tc>
        <w:tc>
          <w:tcPr>
            <w:tcW w:w="3334" w:type="dxa"/>
          </w:tcPr>
          <w:p w14:paraId="02895081" w14:textId="77777777" w:rsidR="00441BBA" w:rsidRDefault="00F86059">
            <w:pPr>
              <w:spacing w:beforeLines="40" w:before="96" w:afterLines="40" w:after="96"/>
              <w:rPr>
                <w:rFonts w:cs="Times New Roman"/>
                <w:sz w:val="24"/>
              </w:rPr>
            </w:pPr>
            <w:r w:rsidRPr="0060046A">
              <w:rPr>
                <w:rFonts w:cs="Times New Roman"/>
              </w:rPr>
              <w:t xml:space="preserve">YANG foresees a corresponding built-in type "decimal64" (RFC6020 sect. 9.3) but, for this built-in type, YANG requires mandatory to </w:t>
            </w:r>
            <w:proofErr w:type="gramStart"/>
            <w:r w:rsidRPr="0060046A">
              <w:rPr>
                <w:rFonts w:cs="Times New Roman"/>
              </w:rPr>
              <w:t>express also</w:t>
            </w:r>
            <w:proofErr w:type="gramEnd"/>
            <w:r w:rsidRPr="0060046A">
              <w:rPr>
                <w:rFonts w:cs="Times New Roman"/>
              </w:rPr>
              <w:t xml:space="preserve"> the accuracy with the "fraction-digit" sub-statement (RFC6020 sect. 9.3.4), which indicates the expected number of significant decimal digits. "</w:t>
            </w:r>
            <w:proofErr w:type="gramStart"/>
            <w:r w:rsidRPr="0060046A">
              <w:rPr>
                <w:rFonts w:cs="Times New Roman"/>
              </w:rPr>
              <w:t>fraction</w:t>
            </w:r>
            <w:proofErr w:type="gramEnd"/>
            <w:r w:rsidRPr="0060046A">
              <w:rPr>
                <w:rFonts w:cs="Times New Roman"/>
              </w:rPr>
              <w:t>-digit" could range from 1 to 18.</w:t>
            </w:r>
          </w:p>
          <w:p w14:paraId="68E22466" w14:textId="77777777" w:rsidR="00EA6FC9" w:rsidRDefault="00EA6FC9">
            <w:pPr>
              <w:spacing w:beforeLines="40" w:before="96" w:afterLines="40" w:after="96"/>
              <w:rPr>
                <w:rFonts w:cs="Times New Roman"/>
                <w:sz w:val="24"/>
              </w:rPr>
            </w:pPr>
          </w:p>
          <w:p w14:paraId="469B5E75" w14:textId="77777777" w:rsidR="00EA6FC9" w:rsidRDefault="00F86059">
            <w:pPr>
              <w:spacing w:beforeLines="40" w:before="96" w:afterLines="40" w:after="96"/>
              <w:rPr>
                <w:rFonts w:cs="Times New Roman"/>
                <w:sz w:val="24"/>
              </w:rPr>
            </w:pPr>
            <w:r w:rsidRPr="0060046A">
              <w:rPr>
                <w:rFonts w:cs="Times New Roman"/>
              </w:rPr>
              <w:t>Based on the value assigned to the "fraction-digit", the range of real numbers that can be expressed changes significantly. RFC6020 in sect. 9.3.4 shows the supported ranges based on the value chosen for "fraction-digit". Here things work in such a way that, the larger the range you want to express, the lower the accuracy in terms of decimal part.</w:t>
            </w:r>
          </w:p>
          <w:p w14:paraId="51839395" w14:textId="77777777" w:rsidR="00EA6FC9" w:rsidRDefault="00EA6FC9">
            <w:pPr>
              <w:spacing w:beforeLines="40" w:before="96" w:afterLines="40" w:after="96"/>
              <w:rPr>
                <w:rFonts w:cs="Times New Roman"/>
                <w:sz w:val="24"/>
              </w:rPr>
            </w:pPr>
          </w:p>
          <w:p w14:paraId="3FC1963E" w14:textId="77777777" w:rsidR="00EA6FC9" w:rsidRDefault="00F86059">
            <w:pPr>
              <w:spacing w:beforeLines="40" w:before="96" w:afterLines="40" w:after="96"/>
              <w:rPr>
                <w:rFonts w:cs="Times New Roman"/>
                <w:sz w:val="24"/>
              </w:rPr>
            </w:pPr>
            <w:r w:rsidRPr="0060046A">
              <w:rPr>
                <w:rFonts w:cs="Times New Roman"/>
              </w:rPr>
              <w:t xml:space="preserve">It's not even so immediate to identify a conventional, "nominal" level of </w:t>
            </w:r>
            <w:proofErr w:type="gramStart"/>
            <w:r w:rsidRPr="0060046A">
              <w:rPr>
                <w:rFonts w:cs="Times New Roman"/>
              </w:rPr>
              <w:t>accuracy, since</w:t>
            </w:r>
            <w:proofErr w:type="gramEnd"/>
            <w:r w:rsidRPr="0060046A">
              <w:rPr>
                <w:rFonts w:cs="Times New Roman"/>
              </w:rPr>
              <w:t xml:space="preserve"> this actually depends on the specific context of application. To achieve this, we should identify a level of accuracy that we are sure suits always to all possible cases.</w:t>
            </w:r>
          </w:p>
          <w:p w14:paraId="00AD9D92" w14:textId="77777777" w:rsidR="00EA6FC9" w:rsidRDefault="00EA6FC9">
            <w:pPr>
              <w:spacing w:beforeLines="40" w:before="96" w:afterLines="40" w:after="96"/>
              <w:rPr>
                <w:rFonts w:cs="Times New Roman"/>
                <w:sz w:val="24"/>
              </w:rPr>
            </w:pPr>
          </w:p>
          <w:p w14:paraId="1F82A3BC" w14:textId="77777777" w:rsidR="00EA6FC9" w:rsidRDefault="00F86059">
            <w:pPr>
              <w:spacing w:beforeLines="40" w:before="96" w:afterLines="40" w:after="96"/>
              <w:rPr>
                <w:rFonts w:cs="Times New Roman"/>
                <w:sz w:val="24"/>
              </w:rPr>
            </w:pPr>
            <w:r w:rsidRPr="0060046A">
              <w:rPr>
                <w:rFonts w:cs="Times New Roman"/>
              </w:rPr>
              <w:t>So, even if we have a 1:1 correspondence of built-in type between UML and YANG, an automatic conversion to provide the correct mapping couldn't be so straightforward as it appears at a first glance.</w:t>
            </w:r>
          </w:p>
        </w:tc>
      </w:tr>
      <w:tr w:rsidR="00A938E1" w:rsidRPr="0017639E" w14:paraId="7339B582" w14:textId="77777777" w:rsidTr="00042A03">
        <w:trPr>
          <w:tblHeader w:val="0"/>
        </w:trPr>
        <w:tc>
          <w:tcPr>
            <w:tcW w:w="3290" w:type="dxa"/>
          </w:tcPr>
          <w:p w14:paraId="5BFD0DF1" w14:textId="77777777" w:rsidR="00A938E1" w:rsidRPr="0017639E" w:rsidRDefault="00A938E1" w:rsidP="00EA6FC9">
            <w:pPr>
              <w:spacing w:beforeLines="40" w:before="96" w:afterLines="40" w:after="96"/>
              <w:rPr>
                <w:rFonts w:cs="Times New Roman"/>
                <w:lang w:val="en-GB"/>
              </w:rPr>
            </w:pPr>
            <w:r w:rsidRPr="0017639E">
              <w:rPr>
                <w:rFonts w:cs="Times New Roman"/>
              </w:rPr>
              <w:t>«LENGTH_32_BIT» Real</w:t>
            </w:r>
            <w:r w:rsidRPr="0017639E">
              <w:rPr>
                <w:rFonts w:cs="Times New Roman"/>
                <w:lang w:val="en-GB"/>
              </w:rPr>
              <w:t xml:space="preserve"> </w:t>
            </w:r>
            <w:r>
              <w:rPr>
                <w:rFonts w:cs="Times New Roman"/>
                <w:lang w:val="en-GB"/>
              </w:rPr>
              <w:t>(</w:t>
            </w:r>
            <w:r w:rsidRPr="0017639E">
              <w:rPr>
                <w:rFonts w:cs="Times New Roman"/>
                <w:lang w:val="en-GB"/>
              </w:rPr>
              <w:t>float</w:t>
            </w:r>
            <w:r>
              <w:rPr>
                <w:rFonts w:cs="Times New Roman"/>
                <w:lang w:val="en-GB"/>
              </w:rPr>
              <w:t>)</w:t>
            </w:r>
          </w:p>
        </w:tc>
        <w:tc>
          <w:tcPr>
            <w:tcW w:w="2876" w:type="dxa"/>
          </w:tcPr>
          <w:p w14:paraId="160CAC32" w14:textId="77777777" w:rsidR="00441BBA" w:rsidRDefault="001B4CF4" w:rsidP="00063E23">
            <w:pPr>
              <w:spacing w:beforeLines="40" w:before="96" w:afterLines="40" w:after="96"/>
              <w:rPr>
                <w:rFonts w:cs="Times New Roman"/>
                <w:sz w:val="24"/>
              </w:rPr>
            </w:pPr>
            <w:r w:rsidRPr="001B4CF4">
              <w:rPr>
                <w:rFonts w:cs="Times New Roman"/>
                <w:highlight w:val="yellow"/>
              </w:rPr>
              <w:t>typedef float {</w:t>
            </w:r>
            <w:r w:rsidRPr="001B4CF4">
              <w:rPr>
                <w:rFonts w:cs="Times New Roman"/>
                <w:highlight w:val="yellow"/>
              </w:rPr>
              <w:br/>
              <w:t xml:space="preserve">  type decimal64 {</w:t>
            </w:r>
            <w:r w:rsidRPr="001B4CF4">
              <w:rPr>
                <w:rFonts w:cs="Times New Roman"/>
                <w:highlight w:val="yellow"/>
              </w:rPr>
              <w:br/>
              <w:t xml:space="preserve">   fraction-digits 7;</w:t>
            </w:r>
            <w:r w:rsidRPr="001B4CF4">
              <w:rPr>
                <w:rFonts w:cs="Times New Roman"/>
                <w:highlight w:val="yellow"/>
              </w:rPr>
              <w:br/>
              <w:t xml:space="preserve">  }</w:t>
            </w:r>
            <w:r w:rsidRPr="001B4CF4">
              <w:rPr>
                <w:rFonts w:cs="Times New Roman"/>
                <w:highlight w:val="yellow"/>
              </w:rPr>
              <w:br/>
              <w:t>}</w:t>
            </w:r>
          </w:p>
        </w:tc>
        <w:tc>
          <w:tcPr>
            <w:tcW w:w="3334" w:type="dxa"/>
          </w:tcPr>
          <w:p w14:paraId="7F36C53D" w14:textId="77777777" w:rsidR="00441BBA" w:rsidRDefault="00441BBA">
            <w:pPr>
              <w:spacing w:beforeLines="40" w:before="96" w:afterLines="40" w:after="96"/>
              <w:rPr>
                <w:rFonts w:cs="Times New Roman"/>
                <w:sz w:val="24"/>
              </w:rPr>
            </w:pPr>
          </w:p>
        </w:tc>
      </w:tr>
      <w:tr w:rsidR="00F86059" w:rsidRPr="00204FCF" w14:paraId="7B5E3374" w14:textId="77777777" w:rsidTr="00042A03">
        <w:trPr>
          <w:tblHeader w:val="0"/>
        </w:trPr>
        <w:tc>
          <w:tcPr>
            <w:tcW w:w="3290" w:type="dxa"/>
          </w:tcPr>
          <w:p w14:paraId="07F54247" w14:textId="77777777" w:rsidR="00F86059" w:rsidRPr="0017639E" w:rsidRDefault="00FD0521" w:rsidP="00EA6FC9">
            <w:pPr>
              <w:spacing w:beforeLines="40" w:before="96" w:afterLines="40" w:after="96"/>
              <w:rPr>
                <w:rFonts w:cs="Times New Roman"/>
                <w:lang w:val="en-GB"/>
              </w:rPr>
            </w:pPr>
            <w:r w:rsidRPr="0017639E">
              <w:rPr>
                <w:rFonts w:cs="Times New Roman"/>
              </w:rPr>
              <w:t>«LENGTH_64_BIT» Real</w:t>
            </w:r>
            <w:r w:rsidRPr="0017639E">
              <w:rPr>
                <w:rFonts w:cs="Times New Roman"/>
                <w:lang w:val="en-GB"/>
              </w:rPr>
              <w:t xml:space="preserve"> </w:t>
            </w:r>
            <w:r>
              <w:rPr>
                <w:rFonts w:cs="Times New Roman"/>
                <w:lang w:val="en-GB"/>
              </w:rPr>
              <w:t>(</w:t>
            </w:r>
            <w:r w:rsidR="00F86059" w:rsidRPr="0017639E">
              <w:rPr>
                <w:rFonts w:cs="Times New Roman"/>
                <w:lang w:val="en-GB"/>
              </w:rPr>
              <w:t>double</w:t>
            </w:r>
            <w:r>
              <w:rPr>
                <w:rFonts w:cs="Times New Roman"/>
                <w:lang w:val="en-GB"/>
              </w:rPr>
              <w:t>)</w:t>
            </w:r>
          </w:p>
        </w:tc>
        <w:tc>
          <w:tcPr>
            <w:tcW w:w="2876" w:type="dxa"/>
          </w:tcPr>
          <w:p w14:paraId="66FC4F9E" w14:textId="77777777" w:rsidR="00441BBA" w:rsidRDefault="001B4CF4" w:rsidP="00063E23">
            <w:pPr>
              <w:spacing w:beforeLines="40" w:before="96" w:afterLines="40" w:after="96"/>
              <w:rPr>
                <w:rFonts w:cs="Times New Roman"/>
                <w:sz w:val="24"/>
                <w:lang w:val="fr-FR"/>
              </w:rPr>
            </w:pPr>
            <w:proofErr w:type="spellStart"/>
            <w:proofErr w:type="gramStart"/>
            <w:r w:rsidRPr="001B4CF4">
              <w:rPr>
                <w:rFonts w:cs="Times New Roman"/>
                <w:highlight w:val="yellow"/>
                <w:lang w:val="fr-FR"/>
              </w:rPr>
              <w:t>typedef</w:t>
            </w:r>
            <w:proofErr w:type="spellEnd"/>
            <w:proofErr w:type="gramEnd"/>
            <w:r w:rsidRPr="001B4CF4">
              <w:rPr>
                <w:rFonts w:cs="Times New Roman"/>
                <w:highlight w:val="yellow"/>
                <w:lang w:val="fr-FR"/>
              </w:rPr>
              <w:t xml:space="preserve"> double {</w:t>
            </w:r>
            <w:r w:rsidRPr="001B4CF4">
              <w:rPr>
                <w:rFonts w:cs="Times New Roman"/>
                <w:highlight w:val="yellow"/>
                <w:lang w:val="fr-FR"/>
              </w:rPr>
              <w:br/>
              <w:t xml:space="preserve">  type decimal64 {</w:t>
            </w:r>
            <w:r w:rsidRPr="001B4CF4">
              <w:rPr>
                <w:rFonts w:cs="Times New Roman"/>
                <w:highlight w:val="yellow"/>
                <w:lang w:val="fr-FR"/>
              </w:rPr>
              <w:br/>
              <w:t xml:space="preserve">   fraction-digits 16;</w:t>
            </w:r>
            <w:r w:rsidRPr="001B4CF4">
              <w:rPr>
                <w:rFonts w:cs="Times New Roman"/>
                <w:highlight w:val="yellow"/>
                <w:lang w:val="fr-FR"/>
              </w:rPr>
              <w:br/>
              <w:t xml:space="preserve">   }</w:t>
            </w:r>
            <w:r w:rsidRPr="001B4CF4">
              <w:rPr>
                <w:rFonts w:cs="Times New Roman"/>
                <w:highlight w:val="yellow"/>
                <w:lang w:val="fr-FR"/>
              </w:rPr>
              <w:br/>
              <w:t>}</w:t>
            </w:r>
          </w:p>
        </w:tc>
        <w:tc>
          <w:tcPr>
            <w:tcW w:w="3334" w:type="dxa"/>
          </w:tcPr>
          <w:p w14:paraId="78875895" w14:textId="77777777" w:rsidR="00441BBA" w:rsidRDefault="00441BBA">
            <w:pPr>
              <w:spacing w:beforeLines="40" w:before="96" w:afterLines="40" w:after="96"/>
              <w:rPr>
                <w:rFonts w:cs="Times New Roman"/>
                <w:sz w:val="24"/>
                <w:lang w:val="fr-FR"/>
              </w:rPr>
            </w:pPr>
          </w:p>
        </w:tc>
      </w:tr>
      <w:tr w:rsidR="00F86059" w:rsidRPr="0017639E" w14:paraId="4F223EAE" w14:textId="77777777" w:rsidTr="00042A03">
        <w:trPr>
          <w:tblHeader w:val="0"/>
        </w:trPr>
        <w:tc>
          <w:tcPr>
            <w:tcW w:w="3290" w:type="dxa"/>
          </w:tcPr>
          <w:p w14:paraId="67E8D58F" w14:textId="77777777" w:rsidR="00F86059" w:rsidRPr="0017639E" w:rsidRDefault="00F86059" w:rsidP="00EA6FC9">
            <w:pPr>
              <w:spacing w:beforeLines="40" w:before="96" w:afterLines="40" w:after="96"/>
              <w:rPr>
                <w:rFonts w:cs="Times New Roman"/>
              </w:rPr>
            </w:pPr>
            <w:r w:rsidRPr="0017639E">
              <w:rPr>
                <w:rFonts w:cs="Times New Roman"/>
              </w:rPr>
              <w:t>String</w:t>
            </w:r>
          </w:p>
        </w:tc>
        <w:tc>
          <w:tcPr>
            <w:tcW w:w="2876" w:type="dxa"/>
          </w:tcPr>
          <w:p w14:paraId="6A55C8DB" w14:textId="77777777" w:rsidR="00441BBA" w:rsidRDefault="00F86059" w:rsidP="00063E23">
            <w:pPr>
              <w:spacing w:beforeLines="40" w:before="96" w:afterLines="40" w:after="96"/>
              <w:rPr>
                <w:rFonts w:cs="Times New Roman"/>
                <w:sz w:val="24"/>
              </w:rPr>
            </w:pPr>
            <w:r w:rsidRPr="0017639E">
              <w:rPr>
                <w:rFonts w:cs="Times New Roman"/>
              </w:rPr>
              <w:t xml:space="preserve">Built-In </w:t>
            </w:r>
            <w:proofErr w:type="gramStart"/>
            <w:r w:rsidRPr="0017639E">
              <w:rPr>
                <w:rFonts w:cs="Times New Roman"/>
              </w:rPr>
              <w:t>Type::</w:t>
            </w:r>
            <w:proofErr w:type="gramEnd"/>
            <w:r w:rsidRPr="0017639E">
              <w:rPr>
                <w:rFonts w:cs="Times New Roman"/>
              </w:rPr>
              <w:t>string</w:t>
            </w:r>
          </w:p>
        </w:tc>
        <w:tc>
          <w:tcPr>
            <w:tcW w:w="3334" w:type="dxa"/>
          </w:tcPr>
          <w:p w14:paraId="780767B3" w14:textId="77777777" w:rsidR="00441BBA" w:rsidRDefault="00441BBA">
            <w:pPr>
              <w:spacing w:beforeLines="40" w:before="96" w:afterLines="40" w:after="96"/>
              <w:rPr>
                <w:rFonts w:cs="Times New Roman"/>
                <w:sz w:val="24"/>
              </w:rPr>
            </w:pPr>
          </w:p>
        </w:tc>
      </w:tr>
      <w:tr w:rsidR="00F86059" w:rsidRPr="0017639E" w14:paraId="1A443649" w14:textId="77777777" w:rsidTr="00042A03">
        <w:trPr>
          <w:tblHeader w:val="0"/>
        </w:trPr>
        <w:tc>
          <w:tcPr>
            <w:tcW w:w="3290" w:type="dxa"/>
          </w:tcPr>
          <w:p w14:paraId="6FCB6E67" w14:textId="77777777" w:rsidR="00F86059" w:rsidRPr="006B4B46" w:rsidRDefault="00B17A66" w:rsidP="00EA6FC9">
            <w:pPr>
              <w:spacing w:beforeLines="40" w:before="96" w:afterLines="40" w:after="96"/>
              <w:rPr>
                <w:rFonts w:cs="Times New Roman"/>
                <w:strike/>
              </w:rPr>
            </w:pPr>
            <w:r w:rsidRPr="006B4B46">
              <w:rPr>
                <w:rFonts w:cs="Times New Roman"/>
                <w:strike/>
              </w:rPr>
              <w:t>Unlimited Natural</w:t>
            </w:r>
          </w:p>
        </w:tc>
        <w:tc>
          <w:tcPr>
            <w:tcW w:w="2876" w:type="dxa"/>
          </w:tcPr>
          <w:p w14:paraId="6A575369" w14:textId="77777777" w:rsidR="00441BBA" w:rsidRDefault="00441BBA" w:rsidP="00063E23">
            <w:pPr>
              <w:spacing w:beforeLines="40" w:before="96" w:afterLines="40" w:after="96"/>
              <w:rPr>
                <w:rFonts w:cs="Times New Roman"/>
                <w:sz w:val="24"/>
                <w:highlight w:val="yellow"/>
              </w:rPr>
            </w:pPr>
          </w:p>
        </w:tc>
        <w:tc>
          <w:tcPr>
            <w:tcW w:w="3334" w:type="dxa"/>
          </w:tcPr>
          <w:p w14:paraId="3327D5DC" w14:textId="77777777" w:rsidR="00441BBA" w:rsidRDefault="00F86059">
            <w:pPr>
              <w:spacing w:beforeLines="40" w:before="96" w:afterLines="40" w:after="96"/>
              <w:rPr>
                <w:rFonts w:cs="Times New Roman"/>
                <w:sz w:val="24"/>
              </w:rPr>
            </w:pPr>
            <w:r w:rsidRPr="0017639E">
              <w:rPr>
                <w:rFonts w:cs="Times New Roman"/>
              </w:rPr>
              <w:t>currently not used</w:t>
            </w:r>
          </w:p>
        </w:tc>
      </w:tr>
      <w:tr w:rsidR="00F86059" w:rsidRPr="0017639E" w14:paraId="3BD5BF3E" w14:textId="77777777" w:rsidTr="00042A03">
        <w:trPr>
          <w:tblHeader w:val="0"/>
        </w:trPr>
        <w:tc>
          <w:tcPr>
            <w:tcW w:w="3290" w:type="dxa"/>
            <w:shd w:val="clear" w:color="auto" w:fill="D9D9D9" w:themeFill="background1" w:themeFillShade="D9"/>
          </w:tcPr>
          <w:p w14:paraId="45E34E6F" w14:textId="77777777" w:rsidR="00F86059" w:rsidRPr="0017639E" w:rsidRDefault="00F86059" w:rsidP="00EA6FC9">
            <w:pPr>
              <w:spacing w:beforeLines="40" w:before="96" w:afterLines="40" w:after="96"/>
              <w:rPr>
                <w:rFonts w:cs="Times New Roman"/>
                <w:lang w:val="en-GB"/>
              </w:rPr>
            </w:pPr>
            <w:r w:rsidRPr="0017639E">
              <w:rPr>
                <w:rFonts w:cs="Times New Roman"/>
                <w:lang w:val="en-GB"/>
              </w:rPr>
              <w:t>Counter and Gauge Types</w:t>
            </w:r>
          </w:p>
        </w:tc>
        <w:tc>
          <w:tcPr>
            <w:tcW w:w="2876" w:type="dxa"/>
            <w:shd w:val="clear" w:color="auto" w:fill="D9D9D9" w:themeFill="background1" w:themeFillShade="D9"/>
          </w:tcPr>
          <w:p w14:paraId="3C44CFD7" w14:textId="77777777" w:rsidR="00441BBA" w:rsidRDefault="00441BBA" w:rsidP="00063E23">
            <w:pPr>
              <w:spacing w:beforeLines="40" w:before="96" w:afterLines="40" w:after="96"/>
              <w:rPr>
                <w:rFonts w:cs="Times New Roman"/>
                <w:sz w:val="24"/>
                <w:highlight w:val="yellow"/>
              </w:rPr>
            </w:pPr>
          </w:p>
        </w:tc>
        <w:tc>
          <w:tcPr>
            <w:tcW w:w="3334" w:type="dxa"/>
            <w:shd w:val="clear" w:color="auto" w:fill="D9D9D9" w:themeFill="background1" w:themeFillShade="D9"/>
          </w:tcPr>
          <w:p w14:paraId="36E64AF1" w14:textId="77777777" w:rsidR="00441BBA" w:rsidRDefault="00441BBA">
            <w:pPr>
              <w:spacing w:beforeLines="40" w:before="96" w:afterLines="40" w:after="96"/>
              <w:rPr>
                <w:rFonts w:cs="Times New Roman"/>
                <w:sz w:val="24"/>
              </w:rPr>
            </w:pPr>
          </w:p>
        </w:tc>
      </w:tr>
      <w:tr w:rsidR="00F86059" w:rsidRPr="0017639E" w14:paraId="399C6990" w14:textId="77777777" w:rsidTr="00042A03">
        <w:trPr>
          <w:tblHeader w:val="0"/>
        </w:trPr>
        <w:tc>
          <w:tcPr>
            <w:tcW w:w="3290" w:type="dxa"/>
          </w:tcPr>
          <w:p w14:paraId="12167023" w14:textId="77777777" w:rsidR="00F86059" w:rsidRPr="006B4B46" w:rsidRDefault="00E66D11" w:rsidP="00EA6FC9">
            <w:pPr>
              <w:spacing w:beforeLines="40" w:before="96" w:afterLines="40" w:after="96"/>
              <w:rPr>
                <w:rFonts w:cs="Times New Roman"/>
                <w:lang w:val="en-AU"/>
              </w:rPr>
            </w:pPr>
            <w:r w:rsidRPr="006B4B46">
              <w:rPr>
                <w:rFonts w:cs="Times New Roman"/>
                <w:lang w:val="en-AU"/>
              </w:rPr>
              <w:lastRenderedPageBreak/>
              <w:t>«COUNTER, LENGTH_</w:t>
            </w:r>
            <w:proofErr w:type="gramStart"/>
            <w:r w:rsidRPr="006B4B46">
              <w:rPr>
                <w:rFonts w:cs="Times New Roman"/>
                <w:lang w:val="en-AU"/>
              </w:rPr>
              <w:t>32</w:t>
            </w:r>
            <w:proofErr w:type="gramEnd"/>
            <w:r w:rsidRPr="006B4B46">
              <w:rPr>
                <w:rFonts w:cs="Times New Roman"/>
                <w:lang w:val="en-AU"/>
              </w:rPr>
              <w:t>_BIT» Integer</w:t>
            </w:r>
          </w:p>
        </w:tc>
        <w:tc>
          <w:tcPr>
            <w:tcW w:w="2876" w:type="dxa"/>
          </w:tcPr>
          <w:p w14:paraId="01D8B48D" w14:textId="77777777" w:rsidR="00441BBA" w:rsidRDefault="00F86059" w:rsidP="00063E23">
            <w:pPr>
              <w:spacing w:beforeLines="40" w:before="96" w:afterLines="40" w:after="96"/>
              <w:rPr>
                <w:rFonts w:cs="Times New Roman"/>
                <w:sz w:val="24"/>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gramEnd"/>
            <w:r w:rsidRPr="0017639E">
              <w:rPr>
                <w:rFonts w:cs="Times New Roman"/>
              </w:rPr>
              <w:t>counter32</w:t>
            </w:r>
          </w:p>
        </w:tc>
        <w:tc>
          <w:tcPr>
            <w:tcW w:w="3334" w:type="dxa"/>
          </w:tcPr>
          <w:p w14:paraId="719343C9" w14:textId="77777777" w:rsidR="00441BBA" w:rsidRDefault="00441BBA">
            <w:pPr>
              <w:spacing w:beforeLines="40" w:before="96" w:afterLines="40" w:after="96"/>
              <w:rPr>
                <w:rFonts w:cs="Times New Roman"/>
                <w:sz w:val="24"/>
              </w:rPr>
            </w:pPr>
          </w:p>
        </w:tc>
      </w:tr>
      <w:tr w:rsidR="00F86059" w:rsidRPr="0017639E" w14:paraId="6FE41352" w14:textId="77777777" w:rsidTr="00042A03">
        <w:trPr>
          <w:tblHeader w:val="0"/>
        </w:trPr>
        <w:tc>
          <w:tcPr>
            <w:tcW w:w="3290" w:type="dxa"/>
          </w:tcPr>
          <w:p w14:paraId="408A8750" w14:textId="77777777" w:rsidR="00F86059" w:rsidRPr="006B4B46" w:rsidRDefault="00E66D11" w:rsidP="00EA6FC9">
            <w:pPr>
              <w:spacing w:beforeLines="40" w:before="96" w:afterLines="40" w:after="96"/>
              <w:rPr>
                <w:rFonts w:cs="Times New Roman"/>
                <w:lang w:val="en-AU"/>
              </w:rPr>
            </w:pPr>
            <w:r w:rsidRPr="006B4B46">
              <w:rPr>
                <w:rFonts w:cs="Times New Roman"/>
                <w:lang w:val="en-AU"/>
              </w:rPr>
              <w:t>«COUNTER, LENGTH_</w:t>
            </w:r>
            <w:proofErr w:type="gramStart"/>
            <w:r w:rsidRPr="006B4B46">
              <w:rPr>
                <w:rFonts w:cs="Times New Roman"/>
                <w:lang w:val="en-AU"/>
              </w:rPr>
              <w:t>64</w:t>
            </w:r>
            <w:proofErr w:type="gramEnd"/>
            <w:r w:rsidRPr="006B4B46">
              <w:rPr>
                <w:rFonts w:cs="Times New Roman"/>
                <w:lang w:val="en-AU"/>
              </w:rPr>
              <w:t>_BIT» Integer</w:t>
            </w:r>
          </w:p>
        </w:tc>
        <w:tc>
          <w:tcPr>
            <w:tcW w:w="2876" w:type="dxa"/>
          </w:tcPr>
          <w:p w14:paraId="1D75E547" w14:textId="77777777" w:rsidR="00441BBA" w:rsidRDefault="00F86059" w:rsidP="00063E23">
            <w:pPr>
              <w:spacing w:beforeLines="40" w:before="96" w:afterLines="40" w:after="96"/>
              <w:rPr>
                <w:rFonts w:cs="Times New Roman"/>
                <w:sz w:val="24"/>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gramEnd"/>
            <w:r w:rsidRPr="0017639E">
              <w:rPr>
                <w:rFonts w:cs="Times New Roman"/>
              </w:rPr>
              <w:t>counter64</w:t>
            </w:r>
          </w:p>
        </w:tc>
        <w:tc>
          <w:tcPr>
            <w:tcW w:w="3334" w:type="dxa"/>
          </w:tcPr>
          <w:p w14:paraId="4EE986C5" w14:textId="77777777" w:rsidR="00441BBA" w:rsidRDefault="00441BBA">
            <w:pPr>
              <w:spacing w:beforeLines="40" w:before="96" w:afterLines="40" w:after="96"/>
              <w:rPr>
                <w:rFonts w:cs="Times New Roman"/>
                <w:sz w:val="24"/>
              </w:rPr>
            </w:pPr>
          </w:p>
        </w:tc>
      </w:tr>
      <w:tr w:rsidR="00F86059" w:rsidRPr="0017639E" w14:paraId="55D0F8A5" w14:textId="77777777" w:rsidTr="00042A03">
        <w:trPr>
          <w:tblHeader w:val="0"/>
        </w:trPr>
        <w:tc>
          <w:tcPr>
            <w:tcW w:w="3290" w:type="dxa"/>
          </w:tcPr>
          <w:p w14:paraId="1BC6363D" w14:textId="77777777" w:rsidR="00F86059" w:rsidRPr="006B4B46" w:rsidRDefault="00E66D11" w:rsidP="00EA6FC9">
            <w:pPr>
              <w:spacing w:beforeLines="40" w:before="96" w:afterLines="40" w:after="96"/>
              <w:rPr>
                <w:rFonts w:cs="Times New Roman"/>
                <w:lang w:val="en-AU"/>
              </w:rPr>
            </w:pPr>
            <w:r w:rsidRPr="006B4B46">
              <w:rPr>
                <w:rFonts w:cs="Times New Roman"/>
                <w:lang w:val="en-AU"/>
              </w:rPr>
              <w:t>«GAUGE, LENGTH_</w:t>
            </w:r>
            <w:proofErr w:type="gramStart"/>
            <w:r w:rsidRPr="006B4B46">
              <w:rPr>
                <w:rFonts w:cs="Times New Roman"/>
                <w:lang w:val="en-AU"/>
              </w:rPr>
              <w:t>32</w:t>
            </w:r>
            <w:proofErr w:type="gramEnd"/>
            <w:r w:rsidRPr="006B4B46">
              <w:rPr>
                <w:rFonts w:cs="Times New Roman"/>
                <w:lang w:val="en-AU"/>
              </w:rPr>
              <w:t>_BIT» Integer</w:t>
            </w:r>
          </w:p>
        </w:tc>
        <w:tc>
          <w:tcPr>
            <w:tcW w:w="2876" w:type="dxa"/>
          </w:tcPr>
          <w:p w14:paraId="1E1B88F8" w14:textId="77777777" w:rsidR="00441BBA" w:rsidRDefault="00F86059" w:rsidP="00063E23">
            <w:pPr>
              <w:spacing w:beforeLines="40" w:before="96" w:afterLines="40" w:after="96"/>
              <w:rPr>
                <w:rFonts w:cs="Times New Roman"/>
                <w:sz w:val="24"/>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gramEnd"/>
            <w:r w:rsidRPr="0017639E">
              <w:rPr>
                <w:rFonts w:cs="Times New Roman"/>
              </w:rPr>
              <w:t>gauge32</w:t>
            </w:r>
          </w:p>
        </w:tc>
        <w:tc>
          <w:tcPr>
            <w:tcW w:w="3334" w:type="dxa"/>
          </w:tcPr>
          <w:p w14:paraId="21625E86" w14:textId="77777777" w:rsidR="00441BBA" w:rsidRDefault="00441BBA">
            <w:pPr>
              <w:spacing w:beforeLines="40" w:before="96" w:afterLines="40" w:after="96"/>
              <w:rPr>
                <w:rFonts w:cs="Times New Roman"/>
                <w:sz w:val="24"/>
              </w:rPr>
            </w:pPr>
          </w:p>
        </w:tc>
      </w:tr>
      <w:tr w:rsidR="00F86059" w:rsidRPr="0017639E" w14:paraId="78AE9D03" w14:textId="77777777" w:rsidTr="00042A03">
        <w:trPr>
          <w:tblHeader w:val="0"/>
        </w:trPr>
        <w:tc>
          <w:tcPr>
            <w:tcW w:w="3290" w:type="dxa"/>
          </w:tcPr>
          <w:p w14:paraId="4CDFB419" w14:textId="77777777" w:rsidR="00F86059" w:rsidRPr="006B4B46" w:rsidRDefault="00E66D11" w:rsidP="00EA6FC9">
            <w:pPr>
              <w:spacing w:beforeLines="40" w:before="96" w:afterLines="40" w:after="96"/>
              <w:rPr>
                <w:rFonts w:cs="Times New Roman"/>
                <w:lang w:val="en-AU"/>
              </w:rPr>
            </w:pPr>
            <w:r w:rsidRPr="006B4B46">
              <w:rPr>
                <w:rFonts w:cs="Times New Roman"/>
                <w:lang w:val="en-AU"/>
              </w:rPr>
              <w:t>«GAUGE, LENGTH_</w:t>
            </w:r>
            <w:proofErr w:type="gramStart"/>
            <w:r w:rsidRPr="006B4B46">
              <w:rPr>
                <w:rFonts w:cs="Times New Roman"/>
                <w:lang w:val="en-AU"/>
              </w:rPr>
              <w:t>64</w:t>
            </w:r>
            <w:proofErr w:type="gramEnd"/>
            <w:r w:rsidRPr="006B4B46">
              <w:rPr>
                <w:rFonts w:cs="Times New Roman"/>
                <w:lang w:val="en-AU"/>
              </w:rPr>
              <w:t>_BIT» Integer</w:t>
            </w:r>
          </w:p>
        </w:tc>
        <w:tc>
          <w:tcPr>
            <w:tcW w:w="2876" w:type="dxa"/>
          </w:tcPr>
          <w:p w14:paraId="3D0CFAF9" w14:textId="77777777" w:rsidR="00441BBA" w:rsidRDefault="00F86059" w:rsidP="00063E23">
            <w:pPr>
              <w:spacing w:beforeLines="40" w:before="96" w:afterLines="40" w:after="96"/>
              <w:rPr>
                <w:rFonts w:cs="Times New Roman"/>
                <w:sz w:val="24"/>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gramEnd"/>
            <w:r w:rsidRPr="0017639E">
              <w:rPr>
                <w:rFonts w:cs="Times New Roman"/>
              </w:rPr>
              <w:t>gauge64</w:t>
            </w:r>
          </w:p>
        </w:tc>
        <w:tc>
          <w:tcPr>
            <w:tcW w:w="3334" w:type="dxa"/>
          </w:tcPr>
          <w:p w14:paraId="3604FEC5" w14:textId="77777777" w:rsidR="00441BBA" w:rsidRDefault="00441BBA">
            <w:pPr>
              <w:spacing w:beforeLines="40" w:before="96" w:afterLines="40" w:after="96"/>
              <w:rPr>
                <w:rFonts w:cs="Times New Roman"/>
                <w:sz w:val="24"/>
              </w:rPr>
            </w:pPr>
          </w:p>
        </w:tc>
      </w:tr>
      <w:tr w:rsidR="00F86059" w:rsidRPr="0017639E" w14:paraId="02A4CB10" w14:textId="77777777" w:rsidTr="00042A03">
        <w:trPr>
          <w:tblHeader w:val="0"/>
        </w:trPr>
        <w:tc>
          <w:tcPr>
            <w:tcW w:w="3290" w:type="dxa"/>
          </w:tcPr>
          <w:p w14:paraId="5DCA66F0" w14:textId="77777777" w:rsidR="00F86059" w:rsidRPr="006B4B46" w:rsidRDefault="00E66D11" w:rsidP="00EA6FC9">
            <w:pPr>
              <w:spacing w:beforeLines="40" w:before="96" w:afterLines="40" w:after="96"/>
              <w:rPr>
                <w:rFonts w:cs="Times New Roman"/>
                <w:lang w:val="en-AU"/>
              </w:rPr>
            </w:pPr>
            <w:r w:rsidRPr="006B4B46">
              <w:rPr>
                <w:rFonts w:cs="Times New Roman"/>
                <w:lang w:val="en-AU"/>
              </w:rPr>
              <w:t>«</w:t>
            </w:r>
            <w:r w:rsidR="00123577" w:rsidRPr="006B4B46">
              <w:rPr>
                <w:rFonts w:cs="Times New Roman"/>
                <w:lang w:val="en-AU"/>
              </w:rPr>
              <w:t>ZERO_COUNTER</w:t>
            </w:r>
            <w:r w:rsidRPr="006B4B46">
              <w:rPr>
                <w:rFonts w:cs="Times New Roman"/>
                <w:lang w:val="en-AU"/>
              </w:rPr>
              <w:t xml:space="preserve">, </w:t>
            </w:r>
            <w:r w:rsidR="00123577" w:rsidRPr="006B4B46">
              <w:rPr>
                <w:rFonts w:cs="Times New Roman"/>
                <w:lang w:val="en-AU"/>
              </w:rPr>
              <w:t>LENGTH</w:t>
            </w:r>
            <w:r w:rsidRPr="006B4B46">
              <w:rPr>
                <w:rFonts w:cs="Times New Roman"/>
                <w:lang w:val="en-AU"/>
              </w:rPr>
              <w:t>_</w:t>
            </w:r>
            <w:proofErr w:type="gramStart"/>
            <w:r w:rsidRPr="006B4B46">
              <w:rPr>
                <w:rFonts w:cs="Times New Roman"/>
                <w:lang w:val="en-AU"/>
              </w:rPr>
              <w:t>32</w:t>
            </w:r>
            <w:proofErr w:type="gramEnd"/>
            <w:r w:rsidRPr="006B4B46">
              <w:rPr>
                <w:rFonts w:cs="Times New Roman"/>
                <w:lang w:val="en-AU"/>
              </w:rPr>
              <w:t>_</w:t>
            </w:r>
            <w:r w:rsidR="00123577" w:rsidRPr="006B4B46">
              <w:rPr>
                <w:rFonts w:cs="Times New Roman"/>
                <w:lang w:val="en-AU"/>
              </w:rPr>
              <w:t>BIT</w:t>
            </w:r>
            <w:r w:rsidRPr="006B4B46">
              <w:rPr>
                <w:rFonts w:cs="Times New Roman"/>
                <w:lang w:val="en-AU"/>
              </w:rPr>
              <w:t>» Integer</w:t>
            </w:r>
          </w:p>
        </w:tc>
        <w:tc>
          <w:tcPr>
            <w:tcW w:w="2876" w:type="dxa"/>
          </w:tcPr>
          <w:p w14:paraId="38DBDFED" w14:textId="77777777" w:rsidR="00441BBA" w:rsidRDefault="00F86059" w:rsidP="00063E23">
            <w:pPr>
              <w:spacing w:beforeLines="40" w:before="96" w:afterLines="40" w:after="96"/>
              <w:rPr>
                <w:rFonts w:cs="Times New Roman"/>
                <w:sz w:val="24"/>
                <w:highlight w:val="yellow"/>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gramEnd"/>
            <w:r w:rsidRPr="0017639E">
              <w:rPr>
                <w:rFonts w:cs="Times New Roman"/>
              </w:rPr>
              <w:t>zero-based-counter32</w:t>
            </w:r>
          </w:p>
        </w:tc>
        <w:tc>
          <w:tcPr>
            <w:tcW w:w="3334" w:type="dxa"/>
          </w:tcPr>
          <w:p w14:paraId="662A5FA9" w14:textId="77777777" w:rsidR="00441BBA" w:rsidRDefault="00441BBA">
            <w:pPr>
              <w:spacing w:beforeLines="40" w:before="96" w:afterLines="40" w:after="96"/>
              <w:rPr>
                <w:rFonts w:cs="Times New Roman"/>
                <w:sz w:val="24"/>
              </w:rPr>
            </w:pPr>
          </w:p>
        </w:tc>
      </w:tr>
      <w:tr w:rsidR="00F86059" w:rsidRPr="0017639E" w14:paraId="198F9E12" w14:textId="77777777" w:rsidTr="00042A03">
        <w:trPr>
          <w:tblHeader w:val="0"/>
        </w:trPr>
        <w:tc>
          <w:tcPr>
            <w:tcW w:w="3290" w:type="dxa"/>
          </w:tcPr>
          <w:p w14:paraId="070ED12D" w14:textId="77777777" w:rsidR="00F86059" w:rsidRPr="006B4B46" w:rsidRDefault="00E66D11" w:rsidP="00EA6FC9">
            <w:pPr>
              <w:spacing w:beforeLines="40" w:before="96" w:afterLines="40" w:after="96"/>
              <w:rPr>
                <w:rFonts w:cs="Times New Roman"/>
                <w:lang w:val="en-AU"/>
              </w:rPr>
            </w:pPr>
            <w:r w:rsidRPr="006B4B46">
              <w:rPr>
                <w:rFonts w:cs="Times New Roman"/>
                <w:lang w:val="en-AU"/>
              </w:rPr>
              <w:t>«</w:t>
            </w:r>
            <w:r w:rsidR="00123577" w:rsidRPr="006B4B46">
              <w:rPr>
                <w:rFonts w:cs="Times New Roman"/>
                <w:lang w:val="en-AU"/>
              </w:rPr>
              <w:t>ZERO_COUNTER</w:t>
            </w:r>
            <w:r w:rsidRPr="006B4B46">
              <w:rPr>
                <w:rFonts w:cs="Times New Roman"/>
                <w:lang w:val="en-AU"/>
              </w:rPr>
              <w:t xml:space="preserve">, </w:t>
            </w:r>
            <w:r w:rsidR="00123577" w:rsidRPr="006B4B46">
              <w:rPr>
                <w:rFonts w:cs="Times New Roman"/>
                <w:lang w:val="en-AU"/>
              </w:rPr>
              <w:t>LENGTH</w:t>
            </w:r>
            <w:r w:rsidRPr="006B4B46">
              <w:rPr>
                <w:rFonts w:cs="Times New Roman"/>
                <w:lang w:val="en-AU"/>
              </w:rPr>
              <w:t>_</w:t>
            </w:r>
            <w:proofErr w:type="gramStart"/>
            <w:r w:rsidRPr="006B4B46">
              <w:rPr>
                <w:rFonts w:cs="Times New Roman"/>
                <w:lang w:val="en-AU"/>
              </w:rPr>
              <w:t>64</w:t>
            </w:r>
            <w:proofErr w:type="gramEnd"/>
            <w:r w:rsidRPr="006B4B46">
              <w:rPr>
                <w:rFonts w:cs="Times New Roman"/>
                <w:lang w:val="en-AU"/>
              </w:rPr>
              <w:t>_</w:t>
            </w:r>
            <w:r w:rsidR="00123577" w:rsidRPr="006B4B46">
              <w:rPr>
                <w:rFonts w:cs="Times New Roman"/>
                <w:lang w:val="en-AU"/>
              </w:rPr>
              <w:t>BIT</w:t>
            </w:r>
            <w:r w:rsidRPr="006B4B46">
              <w:rPr>
                <w:rFonts w:cs="Times New Roman"/>
                <w:lang w:val="en-AU"/>
              </w:rPr>
              <w:t>» Integer</w:t>
            </w:r>
          </w:p>
        </w:tc>
        <w:tc>
          <w:tcPr>
            <w:tcW w:w="2876" w:type="dxa"/>
          </w:tcPr>
          <w:p w14:paraId="5E7B4CD7" w14:textId="77777777" w:rsidR="00441BBA" w:rsidRDefault="00F86059" w:rsidP="00063E23">
            <w:pPr>
              <w:spacing w:beforeLines="40" w:before="96" w:afterLines="40" w:after="96"/>
              <w:rPr>
                <w:rFonts w:cs="Times New Roman"/>
                <w:sz w:val="24"/>
                <w:highlight w:val="yellow"/>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gramEnd"/>
            <w:r w:rsidRPr="0017639E">
              <w:rPr>
                <w:rFonts w:cs="Times New Roman"/>
              </w:rPr>
              <w:t>zero-based-counter64</w:t>
            </w:r>
          </w:p>
        </w:tc>
        <w:tc>
          <w:tcPr>
            <w:tcW w:w="3334" w:type="dxa"/>
          </w:tcPr>
          <w:p w14:paraId="3B3FCC5B" w14:textId="77777777" w:rsidR="00441BBA" w:rsidRDefault="00441BBA">
            <w:pPr>
              <w:spacing w:beforeLines="40" w:before="96" w:afterLines="40" w:after="96"/>
              <w:rPr>
                <w:rFonts w:cs="Times New Roman"/>
                <w:sz w:val="24"/>
              </w:rPr>
            </w:pPr>
          </w:p>
        </w:tc>
      </w:tr>
      <w:tr w:rsidR="00F86059" w:rsidRPr="0017639E" w14:paraId="2E2EB8EF" w14:textId="77777777" w:rsidTr="00042A03">
        <w:trPr>
          <w:tblHeader w:val="0"/>
        </w:trPr>
        <w:tc>
          <w:tcPr>
            <w:tcW w:w="3290" w:type="dxa"/>
            <w:shd w:val="clear" w:color="auto" w:fill="D9D9D9" w:themeFill="background1" w:themeFillShade="D9"/>
          </w:tcPr>
          <w:p w14:paraId="35AFD84E" w14:textId="77777777" w:rsidR="00F86059" w:rsidRPr="0017639E" w:rsidRDefault="00F86059" w:rsidP="00EA6FC9">
            <w:pPr>
              <w:spacing w:beforeLines="40" w:before="96" w:afterLines="40" w:after="96"/>
              <w:rPr>
                <w:rFonts w:cs="Times New Roman"/>
                <w:lang w:val="en-GB"/>
              </w:rPr>
            </w:pPr>
            <w:r w:rsidRPr="0017639E">
              <w:rPr>
                <w:rFonts w:cs="Times New Roman"/>
                <w:lang w:val="en-GB"/>
              </w:rPr>
              <w:t>Date and Time related Types</w:t>
            </w:r>
          </w:p>
        </w:tc>
        <w:tc>
          <w:tcPr>
            <w:tcW w:w="2876" w:type="dxa"/>
            <w:shd w:val="clear" w:color="auto" w:fill="D9D9D9" w:themeFill="background1" w:themeFillShade="D9"/>
          </w:tcPr>
          <w:p w14:paraId="3609F1EB" w14:textId="77777777" w:rsidR="00441BBA" w:rsidRDefault="00441BBA" w:rsidP="00063E23">
            <w:pPr>
              <w:spacing w:beforeLines="40" w:before="96" w:afterLines="40" w:after="96"/>
              <w:rPr>
                <w:rFonts w:cs="Times New Roman"/>
                <w:sz w:val="24"/>
                <w:highlight w:val="yellow"/>
              </w:rPr>
            </w:pPr>
          </w:p>
        </w:tc>
        <w:tc>
          <w:tcPr>
            <w:tcW w:w="3334" w:type="dxa"/>
            <w:shd w:val="clear" w:color="auto" w:fill="D9D9D9" w:themeFill="background1" w:themeFillShade="D9"/>
          </w:tcPr>
          <w:p w14:paraId="36928616" w14:textId="77777777" w:rsidR="00441BBA" w:rsidRDefault="00441BBA">
            <w:pPr>
              <w:spacing w:beforeLines="40" w:before="96" w:afterLines="40" w:after="96"/>
              <w:rPr>
                <w:rFonts w:cs="Times New Roman"/>
                <w:sz w:val="24"/>
              </w:rPr>
            </w:pPr>
          </w:p>
        </w:tc>
      </w:tr>
      <w:tr w:rsidR="00F86059" w:rsidRPr="0017639E" w14:paraId="3D5BED20" w14:textId="77777777" w:rsidTr="00042A03">
        <w:trPr>
          <w:tblHeader w:val="0"/>
        </w:trPr>
        <w:tc>
          <w:tcPr>
            <w:tcW w:w="3290" w:type="dxa"/>
          </w:tcPr>
          <w:p w14:paraId="5179727A" w14:textId="77777777" w:rsidR="00F86059" w:rsidRPr="006B4B46" w:rsidRDefault="00F86059" w:rsidP="00EA6FC9">
            <w:pPr>
              <w:spacing w:beforeLines="40" w:before="96" w:afterLines="40" w:after="96"/>
              <w:rPr>
                <w:rFonts w:cs="Times New Roman"/>
                <w:lang w:val="en-AU"/>
              </w:rPr>
            </w:pPr>
            <w:proofErr w:type="spellStart"/>
            <w:r w:rsidRPr="006B4B46">
              <w:rPr>
                <w:rFonts w:cs="Times New Roman"/>
                <w:lang w:val="en-AU"/>
              </w:rPr>
              <w:t>DateTime</w:t>
            </w:r>
            <w:proofErr w:type="spellEnd"/>
          </w:p>
        </w:tc>
        <w:tc>
          <w:tcPr>
            <w:tcW w:w="2876" w:type="dxa"/>
          </w:tcPr>
          <w:p w14:paraId="3B29A15D" w14:textId="77777777" w:rsidR="00441BBA" w:rsidRDefault="00F86059" w:rsidP="00063E23">
            <w:pPr>
              <w:spacing w:beforeLines="40" w:before="96" w:afterLines="40" w:after="96"/>
              <w:rPr>
                <w:rFonts w:cs="Times New Roman"/>
                <w:sz w:val="24"/>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gramEnd"/>
            <w:r w:rsidRPr="0017639E">
              <w:rPr>
                <w:rFonts w:cs="Times New Roman"/>
              </w:rPr>
              <w:t>date-and-time</w:t>
            </w:r>
          </w:p>
        </w:tc>
        <w:tc>
          <w:tcPr>
            <w:tcW w:w="3334" w:type="dxa"/>
          </w:tcPr>
          <w:p w14:paraId="47204DF8" w14:textId="77777777" w:rsidR="00441BBA" w:rsidRDefault="00441BBA">
            <w:pPr>
              <w:spacing w:beforeLines="40" w:before="96" w:afterLines="40" w:after="96"/>
              <w:rPr>
                <w:rFonts w:cs="Times New Roman"/>
                <w:sz w:val="24"/>
              </w:rPr>
            </w:pPr>
          </w:p>
        </w:tc>
      </w:tr>
      <w:tr w:rsidR="00F86059" w:rsidRPr="0017639E" w14:paraId="420073F6" w14:textId="77777777" w:rsidTr="00042A03">
        <w:trPr>
          <w:tblHeader w:val="0"/>
        </w:trPr>
        <w:tc>
          <w:tcPr>
            <w:tcW w:w="3290" w:type="dxa"/>
          </w:tcPr>
          <w:p w14:paraId="0AA4A9CA" w14:textId="77777777" w:rsidR="00F86059" w:rsidRPr="006B4B46" w:rsidRDefault="00F86059" w:rsidP="00EA6FC9">
            <w:pPr>
              <w:spacing w:beforeLines="40" w:before="96" w:afterLines="40" w:after="96"/>
              <w:rPr>
                <w:rFonts w:cs="Times New Roman"/>
                <w:strike/>
                <w:lang w:val="en-AU"/>
              </w:rPr>
            </w:pPr>
            <w:r w:rsidRPr="006B4B46">
              <w:rPr>
                <w:rFonts w:cs="Times New Roman"/>
                <w:strike/>
                <w:lang w:val="en-AU"/>
              </w:rPr>
              <w:t>Timestamp</w:t>
            </w:r>
          </w:p>
        </w:tc>
        <w:tc>
          <w:tcPr>
            <w:tcW w:w="2876" w:type="dxa"/>
          </w:tcPr>
          <w:p w14:paraId="6A125098" w14:textId="77777777" w:rsidR="00441BBA" w:rsidRDefault="00F86059" w:rsidP="00063E23">
            <w:pPr>
              <w:spacing w:beforeLines="40" w:before="96" w:afterLines="40" w:after="96"/>
              <w:rPr>
                <w:rFonts w:cs="Times New Roman"/>
                <w:strike/>
                <w:sz w:val="24"/>
              </w:rPr>
            </w:pPr>
            <w:proofErr w:type="spellStart"/>
            <w:r w:rsidRPr="0017639E">
              <w:rPr>
                <w:rFonts w:cs="Times New Roman"/>
                <w:strike/>
                <w:lang w:val="en-AU"/>
              </w:rPr>
              <w:t>ietf</w:t>
            </w:r>
            <w:proofErr w:type="spellEnd"/>
            <w:r w:rsidRPr="0017639E">
              <w:rPr>
                <w:rFonts w:cs="Times New Roman"/>
                <w:strike/>
                <w:lang w:val="en-AU"/>
              </w:rPr>
              <w:t>-yang-</w:t>
            </w:r>
            <w:proofErr w:type="gramStart"/>
            <w:r w:rsidRPr="0017639E">
              <w:rPr>
                <w:rFonts w:cs="Times New Roman"/>
                <w:strike/>
                <w:lang w:val="en-AU"/>
              </w:rPr>
              <w:t>types::</w:t>
            </w:r>
            <w:proofErr w:type="gramEnd"/>
            <w:r w:rsidRPr="0017639E">
              <w:rPr>
                <w:rFonts w:cs="Times New Roman"/>
                <w:strike/>
              </w:rPr>
              <w:t>timestamp</w:t>
            </w:r>
          </w:p>
        </w:tc>
        <w:tc>
          <w:tcPr>
            <w:tcW w:w="3334" w:type="dxa"/>
          </w:tcPr>
          <w:p w14:paraId="5BAAC97C" w14:textId="77777777" w:rsidR="00441BBA" w:rsidRDefault="00F86059">
            <w:pPr>
              <w:spacing w:beforeLines="40" w:before="96" w:afterLines="40" w:after="96"/>
              <w:rPr>
                <w:rFonts w:cs="Times New Roman"/>
                <w:sz w:val="24"/>
              </w:rPr>
            </w:pPr>
            <w:r w:rsidRPr="0017639E">
              <w:rPr>
                <w:rFonts w:cs="Times New Roman"/>
              </w:rPr>
              <w:t>Not needed</w:t>
            </w:r>
          </w:p>
        </w:tc>
      </w:tr>
      <w:tr w:rsidR="00F86059" w:rsidRPr="0017639E" w14:paraId="7C92350F" w14:textId="77777777" w:rsidTr="00042A03">
        <w:trPr>
          <w:tblHeader w:val="0"/>
        </w:trPr>
        <w:tc>
          <w:tcPr>
            <w:tcW w:w="3290" w:type="dxa"/>
          </w:tcPr>
          <w:p w14:paraId="266D7D02" w14:textId="77777777" w:rsidR="00F86059" w:rsidRPr="006B4B46" w:rsidRDefault="00F86059" w:rsidP="00EA6FC9">
            <w:pPr>
              <w:spacing w:beforeLines="40" w:before="96" w:afterLines="40" w:after="96"/>
              <w:rPr>
                <w:rFonts w:cs="Times New Roman"/>
                <w:strike/>
                <w:lang w:val="en-AU"/>
              </w:rPr>
            </w:pPr>
            <w:proofErr w:type="spellStart"/>
            <w:r w:rsidRPr="006B4B46">
              <w:rPr>
                <w:rFonts w:cs="Times New Roman"/>
                <w:strike/>
                <w:lang w:val="en-AU"/>
              </w:rPr>
              <w:t>Timeticks</w:t>
            </w:r>
            <w:proofErr w:type="spellEnd"/>
          </w:p>
        </w:tc>
        <w:tc>
          <w:tcPr>
            <w:tcW w:w="2876" w:type="dxa"/>
          </w:tcPr>
          <w:p w14:paraId="51618AFF" w14:textId="77777777" w:rsidR="00441BBA" w:rsidRDefault="00F86059" w:rsidP="00063E23">
            <w:pPr>
              <w:spacing w:beforeLines="40" w:before="96" w:afterLines="40" w:after="96"/>
              <w:rPr>
                <w:rFonts w:cs="Times New Roman"/>
                <w:strike/>
                <w:sz w:val="24"/>
              </w:rPr>
            </w:pPr>
            <w:proofErr w:type="spellStart"/>
            <w:r w:rsidRPr="0017639E">
              <w:rPr>
                <w:rFonts w:cs="Times New Roman"/>
                <w:strike/>
                <w:lang w:val="en-AU"/>
              </w:rPr>
              <w:t>ietf</w:t>
            </w:r>
            <w:proofErr w:type="spellEnd"/>
            <w:r w:rsidRPr="0017639E">
              <w:rPr>
                <w:rFonts w:cs="Times New Roman"/>
                <w:strike/>
                <w:lang w:val="en-AU"/>
              </w:rPr>
              <w:t>-yang-</w:t>
            </w:r>
            <w:proofErr w:type="gramStart"/>
            <w:r w:rsidRPr="0017639E">
              <w:rPr>
                <w:rFonts w:cs="Times New Roman"/>
                <w:strike/>
                <w:lang w:val="en-AU"/>
              </w:rPr>
              <w:t>types::</w:t>
            </w:r>
            <w:proofErr w:type="spellStart"/>
            <w:proofErr w:type="gramEnd"/>
            <w:r w:rsidRPr="0017639E">
              <w:rPr>
                <w:rFonts w:cs="Times New Roman"/>
                <w:strike/>
              </w:rPr>
              <w:t>timeticks</w:t>
            </w:r>
            <w:proofErr w:type="spellEnd"/>
          </w:p>
        </w:tc>
        <w:tc>
          <w:tcPr>
            <w:tcW w:w="3334" w:type="dxa"/>
          </w:tcPr>
          <w:p w14:paraId="261E273D" w14:textId="77777777" w:rsidR="00441BBA" w:rsidRDefault="00F86059">
            <w:pPr>
              <w:spacing w:beforeLines="40" w:before="96" w:afterLines="40" w:after="96"/>
              <w:rPr>
                <w:rFonts w:cs="Times New Roman"/>
                <w:sz w:val="24"/>
              </w:rPr>
            </w:pPr>
            <w:r w:rsidRPr="0017639E">
              <w:rPr>
                <w:rFonts w:cs="Times New Roman"/>
              </w:rPr>
              <w:t xml:space="preserve">hundredths of seconds since an epoch, best mapped to </w:t>
            </w:r>
            <w:proofErr w:type="spellStart"/>
            <w:r w:rsidRPr="0017639E">
              <w:rPr>
                <w:rFonts w:cs="Times New Roman"/>
              </w:rPr>
              <w:t>dateTime</w:t>
            </w:r>
            <w:proofErr w:type="spellEnd"/>
          </w:p>
          <w:p w14:paraId="6DD41763" w14:textId="77777777" w:rsidR="00441BBA" w:rsidRDefault="00F86059">
            <w:pPr>
              <w:spacing w:beforeLines="40" w:before="96" w:afterLines="40" w:after="96"/>
              <w:rPr>
                <w:rFonts w:cs="Times New Roman"/>
                <w:sz w:val="24"/>
              </w:rPr>
            </w:pPr>
            <w:r w:rsidRPr="0017639E">
              <w:rPr>
                <w:rFonts w:cs="Times New Roman"/>
              </w:rPr>
              <w:t>Not needed</w:t>
            </w:r>
          </w:p>
        </w:tc>
      </w:tr>
      <w:tr w:rsidR="00F86059" w:rsidRPr="0017639E" w14:paraId="3295393C" w14:textId="77777777" w:rsidTr="00042A03">
        <w:trPr>
          <w:tblHeader w:val="0"/>
        </w:trPr>
        <w:tc>
          <w:tcPr>
            <w:tcW w:w="3290" w:type="dxa"/>
            <w:shd w:val="clear" w:color="auto" w:fill="D9D9D9" w:themeFill="background1" w:themeFillShade="D9"/>
          </w:tcPr>
          <w:p w14:paraId="100A89A5" w14:textId="77777777" w:rsidR="00F86059" w:rsidRPr="0017639E" w:rsidRDefault="00F86059" w:rsidP="00EA6FC9">
            <w:pPr>
              <w:spacing w:beforeLines="40" w:before="96" w:afterLines="40" w:after="96"/>
              <w:rPr>
                <w:rFonts w:cs="Times New Roman"/>
                <w:lang w:val="en-GB"/>
              </w:rPr>
            </w:pPr>
            <w:r w:rsidRPr="0017639E">
              <w:rPr>
                <w:rFonts w:cs="Times New Roman"/>
                <w:lang w:val="en-GB"/>
              </w:rPr>
              <w:t>Domain Name and URI related Types</w:t>
            </w:r>
          </w:p>
        </w:tc>
        <w:tc>
          <w:tcPr>
            <w:tcW w:w="2876" w:type="dxa"/>
            <w:shd w:val="clear" w:color="auto" w:fill="D9D9D9" w:themeFill="background1" w:themeFillShade="D9"/>
          </w:tcPr>
          <w:p w14:paraId="7F4F48E4" w14:textId="77777777" w:rsidR="00441BBA" w:rsidRDefault="00441BBA" w:rsidP="00063E23">
            <w:pPr>
              <w:spacing w:beforeLines="40" w:before="96" w:afterLines="40" w:after="96"/>
              <w:rPr>
                <w:rFonts w:cs="Times New Roman"/>
                <w:sz w:val="24"/>
                <w:highlight w:val="yellow"/>
              </w:rPr>
            </w:pPr>
          </w:p>
        </w:tc>
        <w:tc>
          <w:tcPr>
            <w:tcW w:w="3334" w:type="dxa"/>
            <w:shd w:val="clear" w:color="auto" w:fill="D9D9D9" w:themeFill="background1" w:themeFillShade="D9"/>
          </w:tcPr>
          <w:p w14:paraId="1FAC5DBF" w14:textId="77777777" w:rsidR="00441BBA" w:rsidRDefault="00441BBA">
            <w:pPr>
              <w:spacing w:beforeLines="40" w:before="96" w:afterLines="40" w:after="96"/>
              <w:rPr>
                <w:rFonts w:cs="Times New Roman"/>
                <w:sz w:val="24"/>
              </w:rPr>
            </w:pPr>
          </w:p>
        </w:tc>
      </w:tr>
      <w:tr w:rsidR="00F86059" w:rsidRPr="0017639E" w14:paraId="32AFC1C5" w14:textId="77777777" w:rsidTr="00042A03">
        <w:trPr>
          <w:tblHeader w:val="0"/>
        </w:trPr>
        <w:tc>
          <w:tcPr>
            <w:tcW w:w="3290" w:type="dxa"/>
          </w:tcPr>
          <w:p w14:paraId="21C18C43" w14:textId="77777777" w:rsidR="00F86059" w:rsidRPr="0017639E" w:rsidRDefault="00F86059" w:rsidP="00EA6FC9">
            <w:pPr>
              <w:spacing w:beforeLines="40" w:before="96" w:afterLines="40" w:after="96"/>
              <w:rPr>
                <w:rFonts w:cs="Times New Roman"/>
              </w:rPr>
            </w:pPr>
            <w:proofErr w:type="spellStart"/>
            <w:r w:rsidRPr="0017639E">
              <w:rPr>
                <w:rFonts w:cs="Times New Roman"/>
              </w:rPr>
              <w:t>DomainName</w:t>
            </w:r>
            <w:proofErr w:type="spellEnd"/>
          </w:p>
        </w:tc>
        <w:tc>
          <w:tcPr>
            <w:tcW w:w="2876" w:type="dxa"/>
          </w:tcPr>
          <w:p w14:paraId="192EBB89"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domain-name</w:t>
            </w:r>
          </w:p>
        </w:tc>
        <w:tc>
          <w:tcPr>
            <w:tcW w:w="3334" w:type="dxa"/>
          </w:tcPr>
          <w:p w14:paraId="30DD3E67" w14:textId="77777777" w:rsidR="00441BBA" w:rsidRDefault="00441BBA">
            <w:pPr>
              <w:spacing w:beforeLines="40" w:before="96" w:afterLines="40" w:after="96"/>
              <w:rPr>
                <w:rFonts w:cs="Times New Roman"/>
                <w:sz w:val="24"/>
              </w:rPr>
            </w:pPr>
          </w:p>
        </w:tc>
      </w:tr>
      <w:tr w:rsidR="00F86059" w:rsidRPr="0017639E" w14:paraId="4E68A329" w14:textId="77777777" w:rsidTr="00042A03">
        <w:trPr>
          <w:tblHeader w:val="0"/>
        </w:trPr>
        <w:tc>
          <w:tcPr>
            <w:tcW w:w="3290" w:type="dxa"/>
          </w:tcPr>
          <w:p w14:paraId="1BA97FEE" w14:textId="77777777" w:rsidR="00F86059" w:rsidRPr="0017639E" w:rsidRDefault="00F86059" w:rsidP="00EA6FC9">
            <w:pPr>
              <w:spacing w:beforeLines="40" w:before="96" w:afterLines="40" w:after="96"/>
              <w:ind w:left="388"/>
              <w:rPr>
                <w:rFonts w:cs="Times New Roman"/>
              </w:rPr>
            </w:pPr>
            <w:r w:rsidRPr="0017639E">
              <w:rPr>
                <w:rFonts w:cs="Times New Roman"/>
                <w:noProof/>
                <w:lang w:val="de-DE" w:eastAsia="de-DE"/>
              </w:rPr>
              <w:drawing>
                <wp:inline distT="0" distB="0" distL="0" distR="0" wp14:anchorId="0093511A" wp14:editId="2E9AF630">
                  <wp:extent cx="1636986" cy="573494"/>
                  <wp:effectExtent l="19050" t="0" r="1314" b="0"/>
                  <wp:docPr id="2"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srcRect/>
                          <a:stretch>
                            <a:fillRect/>
                          </a:stretch>
                        </pic:blipFill>
                        <pic:spPr bwMode="auto">
                          <a:xfrm>
                            <a:off x="0" y="0"/>
                            <a:ext cx="1639375" cy="574331"/>
                          </a:xfrm>
                          <a:prstGeom prst="rect">
                            <a:avLst/>
                          </a:prstGeom>
                          <a:noFill/>
                          <a:ln w="9525">
                            <a:noFill/>
                            <a:miter lim="800000"/>
                            <a:headEnd/>
                            <a:tailEnd/>
                          </a:ln>
                        </pic:spPr>
                      </pic:pic>
                    </a:graphicData>
                  </a:graphic>
                </wp:inline>
              </w:drawing>
            </w:r>
          </w:p>
        </w:tc>
        <w:tc>
          <w:tcPr>
            <w:tcW w:w="2876" w:type="dxa"/>
          </w:tcPr>
          <w:p w14:paraId="509D8D60"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host</w:t>
            </w:r>
          </w:p>
        </w:tc>
        <w:tc>
          <w:tcPr>
            <w:tcW w:w="3334" w:type="dxa"/>
          </w:tcPr>
          <w:p w14:paraId="47457364" w14:textId="77777777" w:rsidR="00441BBA" w:rsidRDefault="00441BBA">
            <w:pPr>
              <w:spacing w:beforeLines="40" w:before="96" w:afterLines="40" w:after="96"/>
              <w:rPr>
                <w:rFonts w:cs="Times New Roman"/>
                <w:sz w:val="24"/>
              </w:rPr>
            </w:pPr>
          </w:p>
        </w:tc>
      </w:tr>
      <w:tr w:rsidR="00F86059" w:rsidRPr="0017639E" w14:paraId="101C3954" w14:textId="77777777" w:rsidTr="00042A03">
        <w:trPr>
          <w:tblHeader w:val="0"/>
        </w:trPr>
        <w:tc>
          <w:tcPr>
            <w:tcW w:w="3290" w:type="dxa"/>
          </w:tcPr>
          <w:p w14:paraId="1F4841F3" w14:textId="77777777" w:rsidR="00F86059" w:rsidRPr="0017639E" w:rsidRDefault="00F86059" w:rsidP="00EA6FC9">
            <w:pPr>
              <w:spacing w:beforeLines="40" w:before="96" w:afterLines="40" w:after="96"/>
              <w:rPr>
                <w:rFonts w:cs="Times New Roman"/>
              </w:rPr>
            </w:pPr>
            <w:r w:rsidRPr="0017639E">
              <w:rPr>
                <w:rFonts w:cs="Times New Roman"/>
              </w:rPr>
              <w:t>Uri</w:t>
            </w:r>
          </w:p>
        </w:tc>
        <w:tc>
          <w:tcPr>
            <w:tcW w:w="2876" w:type="dxa"/>
          </w:tcPr>
          <w:p w14:paraId="3216C9E4"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spellStart"/>
            <w:proofErr w:type="gramEnd"/>
            <w:r w:rsidRPr="0017639E">
              <w:rPr>
                <w:rFonts w:cs="Times New Roman"/>
              </w:rPr>
              <w:t>uri</w:t>
            </w:r>
            <w:proofErr w:type="spellEnd"/>
          </w:p>
        </w:tc>
        <w:tc>
          <w:tcPr>
            <w:tcW w:w="3334" w:type="dxa"/>
          </w:tcPr>
          <w:p w14:paraId="2F4BF5AA" w14:textId="77777777" w:rsidR="00441BBA" w:rsidRDefault="00441BBA">
            <w:pPr>
              <w:spacing w:beforeLines="40" w:before="96" w:afterLines="40" w:after="96"/>
              <w:rPr>
                <w:rFonts w:cs="Times New Roman"/>
                <w:sz w:val="24"/>
              </w:rPr>
            </w:pPr>
          </w:p>
        </w:tc>
      </w:tr>
      <w:tr w:rsidR="00F86059" w:rsidRPr="0017639E" w14:paraId="786CB44A" w14:textId="77777777" w:rsidTr="00042A03">
        <w:trPr>
          <w:tblHeader w:val="0"/>
        </w:trPr>
        <w:tc>
          <w:tcPr>
            <w:tcW w:w="3290" w:type="dxa"/>
            <w:shd w:val="clear" w:color="auto" w:fill="D9D9D9" w:themeFill="background1" w:themeFillShade="D9"/>
          </w:tcPr>
          <w:p w14:paraId="25CFF255" w14:textId="77777777" w:rsidR="00F86059" w:rsidRPr="0017639E" w:rsidRDefault="00F86059" w:rsidP="00EA6FC9">
            <w:pPr>
              <w:spacing w:beforeLines="40" w:before="96" w:afterLines="40" w:after="96"/>
              <w:rPr>
                <w:rFonts w:cs="Times New Roman"/>
                <w:lang w:val="en-GB"/>
              </w:rPr>
            </w:pPr>
            <w:r w:rsidRPr="0017639E">
              <w:rPr>
                <w:rFonts w:cs="Times New Roman"/>
                <w:lang w:val="en-GB"/>
              </w:rPr>
              <w:t>Address related Types</w:t>
            </w:r>
          </w:p>
        </w:tc>
        <w:tc>
          <w:tcPr>
            <w:tcW w:w="2876" w:type="dxa"/>
            <w:shd w:val="clear" w:color="auto" w:fill="D9D9D9" w:themeFill="background1" w:themeFillShade="D9"/>
          </w:tcPr>
          <w:p w14:paraId="35905DCD" w14:textId="77777777" w:rsidR="00441BBA" w:rsidRDefault="00441BBA" w:rsidP="00063E23">
            <w:pPr>
              <w:spacing w:beforeLines="40" w:before="96" w:afterLines="40" w:after="96"/>
              <w:rPr>
                <w:rFonts w:cs="Times New Roman"/>
                <w:sz w:val="24"/>
                <w:highlight w:val="yellow"/>
              </w:rPr>
            </w:pPr>
          </w:p>
        </w:tc>
        <w:tc>
          <w:tcPr>
            <w:tcW w:w="3334" w:type="dxa"/>
            <w:shd w:val="clear" w:color="auto" w:fill="D9D9D9" w:themeFill="background1" w:themeFillShade="D9"/>
          </w:tcPr>
          <w:p w14:paraId="7E6B60C7" w14:textId="77777777" w:rsidR="00441BBA" w:rsidRDefault="00441BBA">
            <w:pPr>
              <w:spacing w:beforeLines="40" w:before="96" w:afterLines="40" w:after="96"/>
              <w:rPr>
                <w:rFonts w:cs="Times New Roman"/>
                <w:sz w:val="24"/>
              </w:rPr>
            </w:pPr>
          </w:p>
        </w:tc>
      </w:tr>
      <w:tr w:rsidR="00F86059" w:rsidRPr="0017639E" w14:paraId="34ECEC34" w14:textId="77777777" w:rsidTr="00042A03">
        <w:trPr>
          <w:tblHeader w:val="0"/>
        </w:trPr>
        <w:tc>
          <w:tcPr>
            <w:tcW w:w="3290" w:type="dxa"/>
          </w:tcPr>
          <w:p w14:paraId="7D4D80C7" w14:textId="77777777" w:rsidR="00F86059" w:rsidRPr="0017639E" w:rsidRDefault="00F86059" w:rsidP="00EA6FC9">
            <w:pPr>
              <w:spacing w:beforeLines="40" w:before="96" w:afterLines="40" w:after="96"/>
              <w:ind w:left="388"/>
              <w:rPr>
                <w:rFonts w:cs="Times New Roman"/>
                <w:lang w:val="en-GB"/>
              </w:rPr>
            </w:pPr>
            <w:r w:rsidRPr="0017639E">
              <w:rPr>
                <w:rFonts w:cs="Times New Roman"/>
                <w:noProof/>
                <w:lang w:val="de-DE" w:eastAsia="de-DE"/>
              </w:rPr>
              <w:drawing>
                <wp:inline distT="0" distB="0" distL="0" distR="0" wp14:anchorId="09E35B92" wp14:editId="723C9DA1">
                  <wp:extent cx="1364477" cy="762737"/>
                  <wp:effectExtent l="19050" t="0" r="7123" b="0"/>
                  <wp:docPr id="4"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1367464" cy="764407"/>
                          </a:xfrm>
                          <a:prstGeom prst="rect">
                            <a:avLst/>
                          </a:prstGeom>
                          <a:noFill/>
                          <a:ln w="9525">
                            <a:noFill/>
                            <a:miter lim="800000"/>
                            <a:headEnd/>
                            <a:tailEnd/>
                          </a:ln>
                        </pic:spPr>
                      </pic:pic>
                    </a:graphicData>
                  </a:graphic>
                </wp:inline>
              </w:drawing>
            </w:r>
            <w:r w:rsidRPr="0017639E">
              <w:rPr>
                <w:rFonts w:cs="Times New Roman"/>
                <w:noProof/>
                <w:lang w:val="de-DE" w:eastAsia="de-DE"/>
              </w:rPr>
              <w:t xml:space="preserve"> </w:t>
            </w:r>
          </w:p>
        </w:tc>
        <w:tc>
          <w:tcPr>
            <w:tcW w:w="2876" w:type="dxa"/>
          </w:tcPr>
          <w:p w14:paraId="215242EA" w14:textId="77777777" w:rsidR="00441BBA" w:rsidRDefault="00F86059" w:rsidP="00063E23">
            <w:pPr>
              <w:spacing w:beforeLines="40" w:before="96" w:afterLines="40" w:after="96"/>
              <w:rPr>
                <w:rFonts w:cs="Times New Roman"/>
                <w:sz w:val="24"/>
                <w:highlight w:val="yellow"/>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spellStart"/>
            <w:proofErr w:type="gramEnd"/>
            <w:r w:rsidRPr="0017639E">
              <w:rPr>
                <w:rFonts w:cs="Times New Roman"/>
              </w:rPr>
              <w:t>ip</w:t>
            </w:r>
            <w:proofErr w:type="spellEnd"/>
            <w:r w:rsidRPr="0017639E">
              <w:rPr>
                <w:rFonts w:cs="Times New Roman"/>
              </w:rPr>
              <w:t>-address</w:t>
            </w:r>
          </w:p>
        </w:tc>
        <w:tc>
          <w:tcPr>
            <w:tcW w:w="3334" w:type="dxa"/>
          </w:tcPr>
          <w:p w14:paraId="6BDDBEC8" w14:textId="77777777" w:rsidR="00441BBA" w:rsidRDefault="00441BBA">
            <w:pPr>
              <w:spacing w:beforeLines="40" w:before="96" w:afterLines="40" w:after="96"/>
              <w:rPr>
                <w:rFonts w:cs="Times New Roman"/>
                <w:sz w:val="24"/>
              </w:rPr>
            </w:pPr>
          </w:p>
        </w:tc>
      </w:tr>
      <w:tr w:rsidR="00F86059" w:rsidRPr="0017639E" w14:paraId="2E021836" w14:textId="77777777" w:rsidTr="00042A03">
        <w:trPr>
          <w:tblHeader w:val="0"/>
        </w:trPr>
        <w:tc>
          <w:tcPr>
            <w:tcW w:w="3290" w:type="dxa"/>
          </w:tcPr>
          <w:p w14:paraId="002E4FF3" w14:textId="77777777" w:rsidR="00F86059" w:rsidRPr="0017639E" w:rsidRDefault="00F86059" w:rsidP="00EA6FC9">
            <w:pPr>
              <w:spacing w:beforeLines="40" w:before="96" w:afterLines="40" w:after="96"/>
              <w:rPr>
                <w:rFonts w:cs="Times New Roman"/>
              </w:rPr>
            </w:pPr>
            <w:r w:rsidRPr="0017639E">
              <w:rPr>
                <w:rFonts w:cs="Times New Roman"/>
              </w:rPr>
              <w:t>Ipv4Address</w:t>
            </w:r>
          </w:p>
        </w:tc>
        <w:tc>
          <w:tcPr>
            <w:tcW w:w="2876" w:type="dxa"/>
          </w:tcPr>
          <w:p w14:paraId="0BBDD494"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ipv4-address</w:t>
            </w:r>
          </w:p>
        </w:tc>
        <w:tc>
          <w:tcPr>
            <w:tcW w:w="3334" w:type="dxa"/>
          </w:tcPr>
          <w:p w14:paraId="0C90E732" w14:textId="77777777" w:rsidR="00441BBA" w:rsidRDefault="00441BBA">
            <w:pPr>
              <w:spacing w:beforeLines="40" w:before="96" w:afterLines="40" w:after="96"/>
              <w:rPr>
                <w:rFonts w:cs="Times New Roman"/>
                <w:sz w:val="24"/>
              </w:rPr>
            </w:pPr>
          </w:p>
        </w:tc>
      </w:tr>
      <w:tr w:rsidR="00F86059" w:rsidRPr="0017639E" w14:paraId="75F6BC21" w14:textId="77777777" w:rsidTr="00042A03">
        <w:trPr>
          <w:tblHeader w:val="0"/>
        </w:trPr>
        <w:tc>
          <w:tcPr>
            <w:tcW w:w="3290" w:type="dxa"/>
          </w:tcPr>
          <w:p w14:paraId="21679CE6" w14:textId="77777777" w:rsidR="00F86059" w:rsidRPr="0017639E" w:rsidRDefault="00F86059" w:rsidP="00EA6FC9">
            <w:pPr>
              <w:spacing w:beforeLines="40" w:before="96" w:afterLines="40" w:after="96"/>
              <w:rPr>
                <w:rFonts w:cs="Times New Roman"/>
              </w:rPr>
            </w:pPr>
            <w:r w:rsidRPr="0017639E">
              <w:rPr>
                <w:rFonts w:cs="Times New Roman"/>
              </w:rPr>
              <w:t>Ipv6Address</w:t>
            </w:r>
          </w:p>
        </w:tc>
        <w:tc>
          <w:tcPr>
            <w:tcW w:w="2876" w:type="dxa"/>
          </w:tcPr>
          <w:p w14:paraId="1EFAE8DE"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ipv6-address</w:t>
            </w:r>
          </w:p>
        </w:tc>
        <w:tc>
          <w:tcPr>
            <w:tcW w:w="3334" w:type="dxa"/>
          </w:tcPr>
          <w:p w14:paraId="1AC440CD" w14:textId="77777777" w:rsidR="00441BBA" w:rsidRDefault="00441BBA">
            <w:pPr>
              <w:spacing w:beforeLines="40" w:before="96" w:afterLines="40" w:after="96"/>
              <w:rPr>
                <w:rFonts w:cs="Times New Roman"/>
                <w:sz w:val="24"/>
              </w:rPr>
            </w:pPr>
          </w:p>
        </w:tc>
      </w:tr>
      <w:tr w:rsidR="00F86059" w:rsidRPr="0017639E" w14:paraId="62080091" w14:textId="77777777" w:rsidTr="00042A03">
        <w:trPr>
          <w:tblHeader w:val="0"/>
        </w:trPr>
        <w:tc>
          <w:tcPr>
            <w:tcW w:w="3290" w:type="dxa"/>
          </w:tcPr>
          <w:p w14:paraId="159C3F05" w14:textId="77777777" w:rsidR="00F86059" w:rsidRPr="0017639E" w:rsidRDefault="00F86059" w:rsidP="00EA6FC9">
            <w:pPr>
              <w:spacing w:beforeLines="40" w:before="96" w:afterLines="40" w:after="96"/>
              <w:ind w:left="388"/>
              <w:rPr>
                <w:rFonts w:cs="Times New Roman"/>
              </w:rPr>
            </w:pPr>
            <w:r w:rsidRPr="0017639E">
              <w:rPr>
                <w:rFonts w:cs="Times New Roman"/>
                <w:noProof/>
                <w:lang w:val="de-DE" w:eastAsia="de-DE"/>
              </w:rPr>
              <w:drawing>
                <wp:inline distT="0" distB="0" distL="0" distR="0" wp14:anchorId="1A782AC8" wp14:editId="0F0DEB23">
                  <wp:extent cx="1714335" cy="669009"/>
                  <wp:effectExtent l="19050" t="0" r="165" b="0"/>
                  <wp:docPr id="5"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1715499" cy="669463"/>
                          </a:xfrm>
                          <a:prstGeom prst="rect">
                            <a:avLst/>
                          </a:prstGeom>
                          <a:noFill/>
                          <a:ln w="9525">
                            <a:noFill/>
                            <a:miter lim="800000"/>
                            <a:headEnd/>
                            <a:tailEnd/>
                          </a:ln>
                        </pic:spPr>
                      </pic:pic>
                    </a:graphicData>
                  </a:graphic>
                </wp:inline>
              </w:drawing>
            </w:r>
          </w:p>
        </w:tc>
        <w:tc>
          <w:tcPr>
            <w:tcW w:w="2876" w:type="dxa"/>
          </w:tcPr>
          <w:p w14:paraId="262A4E34"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spellStart"/>
            <w:proofErr w:type="gramEnd"/>
            <w:r w:rsidRPr="0017639E">
              <w:rPr>
                <w:rFonts w:cs="Times New Roman"/>
              </w:rPr>
              <w:t>ip</w:t>
            </w:r>
            <w:proofErr w:type="spellEnd"/>
            <w:r w:rsidRPr="0017639E">
              <w:rPr>
                <w:rFonts w:cs="Times New Roman"/>
              </w:rPr>
              <w:t>-address-no-zone</w:t>
            </w:r>
          </w:p>
        </w:tc>
        <w:tc>
          <w:tcPr>
            <w:tcW w:w="3334" w:type="dxa"/>
          </w:tcPr>
          <w:p w14:paraId="4006DAE3" w14:textId="77777777" w:rsidR="00441BBA" w:rsidRDefault="00441BBA">
            <w:pPr>
              <w:spacing w:beforeLines="40" w:before="96" w:afterLines="40" w:after="96"/>
              <w:rPr>
                <w:rFonts w:cs="Times New Roman"/>
                <w:sz w:val="24"/>
              </w:rPr>
            </w:pPr>
          </w:p>
        </w:tc>
      </w:tr>
      <w:tr w:rsidR="00F86059" w:rsidRPr="0017639E" w14:paraId="78485509" w14:textId="77777777" w:rsidTr="00042A03">
        <w:trPr>
          <w:tblHeader w:val="0"/>
        </w:trPr>
        <w:tc>
          <w:tcPr>
            <w:tcW w:w="3290" w:type="dxa"/>
          </w:tcPr>
          <w:p w14:paraId="680AAD2A" w14:textId="77777777" w:rsidR="00F86059" w:rsidRPr="0017639E" w:rsidRDefault="00F86059" w:rsidP="00EA6FC9">
            <w:pPr>
              <w:spacing w:beforeLines="40" w:before="96" w:afterLines="40" w:after="96"/>
              <w:rPr>
                <w:rFonts w:cs="Times New Roman"/>
              </w:rPr>
            </w:pPr>
            <w:r w:rsidRPr="0017639E">
              <w:rPr>
                <w:rFonts w:cs="Times New Roman"/>
              </w:rPr>
              <w:lastRenderedPageBreak/>
              <w:t>Ipv4AddressNoZone</w:t>
            </w:r>
          </w:p>
        </w:tc>
        <w:tc>
          <w:tcPr>
            <w:tcW w:w="2876" w:type="dxa"/>
          </w:tcPr>
          <w:p w14:paraId="7CA21313"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ipv4-address-no-zone</w:t>
            </w:r>
          </w:p>
        </w:tc>
        <w:tc>
          <w:tcPr>
            <w:tcW w:w="3334" w:type="dxa"/>
          </w:tcPr>
          <w:p w14:paraId="70C2B28A" w14:textId="77777777" w:rsidR="00441BBA" w:rsidRDefault="00441BBA">
            <w:pPr>
              <w:spacing w:beforeLines="40" w:before="96" w:afterLines="40" w:after="96"/>
              <w:rPr>
                <w:rFonts w:cs="Times New Roman"/>
                <w:sz w:val="24"/>
              </w:rPr>
            </w:pPr>
          </w:p>
        </w:tc>
      </w:tr>
      <w:tr w:rsidR="00F86059" w:rsidRPr="0017639E" w14:paraId="029CBCC5" w14:textId="77777777" w:rsidTr="00042A03">
        <w:trPr>
          <w:tblHeader w:val="0"/>
        </w:trPr>
        <w:tc>
          <w:tcPr>
            <w:tcW w:w="3290" w:type="dxa"/>
          </w:tcPr>
          <w:p w14:paraId="09F332AF" w14:textId="77777777" w:rsidR="00F86059" w:rsidRPr="006B4B46" w:rsidRDefault="00F86059" w:rsidP="00EA6FC9">
            <w:pPr>
              <w:spacing w:beforeLines="40" w:before="96" w:afterLines="40" w:after="96"/>
              <w:rPr>
                <w:rFonts w:cs="Times New Roman"/>
              </w:rPr>
            </w:pPr>
            <w:r w:rsidRPr="0017639E">
              <w:rPr>
                <w:rFonts w:cs="Times New Roman"/>
              </w:rPr>
              <w:t>Ipv6AddressNoZone</w:t>
            </w:r>
          </w:p>
        </w:tc>
        <w:tc>
          <w:tcPr>
            <w:tcW w:w="2876" w:type="dxa"/>
          </w:tcPr>
          <w:p w14:paraId="51EC1327" w14:textId="77777777" w:rsidR="00441BBA" w:rsidRDefault="00F86059" w:rsidP="00063E23">
            <w:pPr>
              <w:spacing w:beforeLines="40" w:before="96" w:afterLines="40" w:after="96"/>
              <w:rPr>
                <w:rFonts w:cs="Times New Roman"/>
                <w:sz w:val="24"/>
                <w:highlight w:val="yellow"/>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ipv6-address-no-zone</w:t>
            </w:r>
          </w:p>
        </w:tc>
        <w:tc>
          <w:tcPr>
            <w:tcW w:w="3334" w:type="dxa"/>
          </w:tcPr>
          <w:p w14:paraId="68A7A61E" w14:textId="77777777" w:rsidR="00441BBA" w:rsidRDefault="00441BBA">
            <w:pPr>
              <w:spacing w:beforeLines="40" w:before="96" w:afterLines="40" w:after="96"/>
              <w:rPr>
                <w:rFonts w:cs="Times New Roman"/>
                <w:sz w:val="24"/>
              </w:rPr>
            </w:pPr>
          </w:p>
        </w:tc>
      </w:tr>
      <w:tr w:rsidR="00F86059" w:rsidRPr="0017639E" w14:paraId="579848C7" w14:textId="77777777" w:rsidTr="00042A03">
        <w:trPr>
          <w:tblHeader w:val="0"/>
        </w:trPr>
        <w:tc>
          <w:tcPr>
            <w:tcW w:w="3290" w:type="dxa"/>
          </w:tcPr>
          <w:p w14:paraId="52028C4F" w14:textId="77777777" w:rsidR="00F86059" w:rsidRPr="0017639E" w:rsidRDefault="00F86059" w:rsidP="00EA6FC9">
            <w:pPr>
              <w:spacing w:beforeLines="40" w:before="96" w:afterLines="40" w:after="96"/>
              <w:rPr>
                <w:rFonts w:cs="Times New Roman"/>
              </w:rPr>
            </w:pPr>
            <w:r w:rsidRPr="0017639E">
              <w:rPr>
                <w:rFonts w:cs="Times New Roman"/>
              </w:rPr>
              <w:t>Ipv4Prefix</w:t>
            </w:r>
          </w:p>
        </w:tc>
        <w:tc>
          <w:tcPr>
            <w:tcW w:w="2876" w:type="dxa"/>
          </w:tcPr>
          <w:p w14:paraId="46CD9C20"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ipv4-prefix</w:t>
            </w:r>
          </w:p>
        </w:tc>
        <w:tc>
          <w:tcPr>
            <w:tcW w:w="3334" w:type="dxa"/>
          </w:tcPr>
          <w:p w14:paraId="58EB57E8" w14:textId="77777777" w:rsidR="00441BBA" w:rsidRDefault="00441BBA">
            <w:pPr>
              <w:spacing w:beforeLines="40" w:before="96" w:afterLines="40" w:after="96"/>
              <w:rPr>
                <w:rFonts w:cs="Times New Roman"/>
                <w:sz w:val="24"/>
              </w:rPr>
            </w:pPr>
          </w:p>
        </w:tc>
      </w:tr>
      <w:tr w:rsidR="00F86059" w:rsidRPr="0017639E" w14:paraId="67463E20" w14:textId="77777777" w:rsidTr="00042A03">
        <w:trPr>
          <w:tblHeader w:val="0"/>
        </w:trPr>
        <w:tc>
          <w:tcPr>
            <w:tcW w:w="3290" w:type="dxa"/>
          </w:tcPr>
          <w:p w14:paraId="082CF0E8" w14:textId="77777777" w:rsidR="00F86059" w:rsidRPr="006B4B46" w:rsidRDefault="00F86059" w:rsidP="00EA6FC9">
            <w:pPr>
              <w:spacing w:beforeLines="40" w:before="96" w:afterLines="40" w:after="96"/>
              <w:rPr>
                <w:rFonts w:cs="Times New Roman"/>
              </w:rPr>
            </w:pPr>
            <w:r w:rsidRPr="006B4B46">
              <w:rPr>
                <w:rFonts w:cs="Times New Roman"/>
              </w:rPr>
              <w:t>Ipv6Prefix</w:t>
            </w:r>
          </w:p>
        </w:tc>
        <w:tc>
          <w:tcPr>
            <w:tcW w:w="2876" w:type="dxa"/>
          </w:tcPr>
          <w:p w14:paraId="3F22BC5D" w14:textId="77777777" w:rsidR="00441BBA" w:rsidRDefault="00F86059" w:rsidP="00063E23">
            <w:pPr>
              <w:spacing w:beforeLines="40" w:before="96" w:afterLines="40" w:after="96"/>
              <w:rPr>
                <w:rFonts w:cs="Times New Roman"/>
                <w:sz w:val="24"/>
                <w:highlight w:val="yellow"/>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ipv6-prefix</w:t>
            </w:r>
          </w:p>
        </w:tc>
        <w:tc>
          <w:tcPr>
            <w:tcW w:w="3334" w:type="dxa"/>
          </w:tcPr>
          <w:p w14:paraId="32A10B96" w14:textId="77777777" w:rsidR="00441BBA" w:rsidRDefault="00441BBA">
            <w:pPr>
              <w:spacing w:beforeLines="40" w:before="96" w:afterLines="40" w:after="96"/>
              <w:rPr>
                <w:rFonts w:cs="Times New Roman"/>
                <w:sz w:val="24"/>
              </w:rPr>
            </w:pPr>
          </w:p>
        </w:tc>
      </w:tr>
      <w:tr w:rsidR="00F86059" w:rsidRPr="0017639E" w14:paraId="759774AA" w14:textId="77777777" w:rsidTr="00042A03">
        <w:trPr>
          <w:tblHeader w:val="0"/>
        </w:trPr>
        <w:tc>
          <w:tcPr>
            <w:tcW w:w="3290" w:type="dxa"/>
          </w:tcPr>
          <w:p w14:paraId="0CCA3A27" w14:textId="77777777" w:rsidR="00F86059" w:rsidRPr="0017639E" w:rsidRDefault="00F86059" w:rsidP="00EA6FC9">
            <w:pPr>
              <w:spacing w:beforeLines="40" w:before="96" w:afterLines="40" w:after="96"/>
              <w:ind w:left="388"/>
              <w:rPr>
                <w:rFonts w:cs="Times New Roman"/>
                <w:lang w:val="en-GB"/>
              </w:rPr>
            </w:pPr>
            <w:r w:rsidRPr="0017639E">
              <w:rPr>
                <w:rFonts w:cs="Times New Roman"/>
                <w:noProof/>
                <w:lang w:val="de-DE" w:eastAsia="de-DE"/>
              </w:rPr>
              <w:drawing>
                <wp:inline distT="0" distB="0" distL="0" distR="0" wp14:anchorId="24026533" wp14:editId="0AF113F2">
                  <wp:extent cx="1173646" cy="742879"/>
                  <wp:effectExtent l="19050" t="0" r="7454" b="0"/>
                  <wp:docPr id="14"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1175893" cy="744301"/>
                          </a:xfrm>
                          <a:prstGeom prst="rect">
                            <a:avLst/>
                          </a:prstGeom>
                          <a:noFill/>
                          <a:ln w="9525">
                            <a:noFill/>
                            <a:miter lim="800000"/>
                            <a:headEnd/>
                            <a:tailEnd/>
                          </a:ln>
                        </pic:spPr>
                      </pic:pic>
                    </a:graphicData>
                  </a:graphic>
                </wp:inline>
              </w:drawing>
            </w:r>
          </w:p>
        </w:tc>
        <w:tc>
          <w:tcPr>
            <w:tcW w:w="2876" w:type="dxa"/>
          </w:tcPr>
          <w:p w14:paraId="4525AC8E" w14:textId="77777777" w:rsidR="00441BBA" w:rsidRDefault="00F86059" w:rsidP="00063E23">
            <w:pPr>
              <w:spacing w:beforeLines="40" w:before="96" w:afterLines="40" w:after="96"/>
              <w:rPr>
                <w:rFonts w:cs="Times New Roman"/>
                <w:sz w:val="24"/>
                <w:highlight w:val="yellow"/>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spellStart"/>
            <w:proofErr w:type="gramEnd"/>
            <w:r w:rsidRPr="0017639E">
              <w:rPr>
                <w:rFonts w:cs="Times New Roman"/>
              </w:rPr>
              <w:t>ip</w:t>
            </w:r>
            <w:proofErr w:type="spellEnd"/>
            <w:r w:rsidRPr="0017639E">
              <w:rPr>
                <w:rFonts w:cs="Times New Roman"/>
              </w:rPr>
              <w:t>-prefix</w:t>
            </w:r>
          </w:p>
        </w:tc>
        <w:tc>
          <w:tcPr>
            <w:tcW w:w="3334" w:type="dxa"/>
          </w:tcPr>
          <w:p w14:paraId="51599AE0" w14:textId="77777777" w:rsidR="00441BBA" w:rsidRDefault="00441BBA">
            <w:pPr>
              <w:spacing w:beforeLines="40" w:before="96" w:afterLines="40" w:after="96"/>
              <w:rPr>
                <w:rFonts w:cs="Times New Roman"/>
                <w:sz w:val="24"/>
              </w:rPr>
            </w:pPr>
          </w:p>
        </w:tc>
      </w:tr>
      <w:tr w:rsidR="00F86059" w:rsidRPr="0017639E" w14:paraId="3DA7C2D7" w14:textId="77777777" w:rsidTr="00042A03">
        <w:trPr>
          <w:tblHeader w:val="0"/>
        </w:trPr>
        <w:tc>
          <w:tcPr>
            <w:tcW w:w="3290" w:type="dxa"/>
          </w:tcPr>
          <w:p w14:paraId="4E63902C" w14:textId="77777777" w:rsidR="00F86059" w:rsidRPr="0017639E" w:rsidRDefault="00F86059" w:rsidP="00EA6FC9">
            <w:pPr>
              <w:spacing w:beforeLines="40" w:before="96" w:afterLines="40" w:after="96"/>
              <w:rPr>
                <w:rFonts w:cs="Times New Roman"/>
              </w:rPr>
            </w:pPr>
            <w:proofErr w:type="spellStart"/>
            <w:r w:rsidRPr="0017639E">
              <w:rPr>
                <w:rFonts w:cs="Times New Roman"/>
              </w:rPr>
              <w:t>MacAddress</w:t>
            </w:r>
            <w:proofErr w:type="spellEnd"/>
          </w:p>
          <w:p w14:paraId="5C9ECFE9" w14:textId="77777777" w:rsidR="00441BBA" w:rsidRDefault="0078356F" w:rsidP="00063E23">
            <w:pPr>
              <w:spacing w:beforeLines="40" w:before="96" w:afterLines="40" w:after="96"/>
              <w:rPr>
                <w:rFonts w:cs="Times New Roman"/>
                <w:sz w:val="24"/>
              </w:rPr>
            </w:pPr>
            <w:r w:rsidRPr="006B4B46">
              <w:rPr>
                <w:rFonts w:cs="Times New Roman"/>
                <w:noProof/>
                <w:lang w:val="de-DE" w:eastAsia="de-DE"/>
              </w:rPr>
              <w:drawing>
                <wp:inline distT="0" distB="0" distL="0" distR="0" wp14:anchorId="5D96EA27" wp14:editId="01A1BFB3">
                  <wp:extent cx="1327565" cy="950811"/>
                  <wp:effectExtent l="19050" t="0" r="5935" b="0"/>
                  <wp:docPr id="27"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1328055" cy="951162"/>
                          </a:xfrm>
                          <a:prstGeom prst="rect">
                            <a:avLst/>
                          </a:prstGeom>
                          <a:noFill/>
                          <a:ln w="9525">
                            <a:noFill/>
                            <a:miter lim="800000"/>
                            <a:headEnd/>
                            <a:tailEnd/>
                          </a:ln>
                        </pic:spPr>
                      </pic:pic>
                    </a:graphicData>
                  </a:graphic>
                </wp:inline>
              </w:drawing>
            </w:r>
          </w:p>
        </w:tc>
        <w:tc>
          <w:tcPr>
            <w:tcW w:w="2876" w:type="dxa"/>
          </w:tcPr>
          <w:p w14:paraId="539AF503" w14:textId="77777777" w:rsidR="00441BBA" w:rsidRDefault="00F86059">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-yang-</w:t>
            </w:r>
            <w:proofErr w:type="gramStart"/>
            <w:r w:rsidRPr="0017639E">
              <w:rPr>
                <w:rFonts w:cs="Times New Roman"/>
              </w:rPr>
              <w:t>types::</w:t>
            </w:r>
            <w:proofErr w:type="gramEnd"/>
            <w:r w:rsidRPr="0017639E">
              <w:rPr>
                <w:rFonts w:cs="Times New Roman"/>
              </w:rPr>
              <w:t>mac-address</w:t>
            </w:r>
          </w:p>
        </w:tc>
        <w:tc>
          <w:tcPr>
            <w:tcW w:w="3334" w:type="dxa"/>
          </w:tcPr>
          <w:p w14:paraId="7AB645FC" w14:textId="77777777" w:rsidR="00441BBA" w:rsidRDefault="00441BBA">
            <w:pPr>
              <w:spacing w:beforeLines="40" w:before="96" w:afterLines="40" w:after="96"/>
              <w:rPr>
                <w:rFonts w:cs="Times New Roman"/>
                <w:sz w:val="24"/>
              </w:rPr>
            </w:pPr>
          </w:p>
        </w:tc>
      </w:tr>
      <w:tr w:rsidR="00F86059" w:rsidRPr="0017639E" w14:paraId="44C92E42" w14:textId="77777777" w:rsidTr="00042A03">
        <w:trPr>
          <w:tblHeader w:val="0"/>
        </w:trPr>
        <w:tc>
          <w:tcPr>
            <w:tcW w:w="3290" w:type="dxa"/>
          </w:tcPr>
          <w:p w14:paraId="67EA9A54" w14:textId="77777777" w:rsidR="00F86059" w:rsidRPr="0017639E" w:rsidRDefault="00F86059" w:rsidP="00EA6FC9">
            <w:pPr>
              <w:spacing w:beforeLines="40" w:before="96" w:afterLines="40" w:after="96"/>
              <w:rPr>
                <w:rFonts w:cs="Times New Roman"/>
                <w:strike/>
              </w:rPr>
            </w:pPr>
            <w:proofErr w:type="spellStart"/>
            <w:r w:rsidRPr="0017639E">
              <w:rPr>
                <w:rFonts w:cs="Times New Roman"/>
                <w:strike/>
              </w:rPr>
              <w:t>PhysAddress</w:t>
            </w:r>
            <w:proofErr w:type="spellEnd"/>
          </w:p>
        </w:tc>
        <w:tc>
          <w:tcPr>
            <w:tcW w:w="2876" w:type="dxa"/>
          </w:tcPr>
          <w:p w14:paraId="2E2F7BC2" w14:textId="77777777" w:rsidR="00441BBA" w:rsidRDefault="00F86059" w:rsidP="00063E23">
            <w:pPr>
              <w:spacing w:beforeLines="40" w:before="96" w:afterLines="40" w:after="96"/>
              <w:rPr>
                <w:rFonts w:cs="Times New Roman"/>
                <w:strike/>
                <w:sz w:val="24"/>
              </w:rPr>
            </w:pPr>
            <w:proofErr w:type="spellStart"/>
            <w:r w:rsidRPr="0017639E">
              <w:rPr>
                <w:rFonts w:cs="Times New Roman"/>
                <w:strike/>
              </w:rPr>
              <w:t>ietf</w:t>
            </w:r>
            <w:proofErr w:type="spellEnd"/>
            <w:r w:rsidRPr="0017639E">
              <w:rPr>
                <w:rFonts w:cs="Times New Roman"/>
                <w:strike/>
              </w:rPr>
              <w:t>-yang-</w:t>
            </w:r>
            <w:proofErr w:type="gramStart"/>
            <w:r w:rsidRPr="0017639E">
              <w:rPr>
                <w:rFonts w:cs="Times New Roman"/>
                <w:strike/>
              </w:rPr>
              <w:t>types::</w:t>
            </w:r>
            <w:proofErr w:type="spellStart"/>
            <w:proofErr w:type="gramEnd"/>
            <w:r w:rsidRPr="0017639E">
              <w:rPr>
                <w:rFonts w:cs="Times New Roman"/>
                <w:strike/>
              </w:rPr>
              <w:t>phys</w:t>
            </w:r>
            <w:proofErr w:type="spellEnd"/>
            <w:r w:rsidRPr="0017639E">
              <w:rPr>
                <w:rFonts w:cs="Times New Roman"/>
                <w:strike/>
              </w:rPr>
              <w:t>-address</w:t>
            </w:r>
          </w:p>
        </w:tc>
        <w:tc>
          <w:tcPr>
            <w:tcW w:w="3334" w:type="dxa"/>
          </w:tcPr>
          <w:p w14:paraId="6EAB82E3" w14:textId="77777777" w:rsidR="00441BBA" w:rsidRDefault="00F86059">
            <w:pPr>
              <w:spacing w:beforeLines="40" w:before="96" w:afterLines="40" w:after="96"/>
              <w:rPr>
                <w:rFonts w:cs="Times New Roman"/>
                <w:sz w:val="24"/>
              </w:rPr>
            </w:pPr>
            <w:r w:rsidRPr="0017639E">
              <w:rPr>
                <w:rFonts w:cs="Times New Roman"/>
              </w:rPr>
              <w:t>Not needed</w:t>
            </w:r>
          </w:p>
        </w:tc>
      </w:tr>
      <w:tr w:rsidR="00F86059" w:rsidRPr="0017639E" w14:paraId="4824C73C" w14:textId="77777777" w:rsidTr="00042A03">
        <w:trPr>
          <w:tblHeader w:val="0"/>
        </w:trPr>
        <w:tc>
          <w:tcPr>
            <w:tcW w:w="3290" w:type="dxa"/>
            <w:shd w:val="clear" w:color="auto" w:fill="D9D9D9" w:themeFill="background1" w:themeFillShade="D9"/>
          </w:tcPr>
          <w:p w14:paraId="7500741D" w14:textId="77777777" w:rsidR="00F86059" w:rsidRPr="0017639E" w:rsidRDefault="00F86059" w:rsidP="00EA6FC9">
            <w:pPr>
              <w:spacing w:beforeLines="40" w:before="96" w:afterLines="40" w:after="96"/>
              <w:rPr>
                <w:rFonts w:cs="Times New Roman"/>
                <w:lang w:val="en-GB"/>
              </w:rPr>
            </w:pPr>
            <w:r w:rsidRPr="0017639E">
              <w:rPr>
                <w:rFonts w:cs="Times New Roman"/>
                <w:lang w:val="en-GB"/>
              </w:rPr>
              <w:t>Protocol Field related Types</w:t>
            </w:r>
          </w:p>
        </w:tc>
        <w:tc>
          <w:tcPr>
            <w:tcW w:w="2876" w:type="dxa"/>
            <w:shd w:val="clear" w:color="auto" w:fill="D9D9D9" w:themeFill="background1" w:themeFillShade="D9"/>
          </w:tcPr>
          <w:p w14:paraId="2D736A15" w14:textId="77777777" w:rsidR="00441BBA" w:rsidRDefault="00441BBA" w:rsidP="00063E23">
            <w:pPr>
              <w:spacing w:beforeLines="40" w:before="96" w:afterLines="40" w:after="96"/>
              <w:rPr>
                <w:rFonts w:cs="Times New Roman"/>
                <w:sz w:val="24"/>
                <w:highlight w:val="yellow"/>
              </w:rPr>
            </w:pPr>
          </w:p>
        </w:tc>
        <w:tc>
          <w:tcPr>
            <w:tcW w:w="3334" w:type="dxa"/>
            <w:shd w:val="clear" w:color="auto" w:fill="D9D9D9" w:themeFill="background1" w:themeFillShade="D9"/>
          </w:tcPr>
          <w:p w14:paraId="3FB970AF" w14:textId="77777777" w:rsidR="00441BBA" w:rsidRDefault="00441BBA">
            <w:pPr>
              <w:spacing w:beforeLines="40" w:before="96" w:afterLines="40" w:after="96"/>
              <w:rPr>
                <w:rFonts w:cs="Times New Roman"/>
                <w:sz w:val="24"/>
              </w:rPr>
            </w:pPr>
          </w:p>
        </w:tc>
      </w:tr>
      <w:tr w:rsidR="00F86059" w:rsidRPr="0017639E" w14:paraId="35426622" w14:textId="77777777" w:rsidTr="00042A03">
        <w:trPr>
          <w:tblHeader w:val="0"/>
        </w:trPr>
        <w:tc>
          <w:tcPr>
            <w:tcW w:w="3290" w:type="dxa"/>
          </w:tcPr>
          <w:p w14:paraId="45FC2496" w14:textId="77777777" w:rsidR="00F86059" w:rsidRPr="0017639E" w:rsidRDefault="00F86059" w:rsidP="00EA6FC9">
            <w:pPr>
              <w:spacing w:beforeLines="40" w:before="96" w:afterLines="40" w:after="96"/>
              <w:rPr>
                <w:rFonts w:cs="Times New Roman"/>
              </w:rPr>
            </w:pPr>
            <w:proofErr w:type="spellStart"/>
            <w:r w:rsidRPr="0017639E">
              <w:rPr>
                <w:rFonts w:cs="Times New Roman"/>
              </w:rPr>
              <w:t>Dscp</w:t>
            </w:r>
            <w:proofErr w:type="spellEnd"/>
          </w:p>
        </w:tc>
        <w:tc>
          <w:tcPr>
            <w:tcW w:w="2876" w:type="dxa"/>
          </w:tcPr>
          <w:p w14:paraId="75145585"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spellStart"/>
            <w:proofErr w:type="gramEnd"/>
            <w:r w:rsidRPr="0017639E">
              <w:rPr>
                <w:rFonts w:cs="Times New Roman"/>
              </w:rPr>
              <w:t>dscp</w:t>
            </w:r>
            <w:proofErr w:type="spellEnd"/>
          </w:p>
        </w:tc>
        <w:tc>
          <w:tcPr>
            <w:tcW w:w="3334" w:type="dxa"/>
          </w:tcPr>
          <w:p w14:paraId="2821D703" w14:textId="77777777" w:rsidR="00441BBA" w:rsidRDefault="00441BBA">
            <w:pPr>
              <w:spacing w:beforeLines="40" w:before="96" w:afterLines="40" w:after="96"/>
              <w:rPr>
                <w:rFonts w:cs="Times New Roman"/>
                <w:sz w:val="24"/>
              </w:rPr>
            </w:pPr>
          </w:p>
        </w:tc>
      </w:tr>
      <w:tr w:rsidR="00F86059" w:rsidRPr="0017639E" w14:paraId="7907B925" w14:textId="77777777" w:rsidTr="00042A03">
        <w:trPr>
          <w:tblHeader w:val="0"/>
        </w:trPr>
        <w:tc>
          <w:tcPr>
            <w:tcW w:w="3290" w:type="dxa"/>
          </w:tcPr>
          <w:p w14:paraId="4F54EA3C" w14:textId="77777777" w:rsidR="00F86059" w:rsidRPr="0017639E" w:rsidRDefault="00F86059" w:rsidP="00EA6FC9">
            <w:pPr>
              <w:spacing w:beforeLines="40" w:before="96" w:afterLines="40" w:after="96"/>
              <w:ind w:left="388"/>
              <w:rPr>
                <w:rFonts w:cs="Times New Roman"/>
              </w:rPr>
            </w:pPr>
            <w:r w:rsidRPr="0017639E">
              <w:rPr>
                <w:rFonts w:cs="Times New Roman"/>
                <w:noProof/>
                <w:lang w:val="de-DE" w:eastAsia="de-DE"/>
              </w:rPr>
              <w:drawing>
                <wp:inline distT="0" distB="0" distL="0" distR="0" wp14:anchorId="3543EE39" wp14:editId="0A16E364">
                  <wp:extent cx="625006" cy="625006"/>
                  <wp:effectExtent l="19050" t="0" r="3644" b="0"/>
                  <wp:docPr id="15"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622879" cy="622879"/>
                          </a:xfrm>
                          <a:prstGeom prst="rect">
                            <a:avLst/>
                          </a:prstGeom>
                          <a:noFill/>
                          <a:ln w="9525">
                            <a:noFill/>
                            <a:miter lim="800000"/>
                            <a:headEnd/>
                            <a:tailEnd/>
                          </a:ln>
                        </pic:spPr>
                      </pic:pic>
                    </a:graphicData>
                  </a:graphic>
                </wp:inline>
              </w:drawing>
            </w:r>
          </w:p>
        </w:tc>
        <w:tc>
          <w:tcPr>
            <w:tcW w:w="2876" w:type="dxa"/>
          </w:tcPr>
          <w:p w14:paraId="07AAEF5E"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spellStart"/>
            <w:proofErr w:type="gramEnd"/>
            <w:r w:rsidRPr="0017639E">
              <w:rPr>
                <w:rFonts w:cs="Times New Roman"/>
              </w:rPr>
              <w:t>ip</w:t>
            </w:r>
            <w:proofErr w:type="spellEnd"/>
            <w:r w:rsidRPr="0017639E">
              <w:rPr>
                <w:rFonts w:cs="Times New Roman"/>
              </w:rPr>
              <w:t>-version</w:t>
            </w:r>
          </w:p>
        </w:tc>
        <w:tc>
          <w:tcPr>
            <w:tcW w:w="3334" w:type="dxa"/>
          </w:tcPr>
          <w:p w14:paraId="43ADAE62" w14:textId="77777777" w:rsidR="00441BBA" w:rsidRDefault="00441BBA">
            <w:pPr>
              <w:spacing w:beforeLines="40" w:before="96" w:afterLines="40" w:after="96"/>
              <w:rPr>
                <w:rFonts w:cs="Times New Roman"/>
                <w:sz w:val="24"/>
              </w:rPr>
            </w:pPr>
          </w:p>
        </w:tc>
      </w:tr>
      <w:tr w:rsidR="00F86059" w:rsidRPr="0017639E" w14:paraId="7C1439E2" w14:textId="77777777" w:rsidTr="00042A03">
        <w:trPr>
          <w:tblHeader w:val="0"/>
        </w:trPr>
        <w:tc>
          <w:tcPr>
            <w:tcW w:w="3290" w:type="dxa"/>
          </w:tcPr>
          <w:p w14:paraId="3856AE96" w14:textId="77777777" w:rsidR="0078356F" w:rsidRPr="0017639E" w:rsidRDefault="00F86059" w:rsidP="00EA6FC9">
            <w:pPr>
              <w:spacing w:beforeLines="40" w:before="96" w:afterLines="40" w:after="96"/>
              <w:rPr>
                <w:rFonts w:cs="Times New Roman"/>
              </w:rPr>
            </w:pPr>
            <w:r w:rsidRPr="0017639E">
              <w:rPr>
                <w:rFonts w:cs="Times New Roman"/>
              </w:rPr>
              <w:t>IpV6FlowLabel</w:t>
            </w:r>
          </w:p>
        </w:tc>
        <w:tc>
          <w:tcPr>
            <w:tcW w:w="2876" w:type="dxa"/>
          </w:tcPr>
          <w:p w14:paraId="70748AEE" w14:textId="77777777" w:rsidR="00441BBA" w:rsidRDefault="00F86059" w:rsidP="00063E23">
            <w:pPr>
              <w:spacing w:beforeLines="40" w:before="96" w:afterLines="40" w:after="96"/>
              <w:rPr>
                <w:rFonts w:cs="Times New Roman"/>
                <w:sz w:val="24"/>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ipv6-flow-label</w:t>
            </w:r>
          </w:p>
        </w:tc>
        <w:tc>
          <w:tcPr>
            <w:tcW w:w="3334" w:type="dxa"/>
          </w:tcPr>
          <w:p w14:paraId="4202AF84" w14:textId="77777777" w:rsidR="00441BBA" w:rsidRDefault="00441BBA">
            <w:pPr>
              <w:spacing w:beforeLines="40" w:before="96" w:afterLines="40" w:after="96"/>
              <w:rPr>
                <w:rFonts w:cs="Times New Roman"/>
                <w:sz w:val="24"/>
              </w:rPr>
            </w:pPr>
          </w:p>
        </w:tc>
      </w:tr>
      <w:tr w:rsidR="00F86059" w:rsidRPr="0017639E" w14:paraId="34371E4D" w14:textId="77777777" w:rsidTr="00042A03">
        <w:trPr>
          <w:tblHeader w:val="0"/>
        </w:trPr>
        <w:tc>
          <w:tcPr>
            <w:tcW w:w="3290" w:type="dxa"/>
          </w:tcPr>
          <w:p w14:paraId="2EFD98A0" w14:textId="77777777" w:rsidR="0078356F" w:rsidRPr="006B4B46" w:rsidRDefault="00F86059" w:rsidP="00EA6FC9">
            <w:pPr>
              <w:spacing w:beforeLines="40" w:before="96" w:afterLines="40" w:after="96"/>
              <w:rPr>
                <w:rFonts w:cs="Times New Roman"/>
              </w:rPr>
            </w:pPr>
            <w:proofErr w:type="spellStart"/>
            <w:r w:rsidRPr="006B4B46">
              <w:rPr>
                <w:rFonts w:cs="Times New Roman"/>
              </w:rPr>
              <w:t>PortNumber</w:t>
            </w:r>
            <w:proofErr w:type="spellEnd"/>
          </w:p>
        </w:tc>
        <w:tc>
          <w:tcPr>
            <w:tcW w:w="2876" w:type="dxa"/>
          </w:tcPr>
          <w:p w14:paraId="51D4FFFA" w14:textId="77777777" w:rsidR="00441BBA" w:rsidRDefault="00F86059" w:rsidP="00063E23">
            <w:pPr>
              <w:spacing w:beforeLines="40" w:before="96" w:afterLines="40" w:after="96"/>
              <w:rPr>
                <w:rFonts w:cs="Times New Roman"/>
                <w:sz w:val="24"/>
                <w:highlight w:val="yellow"/>
              </w:rPr>
            </w:pPr>
            <w:proofErr w:type="spellStart"/>
            <w:r w:rsidRPr="0017639E">
              <w:rPr>
                <w:rFonts w:cs="Times New Roman"/>
              </w:rPr>
              <w:t>ietf</w:t>
            </w:r>
            <w:proofErr w:type="spellEnd"/>
            <w:r w:rsidRPr="0017639E">
              <w:rPr>
                <w:rFonts w:cs="Times New Roman"/>
              </w:rPr>
              <w:t>-</w:t>
            </w:r>
            <w:proofErr w:type="spellStart"/>
            <w:r w:rsidRPr="0017639E">
              <w:rPr>
                <w:rFonts w:cs="Times New Roman"/>
              </w:rPr>
              <w:t>inet</w:t>
            </w:r>
            <w:proofErr w:type="spellEnd"/>
            <w:r w:rsidRPr="0017639E">
              <w:rPr>
                <w:rFonts w:cs="Times New Roman"/>
              </w:rPr>
              <w:t>-</w:t>
            </w:r>
            <w:proofErr w:type="gramStart"/>
            <w:r w:rsidRPr="0017639E">
              <w:rPr>
                <w:rFonts w:cs="Times New Roman"/>
              </w:rPr>
              <w:t>types::</w:t>
            </w:r>
            <w:proofErr w:type="gramEnd"/>
            <w:r w:rsidRPr="0017639E">
              <w:rPr>
                <w:rFonts w:cs="Times New Roman"/>
              </w:rPr>
              <w:t>port-number</w:t>
            </w:r>
          </w:p>
        </w:tc>
        <w:tc>
          <w:tcPr>
            <w:tcW w:w="3334" w:type="dxa"/>
          </w:tcPr>
          <w:p w14:paraId="736CE917" w14:textId="77777777" w:rsidR="00441BBA" w:rsidRDefault="00441BBA">
            <w:pPr>
              <w:spacing w:beforeLines="40" w:before="96" w:afterLines="40" w:after="96"/>
              <w:rPr>
                <w:rFonts w:cs="Times New Roman"/>
                <w:sz w:val="24"/>
              </w:rPr>
            </w:pPr>
          </w:p>
        </w:tc>
      </w:tr>
      <w:tr w:rsidR="00F86059" w:rsidRPr="0017639E" w14:paraId="65011ADB" w14:textId="77777777" w:rsidTr="00042A03">
        <w:trPr>
          <w:tblHeader w:val="0"/>
        </w:trPr>
        <w:tc>
          <w:tcPr>
            <w:tcW w:w="3290" w:type="dxa"/>
            <w:shd w:val="clear" w:color="auto" w:fill="D9D9D9" w:themeFill="background1" w:themeFillShade="D9"/>
          </w:tcPr>
          <w:p w14:paraId="41924F0F" w14:textId="77777777" w:rsidR="0078356F" w:rsidRPr="0017639E" w:rsidRDefault="00F86059" w:rsidP="00EA6FC9">
            <w:pPr>
              <w:spacing w:beforeLines="40" w:before="96" w:afterLines="40" w:after="96"/>
              <w:rPr>
                <w:rFonts w:cs="Times New Roman"/>
                <w:lang w:val="en-GB"/>
              </w:rPr>
            </w:pPr>
            <w:r w:rsidRPr="0017639E">
              <w:rPr>
                <w:rFonts w:cs="Times New Roman"/>
                <w:lang w:val="en-GB"/>
              </w:rPr>
              <w:t>String related Types</w:t>
            </w:r>
          </w:p>
        </w:tc>
        <w:tc>
          <w:tcPr>
            <w:tcW w:w="2876" w:type="dxa"/>
            <w:shd w:val="clear" w:color="auto" w:fill="D9D9D9" w:themeFill="background1" w:themeFillShade="D9"/>
          </w:tcPr>
          <w:p w14:paraId="24EFB92F" w14:textId="77777777" w:rsidR="00441BBA" w:rsidRDefault="00441BBA" w:rsidP="00063E23">
            <w:pPr>
              <w:spacing w:beforeLines="40" w:before="96" w:afterLines="40" w:after="96"/>
              <w:rPr>
                <w:rFonts w:cs="Times New Roman"/>
                <w:sz w:val="24"/>
                <w:highlight w:val="yellow"/>
              </w:rPr>
            </w:pPr>
          </w:p>
        </w:tc>
        <w:tc>
          <w:tcPr>
            <w:tcW w:w="3334" w:type="dxa"/>
            <w:shd w:val="clear" w:color="auto" w:fill="D9D9D9" w:themeFill="background1" w:themeFillShade="D9"/>
          </w:tcPr>
          <w:p w14:paraId="1BA00589" w14:textId="77777777" w:rsidR="00441BBA" w:rsidRDefault="00441BBA">
            <w:pPr>
              <w:spacing w:beforeLines="40" w:before="96" w:afterLines="40" w:after="96"/>
              <w:rPr>
                <w:rFonts w:cs="Times New Roman"/>
                <w:sz w:val="24"/>
              </w:rPr>
            </w:pPr>
          </w:p>
        </w:tc>
      </w:tr>
      <w:tr w:rsidR="00F86059" w:rsidRPr="0017639E" w14:paraId="1E00B417" w14:textId="77777777" w:rsidTr="00042A03">
        <w:trPr>
          <w:tblHeader w:val="0"/>
        </w:trPr>
        <w:tc>
          <w:tcPr>
            <w:tcW w:w="3290" w:type="dxa"/>
          </w:tcPr>
          <w:p w14:paraId="76702556" w14:textId="77777777" w:rsidR="0078356F" w:rsidRPr="0017639E" w:rsidRDefault="00F86059" w:rsidP="00EA6FC9">
            <w:pPr>
              <w:spacing w:beforeLines="40" w:before="96" w:afterLines="40" w:after="96"/>
              <w:rPr>
                <w:rFonts w:cs="Times New Roman"/>
              </w:rPr>
            </w:pPr>
            <w:proofErr w:type="spellStart"/>
            <w:r w:rsidRPr="0017639E">
              <w:rPr>
                <w:rFonts w:cs="Times New Roman"/>
              </w:rPr>
              <w:t>DottedQuad</w:t>
            </w:r>
            <w:proofErr w:type="spellEnd"/>
          </w:p>
        </w:tc>
        <w:tc>
          <w:tcPr>
            <w:tcW w:w="2876" w:type="dxa"/>
          </w:tcPr>
          <w:p w14:paraId="47555605" w14:textId="77777777" w:rsidR="00441BBA" w:rsidRDefault="00F86059" w:rsidP="00063E23">
            <w:pPr>
              <w:spacing w:beforeLines="40" w:before="96" w:afterLines="40" w:after="96"/>
              <w:rPr>
                <w:rFonts w:cs="Times New Roman"/>
                <w:sz w:val="24"/>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gramEnd"/>
            <w:r w:rsidRPr="0017639E">
              <w:rPr>
                <w:rFonts w:cs="Times New Roman"/>
              </w:rPr>
              <w:t>dotted-quad</w:t>
            </w:r>
          </w:p>
        </w:tc>
        <w:tc>
          <w:tcPr>
            <w:tcW w:w="3334" w:type="dxa"/>
          </w:tcPr>
          <w:p w14:paraId="2FD1C85F" w14:textId="77777777" w:rsidR="00441BBA" w:rsidRDefault="00441BBA">
            <w:pPr>
              <w:spacing w:beforeLines="40" w:before="96" w:afterLines="40" w:after="96"/>
              <w:rPr>
                <w:rFonts w:cs="Times New Roman"/>
                <w:sz w:val="24"/>
              </w:rPr>
            </w:pPr>
          </w:p>
        </w:tc>
      </w:tr>
      <w:tr w:rsidR="00F86059" w:rsidRPr="0017639E" w14:paraId="47B2AA9F" w14:textId="77777777" w:rsidTr="00042A03">
        <w:trPr>
          <w:tblHeader w:val="0"/>
        </w:trPr>
        <w:tc>
          <w:tcPr>
            <w:tcW w:w="3290" w:type="dxa"/>
          </w:tcPr>
          <w:p w14:paraId="1C098616" w14:textId="77777777" w:rsidR="0078356F" w:rsidRPr="0017639E" w:rsidRDefault="00F86059" w:rsidP="00EA6FC9">
            <w:pPr>
              <w:spacing w:beforeLines="40" w:before="96" w:afterLines="40" w:after="96"/>
              <w:rPr>
                <w:rFonts w:cs="Times New Roman"/>
              </w:rPr>
            </w:pPr>
            <w:r w:rsidRPr="0017639E">
              <w:rPr>
                <w:rFonts w:cs="Times New Roman"/>
              </w:rPr>
              <w:t>«</w:t>
            </w:r>
            <w:proofErr w:type="spellStart"/>
            <w:r w:rsidRPr="0017639E">
              <w:rPr>
                <w:rFonts w:cs="Times New Roman"/>
              </w:rPr>
              <w:t>OctetEncoded</w:t>
            </w:r>
            <w:proofErr w:type="spellEnd"/>
            <w:r w:rsidRPr="0017639E">
              <w:rPr>
                <w:rFonts w:cs="Times New Roman"/>
              </w:rPr>
              <w:t>» String</w:t>
            </w:r>
          </w:p>
        </w:tc>
        <w:tc>
          <w:tcPr>
            <w:tcW w:w="2876" w:type="dxa"/>
          </w:tcPr>
          <w:p w14:paraId="3469C885" w14:textId="77777777" w:rsidR="00441BBA" w:rsidRDefault="00F86059" w:rsidP="00063E23">
            <w:pPr>
              <w:spacing w:beforeLines="40" w:before="96" w:afterLines="40" w:after="96"/>
              <w:rPr>
                <w:rFonts w:cs="Times New Roman"/>
                <w:sz w:val="24"/>
              </w:rPr>
            </w:pPr>
            <w:r w:rsidRPr="0017639E">
              <w:rPr>
                <w:rFonts w:cs="Times New Roman"/>
                <w:highlight w:val="yellow"/>
                <w:lang w:val="en-AU"/>
              </w:rPr>
              <w:t>??</w:t>
            </w:r>
          </w:p>
        </w:tc>
        <w:tc>
          <w:tcPr>
            <w:tcW w:w="3334" w:type="dxa"/>
          </w:tcPr>
          <w:p w14:paraId="593E5794" w14:textId="77777777" w:rsidR="00441BBA" w:rsidRDefault="00441BBA">
            <w:pPr>
              <w:spacing w:beforeLines="40" w:before="96" w:afterLines="40" w:after="96"/>
              <w:rPr>
                <w:rFonts w:cs="Times New Roman"/>
                <w:sz w:val="24"/>
              </w:rPr>
            </w:pPr>
          </w:p>
        </w:tc>
      </w:tr>
      <w:tr w:rsidR="00F86059" w:rsidRPr="0017639E" w14:paraId="10412970" w14:textId="77777777" w:rsidTr="00042A03">
        <w:trPr>
          <w:tblHeader w:val="0"/>
        </w:trPr>
        <w:tc>
          <w:tcPr>
            <w:tcW w:w="3290" w:type="dxa"/>
          </w:tcPr>
          <w:p w14:paraId="2C487825" w14:textId="77777777" w:rsidR="006363F7" w:rsidRPr="0017639E" w:rsidRDefault="00F86059" w:rsidP="00EA6FC9">
            <w:pPr>
              <w:spacing w:beforeLines="40" w:before="96" w:afterLines="40" w:after="96"/>
              <w:rPr>
                <w:rFonts w:cs="Times New Roman"/>
              </w:rPr>
            </w:pPr>
            <w:proofErr w:type="spellStart"/>
            <w:r w:rsidRPr="0017639E">
              <w:rPr>
                <w:rFonts w:cs="Times New Roman"/>
              </w:rPr>
              <w:t>HexString</w:t>
            </w:r>
            <w:proofErr w:type="spellEnd"/>
          </w:p>
          <w:p w14:paraId="7335E9DF" w14:textId="77777777" w:rsidR="00441BBA" w:rsidRDefault="00F86059" w:rsidP="00063E23">
            <w:pPr>
              <w:spacing w:beforeLines="40" w:before="96" w:afterLines="40" w:after="96"/>
              <w:rPr>
                <w:rFonts w:cs="Times New Roman"/>
                <w:sz w:val="24"/>
              </w:rPr>
            </w:pPr>
            <w:r w:rsidRPr="0017639E">
              <w:rPr>
                <w:rFonts w:cs="Times New Roman"/>
              </w:rPr>
              <w:t>«</w:t>
            </w:r>
            <w:proofErr w:type="spellStart"/>
            <w:r w:rsidRPr="0017639E">
              <w:rPr>
                <w:rFonts w:cs="Times New Roman"/>
              </w:rPr>
              <w:t>HexEncoded</w:t>
            </w:r>
            <w:proofErr w:type="spellEnd"/>
            <w:r w:rsidRPr="0017639E">
              <w:rPr>
                <w:rFonts w:cs="Times New Roman"/>
              </w:rPr>
              <w:t>» String</w:t>
            </w:r>
          </w:p>
        </w:tc>
        <w:tc>
          <w:tcPr>
            <w:tcW w:w="2876" w:type="dxa"/>
          </w:tcPr>
          <w:p w14:paraId="765A0652" w14:textId="77777777" w:rsidR="00441BBA" w:rsidRDefault="00F86059">
            <w:pPr>
              <w:spacing w:beforeLines="40" w:before="96" w:afterLines="40" w:after="96"/>
              <w:rPr>
                <w:rFonts w:cs="Times New Roman"/>
                <w:sz w:val="24"/>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gramEnd"/>
            <w:r w:rsidRPr="0017639E">
              <w:rPr>
                <w:rFonts w:cs="Times New Roman"/>
              </w:rPr>
              <w:t>hex-string</w:t>
            </w:r>
          </w:p>
        </w:tc>
        <w:tc>
          <w:tcPr>
            <w:tcW w:w="3334" w:type="dxa"/>
          </w:tcPr>
          <w:p w14:paraId="76B170CC" w14:textId="77777777" w:rsidR="00441BBA" w:rsidRDefault="00441BBA">
            <w:pPr>
              <w:spacing w:beforeLines="40" w:before="96" w:afterLines="40" w:after="96"/>
              <w:rPr>
                <w:rFonts w:cs="Times New Roman"/>
                <w:sz w:val="24"/>
              </w:rPr>
            </w:pPr>
          </w:p>
        </w:tc>
      </w:tr>
      <w:tr w:rsidR="00F86059" w:rsidRPr="0017639E" w14:paraId="03FEA3B6" w14:textId="77777777" w:rsidTr="00042A03">
        <w:trPr>
          <w:tblHeader w:val="0"/>
        </w:trPr>
        <w:tc>
          <w:tcPr>
            <w:tcW w:w="3290" w:type="dxa"/>
          </w:tcPr>
          <w:p w14:paraId="2EDF73BF" w14:textId="77777777" w:rsidR="000A70EB" w:rsidRDefault="00F86059" w:rsidP="00EA6FC9">
            <w:pPr>
              <w:spacing w:beforeLines="40" w:before="96" w:afterLines="40" w:after="96"/>
              <w:rPr>
                <w:rFonts w:cs="Times New Roman"/>
                <w:sz w:val="24"/>
              </w:rPr>
            </w:pPr>
            <w:r w:rsidRPr="0017639E">
              <w:rPr>
                <w:rFonts w:cs="Times New Roman"/>
              </w:rPr>
              <w:t>«Base64Encoded» String</w:t>
            </w:r>
          </w:p>
        </w:tc>
        <w:tc>
          <w:tcPr>
            <w:tcW w:w="2876" w:type="dxa"/>
          </w:tcPr>
          <w:p w14:paraId="4D6839DB" w14:textId="77777777" w:rsidR="00441BBA" w:rsidRDefault="00F86059" w:rsidP="00063E23">
            <w:pPr>
              <w:spacing w:beforeLines="40" w:before="96" w:afterLines="40" w:after="96"/>
              <w:rPr>
                <w:rFonts w:cs="Times New Roman"/>
                <w:sz w:val="24"/>
                <w:highlight w:val="yellow"/>
              </w:rPr>
            </w:pPr>
            <w:r w:rsidRPr="0017639E">
              <w:rPr>
                <w:rFonts w:cs="Times New Roman"/>
                <w:highlight w:val="yellow"/>
                <w:lang w:val="en-AU"/>
              </w:rPr>
              <w:t>??</w:t>
            </w:r>
          </w:p>
        </w:tc>
        <w:tc>
          <w:tcPr>
            <w:tcW w:w="3334" w:type="dxa"/>
          </w:tcPr>
          <w:p w14:paraId="32806DBC" w14:textId="77777777" w:rsidR="00441BBA" w:rsidRDefault="00441BBA">
            <w:pPr>
              <w:spacing w:beforeLines="40" w:before="96" w:afterLines="40" w:after="96"/>
              <w:rPr>
                <w:rFonts w:cs="Times New Roman"/>
                <w:sz w:val="24"/>
              </w:rPr>
            </w:pPr>
          </w:p>
        </w:tc>
      </w:tr>
      <w:tr w:rsidR="00F86059" w:rsidRPr="0017639E" w14:paraId="276EA0C8" w14:textId="77777777" w:rsidTr="00042A03">
        <w:trPr>
          <w:tblHeader w:val="0"/>
        </w:trPr>
        <w:tc>
          <w:tcPr>
            <w:tcW w:w="3290" w:type="dxa"/>
          </w:tcPr>
          <w:p w14:paraId="5ADB2B7F" w14:textId="77777777" w:rsidR="000A70EB" w:rsidRDefault="00F86059" w:rsidP="00EA6FC9">
            <w:pPr>
              <w:spacing w:beforeLines="40" w:before="96" w:afterLines="40" w:after="96"/>
              <w:rPr>
                <w:rFonts w:cs="Times New Roman"/>
                <w:sz w:val="24"/>
              </w:rPr>
            </w:pPr>
            <w:proofErr w:type="spellStart"/>
            <w:r w:rsidRPr="006B4B46">
              <w:rPr>
                <w:rFonts w:cs="Times New Roman"/>
              </w:rPr>
              <w:t>Uuid</w:t>
            </w:r>
            <w:proofErr w:type="spellEnd"/>
          </w:p>
        </w:tc>
        <w:tc>
          <w:tcPr>
            <w:tcW w:w="2876" w:type="dxa"/>
          </w:tcPr>
          <w:p w14:paraId="252091B0" w14:textId="77777777" w:rsidR="00441BBA" w:rsidRDefault="00F86059" w:rsidP="00063E23">
            <w:pPr>
              <w:spacing w:beforeLines="40" w:before="96" w:afterLines="40" w:after="96"/>
              <w:rPr>
                <w:rFonts w:cs="Times New Roman"/>
                <w:sz w:val="24"/>
                <w:highlight w:val="yellow"/>
              </w:rPr>
            </w:pPr>
            <w:proofErr w:type="spellStart"/>
            <w:r w:rsidRPr="0017639E">
              <w:rPr>
                <w:rFonts w:cs="Times New Roman"/>
                <w:lang w:val="en-AU"/>
              </w:rPr>
              <w:t>ietf</w:t>
            </w:r>
            <w:proofErr w:type="spellEnd"/>
            <w:r w:rsidRPr="0017639E">
              <w:rPr>
                <w:rFonts w:cs="Times New Roman"/>
                <w:lang w:val="en-AU"/>
              </w:rPr>
              <w:t>-yang-</w:t>
            </w:r>
            <w:proofErr w:type="gramStart"/>
            <w:r w:rsidRPr="0017639E">
              <w:rPr>
                <w:rFonts w:cs="Times New Roman"/>
                <w:lang w:val="en-AU"/>
              </w:rPr>
              <w:t>types::</w:t>
            </w:r>
            <w:proofErr w:type="spellStart"/>
            <w:proofErr w:type="gramEnd"/>
            <w:r w:rsidRPr="0017639E">
              <w:rPr>
                <w:rFonts w:cs="Times New Roman"/>
              </w:rPr>
              <w:t>uuid</w:t>
            </w:r>
            <w:proofErr w:type="spellEnd"/>
          </w:p>
        </w:tc>
        <w:tc>
          <w:tcPr>
            <w:tcW w:w="3334" w:type="dxa"/>
          </w:tcPr>
          <w:p w14:paraId="6D81CBA6" w14:textId="77777777" w:rsidR="00441BBA" w:rsidRDefault="00F86059">
            <w:pPr>
              <w:spacing w:beforeLines="40" w:before="96" w:afterLines="40" w:after="96"/>
              <w:rPr>
                <w:rFonts w:cs="Times New Roman"/>
                <w:sz w:val="24"/>
              </w:rPr>
            </w:pPr>
            <w:r w:rsidRPr="0017639E">
              <w:rPr>
                <w:rFonts w:cs="Times New Roman"/>
              </w:rPr>
              <w:t xml:space="preserve">To map to a language specific </w:t>
            </w:r>
            <w:r w:rsidRPr="0017639E">
              <w:rPr>
                <w:rFonts w:cs="Times New Roman"/>
              </w:rPr>
              <w:lastRenderedPageBreak/>
              <w:t>implementation</w:t>
            </w:r>
          </w:p>
        </w:tc>
      </w:tr>
      <w:tr w:rsidR="00F86059" w:rsidRPr="0017639E" w14:paraId="25C0231B" w14:textId="77777777" w:rsidTr="00042A03">
        <w:trPr>
          <w:tblHeader w:val="0"/>
        </w:trPr>
        <w:tc>
          <w:tcPr>
            <w:tcW w:w="3290" w:type="dxa"/>
          </w:tcPr>
          <w:p w14:paraId="5A1AEDB3" w14:textId="77777777" w:rsidR="00EA6FC9" w:rsidRDefault="00B17A66" w:rsidP="007B6D08">
            <w:pPr>
              <w:spacing w:beforeLines="40" w:before="96" w:afterLines="40" w:after="96"/>
              <w:rPr>
                <w:rFonts w:cs="Times New Roman"/>
                <w:sz w:val="24"/>
                <w:lang w:val="en-GB"/>
              </w:rPr>
            </w:pPr>
            <w:r w:rsidRPr="0017639E">
              <w:rPr>
                <w:rFonts w:cs="Times New Roman"/>
                <w:highlight w:val="yellow"/>
                <w:lang w:val="en-GB"/>
              </w:rPr>
              <w:lastRenderedPageBreak/>
              <w:t>??</w:t>
            </w:r>
          </w:p>
        </w:tc>
        <w:tc>
          <w:tcPr>
            <w:tcW w:w="2876" w:type="dxa"/>
          </w:tcPr>
          <w:p w14:paraId="561DCC16" w14:textId="77777777" w:rsidR="00EA6FC9" w:rsidRDefault="00F86059" w:rsidP="007B6D08">
            <w:pPr>
              <w:spacing w:beforeLines="40" w:before="96" w:afterLines="40" w:after="96"/>
              <w:rPr>
                <w:rFonts w:cs="Times New Roman"/>
                <w:sz w:val="24"/>
              </w:rPr>
            </w:pPr>
            <w:r w:rsidRPr="0017639E">
              <w:rPr>
                <w:rFonts w:cs="Times New Roman"/>
              </w:rPr>
              <w:t>typedef duration {</w:t>
            </w:r>
            <w:r w:rsidRPr="0017639E">
              <w:rPr>
                <w:rFonts w:cs="Times New Roman"/>
              </w:rPr>
              <w:br/>
              <w:t xml:space="preserve">  type string {</w:t>
            </w:r>
            <w:r w:rsidRPr="0017639E">
              <w:rPr>
                <w:rFonts w:cs="Times New Roman"/>
              </w:rPr>
              <w:br/>
              <w:t xml:space="preserve">    pattern "P[0-</w:t>
            </w:r>
            <w:proofErr w:type="gramStart"/>
            <w:r w:rsidRPr="0017639E">
              <w:rPr>
                <w:rFonts w:cs="Times New Roman"/>
              </w:rPr>
              <w:t>9]+</w:t>
            </w:r>
            <w:proofErr w:type="gramEnd"/>
            <w:r w:rsidRPr="0017639E">
              <w:rPr>
                <w:rFonts w:cs="Times New Roman"/>
              </w:rPr>
              <w:t>Y[0-9]+M[0-9]+DT[0-9]+H[0-9]+M [0-9]+(\.[0-9]+)?S";</w:t>
            </w:r>
            <w:r w:rsidRPr="0017639E">
              <w:rPr>
                <w:rFonts w:cs="Times New Roman"/>
              </w:rPr>
              <w:br/>
              <w:t xml:space="preserve">    }</w:t>
            </w:r>
            <w:r w:rsidRPr="0017639E">
              <w:rPr>
                <w:rFonts w:cs="Times New Roman"/>
              </w:rPr>
              <w:br/>
              <w:t xml:space="preserve">  }</w:t>
            </w:r>
            <w:r w:rsidRPr="0017639E">
              <w:rPr>
                <w:rFonts w:cs="Times New Roman"/>
              </w:rPr>
              <w:br/>
              <w:t>}</w:t>
            </w:r>
          </w:p>
        </w:tc>
        <w:tc>
          <w:tcPr>
            <w:tcW w:w="3334" w:type="dxa"/>
          </w:tcPr>
          <w:p w14:paraId="502B3C96" w14:textId="77777777" w:rsidR="00EA6FC9" w:rsidRDefault="00F86059" w:rsidP="007B6D08">
            <w:pPr>
              <w:spacing w:beforeLines="40" w:before="96" w:afterLines="40" w:after="96"/>
              <w:rPr>
                <w:rFonts w:cs="Times New Roman"/>
                <w:sz w:val="24"/>
              </w:rPr>
            </w:pPr>
            <w:proofErr w:type="gramStart"/>
            <w:r w:rsidRPr="0017639E">
              <w:rPr>
                <w:rFonts w:cs="Times New Roman"/>
              </w:rPr>
              <w:t>e.g.</w:t>
            </w:r>
            <w:proofErr w:type="gramEnd"/>
            <w:r w:rsidRPr="0017639E">
              <w:rPr>
                <w:rFonts w:cs="Times New Roman"/>
              </w:rPr>
              <w:t xml:space="preserve"> P0Y1347M0D</w:t>
            </w:r>
          </w:p>
        </w:tc>
      </w:tr>
    </w:tbl>
    <w:p w14:paraId="570F89C4" w14:textId="77777777" w:rsidR="00F86059" w:rsidRPr="0017639E" w:rsidRDefault="00F86059" w:rsidP="00F86059">
      <w:pPr>
        <w:rPr>
          <w:szCs w:val="24"/>
        </w:rPr>
      </w:pPr>
    </w:p>
    <w:p w14:paraId="0A24FE92" w14:textId="77777777" w:rsidR="003C5F2E" w:rsidRDefault="003C5F2E" w:rsidP="009B6F01">
      <w:pPr>
        <w:pStyle w:val="berschrift3"/>
      </w:pPr>
      <w:bookmarkStart w:id="267" w:name="_Toc458427537"/>
      <w:bookmarkStart w:id="268" w:name="_Toc458427687"/>
      <w:bookmarkStart w:id="269" w:name="_Toc458427816"/>
      <w:bookmarkStart w:id="270" w:name="_Toc458427849"/>
      <w:bookmarkStart w:id="271" w:name="_Toc458779095"/>
      <w:bookmarkStart w:id="272" w:name="_Toc458779227"/>
      <w:bookmarkStart w:id="273" w:name="_Toc458427564"/>
      <w:bookmarkStart w:id="274" w:name="_Toc458427714"/>
      <w:bookmarkStart w:id="275" w:name="_Toc458779122"/>
      <w:bookmarkStart w:id="276" w:name="_Toc458427565"/>
      <w:bookmarkStart w:id="277" w:name="_Toc458427715"/>
      <w:bookmarkStart w:id="278" w:name="_Toc458779123"/>
      <w:bookmarkStart w:id="279" w:name="_Toc458427566"/>
      <w:bookmarkStart w:id="280" w:name="_Toc458427716"/>
      <w:bookmarkStart w:id="281" w:name="_Toc458779124"/>
      <w:bookmarkStart w:id="282" w:name="_Toc458427567"/>
      <w:bookmarkStart w:id="283" w:name="_Toc458427717"/>
      <w:bookmarkStart w:id="284" w:name="_Toc458779125"/>
      <w:bookmarkStart w:id="285" w:name="_Toc458427568"/>
      <w:bookmarkStart w:id="286" w:name="_Toc458427718"/>
      <w:bookmarkStart w:id="287" w:name="_Toc458779126"/>
      <w:bookmarkStart w:id="288" w:name="_Toc458427569"/>
      <w:bookmarkStart w:id="289" w:name="_Toc458427719"/>
      <w:bookmarkStart w:id="290" w:name="_Toc458779127"/>
      <w:bookmarkStart w:id="291" w:name="_Toc458427570"/>
      <w:bookmarkStart w:id="292" w:name="_Toc458427720"/>
      <w:bookmarkStart w:id="293" w:name="_Toc458779128"/>
      <w:bookmarkStart w:id="294" w:name="_Toc458427571"/>
      <w:bookmarkStart w:id="295" w:name="_Toc458427721"/>
      <w:bookmarkStart w:id="296" w:name="_Toc458779129"/>
      <w:bookmarkStart w:id="297" w:name="_Toc458427572"/>
      <w:bookmarkStart w:id="298" w:name="_Toc458427722"/>
      <w:bookmarkStart w:id="299" w:name="_Toc458779130"/>
      <w:bookmarkStart w:id="300" w:name="_Toc458427573"/>
      <w:bookmarkStart w:id="301" w:name="_Toc458427723"/>
      <w:bookmarkStart w:id="302" w:name="_Toc458779131"/>
      <w:bookmarkStart w:id="303" w:name="_Toc458427574"/>
      <w:bookmarkStart w:id="304" w:name="_Toc458427724"/>
      <w:bookmarkStart w:id="305" w:name="_Toc458779132"/>
      <w:bookmarkStart w:id="306" w:name="_Toc458427575"/>
      <w:bookmarkStart w:id="307" w:name="_Toc458427725"/>
      <w:bookmarkStart w:id="308" w:name="_Toc458779133"/>
      <w:bookmarkStart w:id="309" w:name="_Toc458427576"/>
      <w:bookmarkStart w:id="310" w:name="_Toc458427726"/>
      <w:bookmarkStart w:id="311" w:name="_Toc458779134"/>
      <w:bookmarkStart w:id="312" w:name="_Toc458427577"/>
      <w:bookmarkStart w:id="313" w:name="_Toc458427727"/>
      <w:bookmarkStart w:id="314" w:name="_Toc458779135"/>
      <w:bookmarkStart w:id="315" w:name="_Ref447265292"/>
      <w:bookmarkStart w:id="316" w:name="_Toc516067374"/>
      <w:bookmarkStart w:id="317" w:name="_Toc531166595"/>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Pr="002B7DFC">
        <w:t xml:space="preserve">Mapping of </w:t>
      </w:r>
      <w:r>
        <w:t>Enumeration</w:t>
      </w:r>
      <w:r w:rsidRPr="002B7DFC">
        <w:t xml:space="preserve"> Types</w:t>
      </w:r>
      <w:bookmarkEnd w:id="315"/>
      <w:bookmarkEnd w:id="316"/>
      <w:bookmarkEnd w:id="317"/>
    </w:p>
    <w:p w14:paraId="4846DCC3" w14:textId="77777777" w:rsidR="003C5F2E" w:rsidRPr="0017639E" w:rsidRDefault="003C5F2E" w:rsidP="003C5F2E">
      <w:pPr>
        <w:rPr>
          <w:szCs w:val="24"/>
        </w:rPr>
      </w:pPr>
    </w:p>
    <w:p w14:paraId="619007BE" w14:textId="79968471" w:rsidR="001C0BE5" w:rsidRPr="0017639E" w:rsidRDefault="001C0BE5" w:rsidP="001C0BE5">
      <w:pPr>
        <w:rPr>
          <w:szCs w:val="24"/>
        </w:rPr>
      </w:pPr>
      <w:bookmarkStart w:id="318" w:name="_Toc420597471"/>
      <w:r w:rsidRPr="0017639E">
        <w:rPr>
          <w:szCs w:val="24"/>
        </w:rPr>
        <w:t xml:space="preserve">In UML, the definition of enumerated </w:t>
      </w:r>
      <w:proofErr w:type="gramStart"/>
      <w:r w:rsidRPr="0017639E">
        <w:rPr>
          <w:szCs w:val="24"/>
        </w:rPr>
        <w:t>data-types</w:t>
      </w:r>
      <w:proofErr w:type="gramEnd"/>
      <w:r w:rsidRPr="0017639E">
        <w:rPr>
          <w:szCs w:val="24"/>
        </w:rPr>
        <w:t xml:space="preserve"> allows to constrain the set of accepted values for an attribute. There are </w:t>
      </w:r>
      <w:r w:rsidR="00766593">
        <w:rPr>
          <w:szCs w:val="24"/>
        </w:rPr>
        <w:t>t</w:t>
      </w:r>
      <w:r w:rsidR="00EA6319">
        <w:rPr>
          <w:szCs w:val="24"/>
        </w:rPr>
        <w:t>wo</w:t>
      </w:r>
      <w:r w:rsidR="00766593" w:rsidRPr="0017639E">
        <w:rPr>
          <w:szCs w:val="24"/>
        </w:rPr>
        <w:t xml:space="preserve"> </w:t>
      </w:r>
      <w:r w:rsidRPr="0017639E">
        <w:rPr>
          <w:szCs w:val="24"/>
        </w:rPr>
        <w:t>ways to map this in YANG: either using the “enumeration” built-in type or via the “identity” statement.</w:t>
      </w:r>
    </w:p>
    <w:p w14:paraId="6D85FB3B" w14:textId="0081E518" w:rsidR="00E059EB" w:rsidRPr="0017639E" w:rsidRDefault="005552F8" w:rsidP="00823206">
      <w:pPr>
        <w:rPr>
          <w:szCs w:val="24"/>
        </w:rPr>
      </w:pPr>
      <w:r w:rsidRPr="005552F8">
        <w:rPr>
          <w:szCs w:val="24"/>
        </w:rPr>
        <w:t>YANG allows to use the “enumeration” built-in type either directly in the “leaf” or “leaf-list” definition or indirectly via a separate “typedef”. Since UML supports only the indirect way via the definition of a separate Enumeration data type, the direct definition of an enumeration within a “leaf” or “leaf-list” is not recommended.</w:t>
      </w:r>
    </w:p>
    <w:p w14:paraId="48040643" w14:textId="77777777" w:rsidR="00823206" w:rsidRPr="0017639E" w:rsidRDefault="00823206" w:rsidP="00823206">
      <w:pPr>
        <w:rPr>
          <w:szCs w:val="24"/>
        </w:rPr>
      </w:pPr>
      <w:r w:rsidRPr="0017639E">
        <w:rPr>
          <w:szCs w:val="24"/>
        </w:rPr>
        <w:t xml:space="preserve">The YANG “enumeration” is a centralized definition totally included inside a single YANG module and eventually imported by the other modules. All the importing modules have access to the full set of defined values. Every variation of an enumeration shall be done in the defining </w:t>
      </w:r>
      <w:proofErr w:type="gramStart"/>
      <w:r w:rsidRPr="0017639E">
        <w:rPr>
          <w:szCs w:val="24"/>
        </w:rPr>
        <w:t>module</w:t>
      </w:r>
      <w:proofErr w:type="gramEnd"/>
      <w:r w:rsidRPr="0017639E">
        <w:rPr>
          <w:szCs w:val="24"/>
        </w:rPr>
        <w:t xml:space="preserve"> and it is globally available to all modules using it. It is not possible to have local extensions of the value set, where “local” means limited to a single YANG module, as it would be useful in case </w:t>
      </w:r>
      <w:proofErr w:type="gramStart"/>
      <w:r w:rsidRPr="0017639E">
        <w:rPr>
          <w:szCs w:val="24"/>
        </w:rPr>
        <w:t>e.g.</w:t>
      </w:r>
      <w:proofErr w:type="gramEnd"/>
      <w:r w:rsidRPr="0017639E">
        <w:rPr>
          <w:szCs w:val="24"/>
        </w:rPr>
        <w:t xml:space="preserve"> of experimental or proprietary extensions which should not affect or should be kept hidden to the rest of the modules.</w:t>
      </w:r>
    </w:p>
    <w:p w14:paraId="5D710DAF" w14:textId="77777777" w:rsidR="001C0BE5" w:rsidRPr="0017639E" w:rsidRDefault="00823206" w:rsidP="00823206">
      <w:pPr>
        <w:rPr>
          <w:szCs w:val="24"/>
        </w:rPr>
      </w:pPr>
      <w:r w:rsidRPr="0017639E">
        <w:rPr>
          <w:szCs w:val="24"/>
        </w:rPr>
        <w:t xml:space="preserve">The YANG “identity” is a distributed definition that can spread across several YANG modules. A YANG module could contain the definition of the base identity, representing the reference container for the allowed values, together with a first common set of values intended for global usage. Each importing module can then also locally add further values related to that identity. Every importing module can access the global sub-set of values and the additional values defined locally, but it has no access to the other local values defined inside other modules that it </w:t>
      </w:r>
      <w:proofErr w:type="gramStart"/>
      <w:r w:rsidRPr="0017639E">
        <w:rPr>
          <w:szCs w:val="24"/>
        </w:rPr>
        <w:t>not imports</w:t>
      </w:r>
      <w:proofErr w:type="gramEnd"/>
      <w:r w:rsidRPr="0017639E">
        <w:rPr>
          <w:szCs w:val="24"/>
        </w:rPr>
        <w:t>. This means that extra identity values defined within one YANG module X are not visible to other YANG modules unless they import the module X. This allows for flexible and decoupled extensions and for accommodating additional experimental or proprietary values without impacts on the other modules, which are not even aware of the additional values.</w:t>
      </w:r>
    </w:p>
    <w:p w14:paraId="013520F4" w14:textId="37B25806" w:rsidR="008E254B" w:rsidRDefault="00A11F5B" w:rsidP="008E254B">
      <w:pPr>
        <w:rPr>
          <w:szCs w:val="24"/>
        </w:rPr>
      </w:pPr>
      <w:r>
        <w:rPr>
          <w:szCs w:val="24"/>
        </w:rPr>
        <w:t xml:space="preserve">Note: </w:t>
      </w:r>
      <w:r w:rsidR="00814C7A">
        <w:rPr>
          <w:szCs w:val="24"/>
        </w:rPr>
        <w:t>Since the literal names are mapped to identit</w:t>
      </w:r>
      <w:r w:rsidR="00320AD2">
        <w:rPr>
          <w:szCs w:val="24"/>
        </w:rPr>
        <w:t xml:space="preserve">ies and all </w:t>
      </w:r>
      <w:r w:rsidR="00320AD2" w:rsidRPr="00320AD2">
        <w:rPr>
          <w:szCs w:val="24"/>
        </w:rPr>
        <w:t>identity</w:t>
      </w:r>
      <w:r w:rsidR="00814C7A">
        <w:rPr>
          <w:szCs w:val="24"/>
        </w:rPr>
        <w:t xml:space="preserve"> names</w:t>
      </w:r>
      <w:r w:rsidR="00320AD2">
        <w:rPr>
          <w:szCs w:val="24"/>
        </w:rPr>
        <w:t xml:space="preserve"> </w:t>
      </w:r>
      <w:proofErr w:type="gramStart"/>
      <w:r w:rsidR="00320AD2" w:rsidRPr="00320AD2">
        <w:rPr>
          <w:szCs w:val="24"/>
        </w:rPr>
        <w:t>ha</w:t>
      </w:r>
      <w:r w:rsidR="00320AD2">
        <w:rPr>
          <w:szCs w:val="24"/>
        </w:rPr>
        <w:t>ve</w:t>
      </w:r>
      <w:r w:rsidR="00320AD2" w:rsidRPr="00320AD2">
        <w:rPr>
          <w:szCs w:val="24"/>
        </w:rPr>
        <w:t xml:space="preserve"> to</w:t>
      </w:r>
      <w:proofErr w:type="gramEnd"/>
      <w:r w:rsidR="00320AD2" w:rsidRPr="00320AD2">
        <w:rPr>
          <w:szCs w:val="24"/>
        </w:rPr>
        <w:t xml:space="preserve"> be unique within </w:t>
      </w:r>
      <w:r w:rsidR="00320AD2">
        <w:rPr>
          <w:szCs w:val="24"/>
        </w:rPr>
        <w:t>a</w:t>
      </w:r>
      <w:r w:rsidR="00320AD2" w:rsidRPr="00320AD2">
        <w:rPr>
          <w:szCs w:val="24"/>
        </w:rPr>
        <w:t xml:space="preserve"> module</w:t>
      </w:r>
      <w:r w:rsidR="00814C7A">
        <w:rPr>
          <w:szCs w:val="24"/>
        </w:rPr>
        <w:t xml:space="preserve">, all </w:t>
      </w:r>
      <w:r>
        <w:rPr>
          <w:szCs w:val="24"/>
        </w:rPr>
        <w:t>extendable enumerations have to have different literal names.</w:t>
      </w:r>
      <w:r w:rsidR="008E254B">
        <w:rPr>
          <w:szCs w:val="24"/>
        </w:rPr>
        <w:t xml:space="preserve"> Therefore, the following rules apply (see also example </w:t>
      </w:r>
      <w:r w:rsidR="007614AE">
        <w:rPr>
          <w:szCs w:val="24"/>
        </w:rPr>
        <w:t>m</w:t>
      </w:r>
      <w:r w:rsidR="008E254B">
        <w:rPr>
          <w:szCs w:val="24"/>
        </w:rPr>
        <w:t>a</w:t>
      </w:r>
      <w:r w:rsidR="007614AE">
        <w:rPr>
          <w:szCs w:val="24"/>
        </w:rPr>
        <w:t>p</w:t>
      </w:r>
      <w:r w:rsidR="008E254B">
        <w:rPr>
          <w:szCs w:val="24"/>
        </w:rPr>
        <w:t xml:space="preserve">ping in </w:t>
      </w:r>
      <w:r w:rsidR="008E254B">
        <w:rPr>
          <w:szCs w:val="24"/>
        </w:rPr>
        <w:fldChar w:fldCharType="begin"/>
      </w:r>
      <w:r w:rsidR="008E254B">
        <w:rPr>
          <w:szCs w:val="24"/>
        </w:rPr>
        <w:instrText xml:space="preserve"> REF _Ref499715275 \h </w:instrText>
      </w:r>
      <w:r w:rsidR="008E254B">
        <w:rPr>
          <w:szCs w:val="24"/>
        </w:rPr>
      </w:r>
      <w:r w:rsidR="008E254B">
        <w:rPr>
          <w:szCs w:val="24"/>
        </w:rPr>
        <w:fldChar w:fldCharType="separate"/>
      </w:r>
      <w:r w:rsidR="00261E05">
        <w:t xml:space="preserve">Table </w:t>
      </w:r>
      <w:r w:rsidR="00261E05">
        <w:rPr>
          <w:noProof/>
        </w:rPr>
        <w:t>5</w:t>
      </w:r>
      <w:r w:rsidR="00261E05">
        <w:t>.</w:t>
      </w:r>
      <w:r w:rsidR="00261E05">
        <w:rPr>
          <w:noProof/>
        </w:rPr>
        <w:t>13</w:t>
      </w:r>
      <w:r w:rsidR="008E254B">
        <w:rPr>
          <w:szCs w:val="24"/>
        </w:rPr>
        <w:fldChar w:fldCharType="end"/>
      </w:r>
      <w:r w:rsidR="008E254B">
        <w:rPr>
          <w:szCs w:val="24"/>
        </w:rPr>
        <w:t>):</w:t>
      </w:r>
    </w:p>
    <w:p w14:paraId="5FAEAC2A" w14:textId="7C79FF08" w:rsidR="008E254B" w:rsidRPr="008E254B" w:rsidRDefault="008E254B" w:rsidP="00CA2B8C">
      <w:pPr>
        <w:pStyle w:val="Listenabsatz"/>
        <w:numPr>
          <w:ilvl w:val="0"/>
          <w:numId w:val="24"/>
        </w:numPr>
        <w:rPr>
          <w:szCs w:val="24"/>
        </w:rPr>
      </w:pPr>
      <w:r w:rsidRPr="008E254B">
        <w:rPr>
          <w:szCs w:val="24"/>
        </w:rPr>
        <w:t>Use the “</w:t>
      </w:r>
      <w:r w:rsidR="00013350">
        <w:rPr>
          <w:szCs w:val="24"/>
        </w:rPr>
        <w:t xml:space="preserve">UML </w:t>
      </w:r>
      <w:r w:rsidRPr="008E254B">
        <w:rPr>
          <w:szCs w:val="24"/>
        </w:rPr>
        <w:t>literal name styled” enumeration name as the base identity name</w:t>
      </w:r>
    </w:p>
    <w:p w14:paraId="4B0F9DCD" w14:textId="62F31C86" w:rsidR="008E254B" w:rsidRPr="008E254B" w:rsidRDefault="008E254B" w:rsidP="00CA2B8C">
      <w:pPr>
        <w:pStyle w:val="Listenabsatz"/>
        <w:numPr>
          <w:ilvl w:val="0"/>
          <w:numId w:val="24"/>
        </w:numPr>
        <w:rPr>
          <w:szCs w:val="24"/>
        </w:rPr>
      </w:pPr>
      <w:r w:rsidRPr="008E254B">
        <w:rPr>
          <w:szCs w:val="24"/>
        </w:rPr>
        <w:lastRenderedPageBreak/>
        <w:t>Prefix the literal identity names with the “</w:t>
      </w:r>
      <w:r w:rsidR="00013350">
        <w:rPr>
          <w:szCs w:val="24"/>
        </w:rPr>
        <w:t xml:space="preserve">UML </w:t>
      </w:r>
      <w:r w:rsidRPr="008E254B">
        <w:rPr>
          <w:szCs w:val="24"/>
        </w:rPr>
        <w:t>literal name styled” enumeration name</w:t>
      </w:r>
    </w:p>
    <w:p w14:paraId="1F63FA49" w14:textId="4B2714BD" w:rsidR="008E254B" w:rsidRPr="00CA2B8C" w:rsidRDefault="008E254B" w:rsidP="00CA2B8C">
      <w:pPr>
        <w:pStyle w:val="Listenabsatz"/>
        <w:numPr>
          <w:ilvl w:val="0"/>
          <w:numId w:val="24"/>
        </w:numPr>
        <w:rPr>
          <w:szCs w:val="24"/>
        </w:rPr>
      </w:pPr>
      <w:r w:rsidRPr="00E7313E">
        <w:rPr>
          <w:szCs w:val="24"/>
        </w:rPr>
        <w:t>Convert the UML enumeration name according to the YANG naming convention and use this name as the name of the typedef.</w:t>
      </w:r>
    </w:p>
    <w:p w14:paraId="5526C824" w14:textId="122098A1" w:rsidR="00C61CD9" w:rsidRPr="0017639E" w:rsidRDefault="00C61CD9" w:rsidP="00C61CD9">
      <w:pPr>
        <w:rPr>
          <w:szCs w:val="24"/>
        </w:rPr>
      </w:pPr>
      <w:r w:rsidRPr="0017639E">
        <w:rPr>
          <w:szCs w:val="24"/>
        </w:rPr>
        <w:t>YANG enumeration is in general more straightforward and shall be preferred when the UML enumeration is or can be considered highly consolidated and unlikely to be extended.</w:t>
      </w:r>
    </w:p>
    <w:p w14:paraId="4BD8F78D" w14:textId="77777777" w:rsidR="00C61CD9" w:rsidRPr="0017639E" w:rsidRDefault="00C61CD9" w:rsidP="00C61CD9">
      <w:pPr>
        <w:rPr>
          <w:szCs w:val="24"/>
        </w:rPr>
      </w:pPr>
      <w:r w:rsidRPr="0017639E">
        <w:rPr>
          <w:szCs w:val="24"/>
        </w:rPr>
        <w:t xml:space="preserve">YANG identity </w:t>
      </w:r>
      <w:r w:rsidR="00786D19" w:rsidRPr="0017639E">
        <w:rPr>
          <w:szCs w:val="24"/>
        </w:rPr>
        <w:t>shall be used</w:t>
      </w:r>
      <w:r w:rsidRPr="0017639E">
        <w:rPr>
          <w:szCs w:val="24"/>
        </w:rPr>
        <w:t xml:space="preserve"> for all the cases where the UML enumeration is not fully consolidated or cannot be consolidated, </w:t>
      </w:r>
      <w:proofErr w:type="gramStart"/>
      <w:r w:rsidRPr="0017639E">
        <w:rPr>
          <w:szCs w:val="24"/>
        </w:rPr>
        <w:t>e.g.</w:t>
      </w:r>
      <w:proofErr w:type="gramEnd"/>
      <w:r w:rsidRPr="0017639E">
        <w:rPr>
          <w:szCs w:val="24"/>
        </w:rPr>
        <w:t xml:space="preserve"> because the associated set of value is known to be open (or has to be left open) for future yet not known or not consolidated extensions.</w:t>
      </w:r>
    </w:p>
    <w:p w14:paraId="5D9DBA55" w14:textId="11B6458B" w:rsidR="00786D19" w:rsidRPr="0017639E" w:rsidRDefault="00221F4F" w:rsidP="00C61CD9">
      <w:pPr>
        <w:rPr>
          <w:szCs w:val="24"/>
        </w:rPr>
      </w:pPr>
      <w:r>
        <w:rPr>
          <w:szCs w:val="24"/>
        </w:rPr>
        <w:t xml:space="preserve">The </w:t>
      </w:r>
      <w:r w:rsidR="00E452C4">
        <w:rPr>
          <w:szCs w:val="24"/>
        </w:rPr>
        <w:t xml:space="preserve">Enumeration </w:t>
      </w:r>
      <w:r>
        <w:rPr>
          <w:szCs w:val="24"/>
        </w:rPr>
        <w:t>property “</w:t>
      </w:r>
      <w:proofErr w:type="spellStart"/>
      <w:r>
        <w:rPr>
          <w:szCs w:val="24"/>
        </w:rPr>
        <w:t>isLeaf</w:t>
      </w:r>
      <w:proofErr w:type="spellEnd"/>
      <w:r>
        <w:rPr>
          <w:szCs w:val="24"/>
        </w:rPr>
        <w:t xml:space="preserve">” </w:t>
      </w:r>
      <w:r w:rsidR="00A5229A">
        <w:rPr>
          <w:szCs w:val="24"/>
        </w:rPr>
        <w:t>is</w:t>
      </w:r>
      <w:r>
        <w:rPr>
          <w:szCs w:val="24"/>
        </w:rPr>
        <w:t xml:space="preserve"> used t</w:t>
      </w:r>
      <w:r w:rsidR="005552F8" w:rsidRPr="005552F8">
        <w:rPr>
          <w:szCs w:val="24"/>
        </w:rPr>
        <w:t>o direct the mapping tool</w:t>
      </w:r>
      <w:r w:rsidR="00786D19" w:rsidRPr="00221F4F">
        <w:rPr>
          <w:szCs w:val="24"/>
        </w:rPr>
        <w:t xml:space="preserve"> to perform</w:t>
      </w:r>
      <w:r w:rsidR="00786D19" w:rsidRPr="0017639E">
        <w:rPr>
          <w:szCs w:val="24"/>
        </w:rPr>
        <w:t xml:space="preserve"> the </w:t>
      </w:r>
      <w:r w:rsidR="006B4B46" w:rsidRPr="006B4B46">
        <w:rPr>
          <w:szCs w:val="24"/>
        </w:rPr>
        <w:t xml:space="preserve">appropriate </w:t>
      </w:r>
      <w:r>
        <w:rPr>
          <w:szCs w:val="24"/>
        </w:rPr>
        <w:t xml:space="preserve">mapping. </w:t>
      </w:r>
      <w:proofErr w:type="spellStart"/>
      <w:r>
        <w:rPr>
          <w:szCs w:val="24"/>
        </w:rPr>
        <w:t>isLeaf</w:t>
      </w:r>
      <w:proofErr w:type="spellEnd"/>
      <w:r>
        <w:rPr>
          <w:szCs w:val="24"/>
        </w:rPr>
        <w:t xml:space="preserve"> = true </w:t>
      </w:r>
      <w:r w:rsidRPr="00221F4F">
        <w:rPr>
          <w:szCs w:val="24"/>
        </w:rPr>
        <w:sym w:font="Wingdings" w:char="F0E0"/>
      </w:r>
      <w:r>
        <w:rPr>
          <w:szCs w:val="24"/>
        </w:rPr>
        <w:t xml:space="preserve"> map</w:t>
      </w:r>
      <w:r w:rsidR="00607903">
        <w:rPr>
          <w:szCs w:val="24"/>
        </w:rPr>
        <w:t>s</w:t>
      </w:r>
      <w:r>
        <w:rPr>
          <w:szCs w:val="24"/>
        </w:rPr>
        <w:t xml:space="preserve"> to typedef with </w:t>
      </w:r>
      <w:proofErr w:type="spellStart"/>
      <w:r>
        <w:rPr>
          <w:szCs w:val="24"/>
        </w:rPr>
        <w:t>enum</w:t>
      </w:r>
      <w:proofErr w:type="spellEnd"/>
      <w:r>
        <w:rPr>
          <w:szCs w:val="24"/>
        </w:rPr>
        <w:t xml:space="preserve"> statement; </w:t>
      </w:r>
      <w:proofErr w:type="spellStart"/>
      <w:r>
        <w:rPr>
          <w:szCs w:val="24"/>
        </w:rPr>
        <w:t>isLeaf</w:t>
      </w:r>
      <w:proofErr w:type="spellEnd"/>
      <w:r>
        <w:rPr>
          <w:szCs w:val="24"/>
        </w:rPr>
        <w:t xml:space="preserve"> = false </w:t>
      </w:r>
      <w:r w:rsidRPr="00221F4F">
        <w:rPr>
          <w:szCs w:val="24"/>
        </w:rPr>
        <w:sym w:font="Wingdings" w:char="F0E0"/>
      </w:r>
      <w:r>
        <w:rPr>
          <w:szCs w:val="24"/>
        </w:rPr>
        <w:t xml:space="preserve"> map</w:t>
      </w:r>
      <w:r w:rsidR="00607903">
        <w:rPr>
          <w:szCs w:val="24"/>
        </w:rPr>
        <w:t>s</w:t>
      </w:r>
      <w:r>
        <w:rPr>
          <w:szCs w:val="24"/>
        </w:rPr>
        <w:t xml:space="preserve"> to identity/base.</w:t>
      </w:r>
    </w:p>
    <w:p w14:paraId="07022E1E" w14:textId="61FF2EFC" w:rsidR="003C5F2E" w:rsidRDefault="003C5F2E" w:rsidP="003C5F2E">
      <w:pPr>
        <w:pStyle w:val="TableCaption"/>
      </w:pPr>
      <w:bookmarkStart w:id="319" w:name="_Toc516067329"/>
      <w:bookmarkStart w:id="320" w:name="_Toc531166654"/>
      <w:r>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12</w:t>
      </w:r>
      <w:r w:rsidR="00991E2B">
        <w:fldChar w:fldCharType="end"/>
      </w:r>
      <w:r>
        <w:t xml:space="preserve">: </w:t>
      </w:r>
      <w:r w:rsidR="00443935">
        <w:t>Enumeration</w:t>
      </w:r>
      <w:r>
        <w:t xml:space="preserve"> Type Mapping</w:t>
      </w:r>
      <w:bookmarkEnd w:id="318"/>
      <w:r w:rsidR="00984456">
        <w:br/>
        <w:t>(Mappings required by currently used UML artifacts)</w:t>
      </w:r>
      <w:bookmarkEnd w:id="319"/>
      <w:bookmarkEnd w:id="320"/>
    </w:p>
    <w:tbl>
      <w:tblPr>
        <w:tblStyle w:val="Tabellenraster"/>
        <w:tblW w:w="0" w:type="auto"/>
        <w:tblLook w:val="04A0" w:firstRow="1" w:lastRow="0" w:firstColumn="1" w:lastColumn="0" w:noHBand="0" w:noVBand="1"/>
      </w:tblPr>
      <w:tblGrid>
        <w:gridCol w:w="1913"/>
        <w:gridCol w:w="3827"/>
        <w:gridCol w:w="3760"/>
      </w:tblGrid>
      <w:tr w:rsidR="003C5F2E" w:rsidRPr="0060788A" w14:paraId="462655DE" w14:textId="77777777" w:rsidTr="00666EEF">
        <w:tc>
          <w:tcPr>
            <w:tcW w:w="9500" w:type="dxa"/>
            <w:gridSpan w:val="3"/>
            <w:shd w:val="clear" w:color="auto" w:fill="BAE3A7" w:themeFill="accent5" w:themeFillTint="66"/>
          </w:tcPr>
          <w:p w14:paraId="79AFE333" w14:textId="76B319F6" w:rsidR="000F0C77" w:rsidRDefault="00675B67" w:rsidP="0017639E">
            <w:pPr>
              <w:spacing w:before="80" w:after="80"/>
              <w:jc w:val="center"/>
              <w:rPr>
                <w:szCs w:val="24"/>
              </w:rPr>
            </w:pPr>
            <w:r>
              <w:rPr>
                <w:szCs w:val="24"/>
              </w:rPr>
              <w:t xml:space="preserve">Fixed </w:t>
            </w:r>
            <w:r w:rsidR="003C5F2E">
              <w:rPr>
                <w:szCs w:val="24"/>
              </w:rPr>
              <w:t>Enumeration</w:t>
            </w:r>
            <w:r w:rsidR="003C5F2E" w:rsidRPr="0060788A">
              <w:rPr>
                <w:szCs w:val="24"/>
              </w:rPr>
              <w:t xml:space="preserve"> Type </w:t>
            </w:r>
            <w:r w:rsidR="00215C14">
              <w:rPr>
                <w:szCs w:val="24"/>
              </w:rPr>
              <w:t>(</w:t>
            </w:r>
            <w:proofErr w:type="spellStart"/>
            <w:r w:rsidR="00215C14">
              <w:rPr>
                <w:szCs w:val="24"/>
              </w:rPr>
              <w:t>isLeaf</w:t>
            </w:r>
            <w:proofErr w:type="spellEnd"/>
            <w:r w:rsidR="00215C14">
              <w:rPr>
                <w:szCs w:val="24"/>
              </w:rPr>
              <w:t xml:space="preserve"> = true) </w:t>
            </w:r>
            <w:r w:rsidR="003C5F2E" w:rsidRPr="0060788A">
              <w:rPr>
                <w:szCs w:val="24"/>
              </w:rPr>
              <w:sym w:font="Wingdings" w:char="F0E0"/>
            </w:r>
            <w:r w:rsidR="003C5F2E" w:rsidRPr="0060788A">
              <w:rPr>
                <w:szCs w:val="24"/>
              </w:rPr>
              <w:t xml:space="preserve"> </w:t>
            </w:r>
            <w:r>
              <w:rPr>
                <w:szCs w:val="24"/>
              </w:rPr>
              <w:t xml:space="preserve">“typedef” with </w:t>
            </w:r>
            <w:r w:rsidR="003C5F2E" w:rsidRPr="003C5F2E">
              <w:rPr>
                <w:szCs w:val="24"/>
              </w:rPr>
              <w:t>“</w:t>
            </w:r>
            <w:proofErr w:type="spellStart"/>
            <w:r w:rsidR="00BE6E07">
              <w:rPr>
                <w:szCs w:val="24"/>
              </w:rPr>
              <w:t>enum</w:t>
            </w:r>
            <w:proofErr w:type="spellEnd"/>
            <w:r w:rsidR="003C5F2E" w:rsidRPr="003C5F2E">
              <w:rPr>
                <w:szCs w:val="24"/>
              </w:rPr>
              <w:t>” statement</w:t>
            </w:r>
          </w:p>
          <w:p w14:paraId="6BAC2578" w14:textId="76141731" w:rsidR="003C5F2E" w:rsidRPr="0060788A" w:rsidRDefault="00902326" w:rsidP="0017639E">
            <w:pPr>
              <w:spacing w:before="80" w:after="80"/>
              <w:jc w:val="center"/>
              <w:rPr>
                <w:szCs w:val="24"/>
              </w:rPr>
            </w:pPr>
            <w:r>
              <w:rPr>
                <w:szCs w:val="24"/>
              </w:rPr>
              <w:t>E</w:t>
            </w:r>
            <w:r w:rsidRPr="00902326">
              <w:rPr>
                <w:szCs w:val="24"/>
              </w:rPr>
              <w:t xml:space="preserve">xtendable </w:t>
            </w:r>
            <w:r w:rsidR="00675B67">
              <w:rPr>
                <w:szCs w:val="24"/>
              </w:rPr>
              <w:t>Enumeration</w:t>
            </w:r>
            <w:r w:rsidR="00675B67" w:rsidRPr="0060788A">
              <w:rPr>
                <w:szCs w:val="24"/>
              </w:rPr>
              <w:t xml:space="preserve"> Type </w:t>
            </w:r>
            <w:r w:rsidR="00675B67" w:rsidRPr="0060788A">
              <w:rPr>
                <w:szCs w:val="24"/>
              </w:rPr>
              <w:sym w:font="Wingdings" w:char="F0E0"/>
            </w:r>
            <w:r w:rsidR="00675B67" w:rsidRPr="0060788A">
              <w:rPr>
                <w:szCs w:val="24"/>
              </w:rPr>
              <w:t xml:space="preserve"> </w:t>
            </w:r>
            <w:r w:rsidR="00675B67" w:rsidRPr="00675B67">
              <w:rPr>
                <w:szCs w:val="24"/>
              </w:rPr>
              <w:t>“</w:t>
            </w:r>
            <w:r w:rsidR="00B17A66" w:rsidRPr="00B17A66">
              <w:rPr>
                <w:szCs w:val="24"/>
              </w:rPr>
              <w:t>identity”</w:t>
            </w:r>
            <w:proofErr w:type="gramStart"/>
            <w:r w:rsidR="00B17A66" w:rsidRPr="00B17A66">
              <w:rPr>
                <w:szCs w:val="24"/>
              </w:rPr>
              <w:t>/“</w:t>
            </w:r>
            <w:proofErr w:type="gramEnd"/>
            <w:r w:rsidR="00B17A66" w:rsidRPr="00B17A66">
              <w:rPr>
                <w:szCs w:val="24"/>
              </w:rPr>
              <w:t xml:space="preserve">base” </w:t>
            </w:r>
            <w:r w:rsidR="008F603E">
              <w:rPr>
                <w:szCs w:val="24"/>
              </w:rPr>
              <w:t>pattern</w:t>
            </w:r>
          </w:p>
        </w:tc>
      </w:tr>
      <w:tr w:rsidR="003C5F2E" w:rsidRPr="0060788A" w14:paraId="1204168A" w14:textId="77777777" w:rsidTr="00666EEF">
        <w:tc>
          <w:tcPr>
            <w:tcW w:w="1913" w:type="dxa"/>
            <w:shd w:val="clear" w:color="auto" w:fill="EEF1A5" w:themeFill="accent2" w:themeFillTint="66"/>
          </w:tcPr>
          <w:p w14:paraId="47B9076E" w14:textId="77777777" w:rsidR="003C5F2E" w:rsidRPr="0060788A" w:rsidRDefault="003C5F2E" w:rsidP="0017639E">
            <w:pPr>
              <w:spacing w:before="80" w:after="80"/>
              <w:rPr>
                <w:szCs w:val="24"/>
              </w:rPr>
            </w:pPr>
            <w:r w:rsidRPr="0060788A">
              <w:rPr>
                <w:szCs w:val="24"/>
              </w:rPr>
              <w:t>UML Artifact</w:t>
            </w:r>
          </w:p>
        </w:tc>
        <w:tc>
          <w:tcPr>
            <w:tcW w:w="3827" w:type="dxa"/>
            <w:shd w:val="clear" w:color="auto" w:fill="7BEFFF" w:themeFill="accent1" w:themeFillTint="66"/>
          </w:tcPr>
          <w:p w14:paraId="205EE260" w14:textId="77777777" w:rsidR="003C5F2E" w:rsidRPr="0060788A" w:rsidRDefault="003C5F2E" w:rsidP="0017639E">
            <w:pPr>
              <w:spacing w:before="80" w:after="80"/>
              <w:rPr>
                <w:szCs w:val="24"/>
              </w:rPr>
            </w:pPr>
            <w:r w:rsidRPr="0060788A">
              <w:rPr>
                <w:szCs w:val="24"/>
              </w:rPr>
              <w:t>YANG Artifact</w:t>
            </w:r>
          </w:p>
        </w:tc>
        <w:tc>
          <w:tcPr>
            <w:tcW w:w="3760" w:type="dxa"/>
            <w:shd w:val="clear" w:color="auto" w:fill="D9D9D9" w:themeFill="background1" w:themeFillShade="D9"/>
          </w:tcPr>
          <w:p w14:paraId="731F476D" w14:textId="77777777" w:rsidR="003C5F2E" w:rsidRPr="0060788A" w:rsidRDefault="003C5F2E" w:rsidP="0017639E">
            <w:pPr>
              <w:spacing w:before="80" w:after="80"/>
              <w:rPr>
                <w:szCs w:val="24"/>
              </w:rPr>
            </w:pPr>
            <w:r w:rsidRPr="0060788A">
              <w:rPr>
                <w:szCs w:val="24"/>
              </w:rPr>
              <w:t>Comments</w:t>
            </w:r>
          </w:p>
        </w:tc>
      </w:tr>
      <w:tr w:rsidR="0036126B" w:rsidRPr="0060788A" w14:paraId="318AEFFE" w14:textId="77777777" w:rsidTr="00CB0396">
        <w:trPr>
          <w:tblHeader w:val="0"/>
        </w:trPr>
        <w:tc>
          <w:tcPr>
            <w:tcW w:w="1913" w:type="dxa"/>
          </w:tcPr>
          <w:p w14:paraId="41E15C03" w14:textId="77777777" w:rsidR="0036126B" w:rsidRPr="0060788A" w:rsidRDefault="0036126B" w:rsidP="0017639E">
            <w:pPr>
              <w:spacing w:before="80" w:after="80"/>
              <w:rPr>
                <w:szCs w:val="24"/>
              </w:rPr>
            </w:pPr>
            <w:r w:rsidRPr="00216194">
              <w:rPr>
                <w:szCs w:val="24"/>
                <w:lang w:val="en-GB"/>
              </w:rPr>
              <w:t>documentation</w:t>
            </w:r>
            <w:r w:rsidR="008752B1">
              <w:rPr>
                <w:szCs w:val="24"/>
              </w:rPr>
              <w:t xml:space="preserve"> “Applied comments”</w:t>
            </w:r>
            <w:r>
              <w:rPr>
                <w:szCs w:val="24"/>
              </w:rPr>
              <w:br/>
              <w:t>(</w:t>
            </w:r>
            <w:r w:rsidRPr="000B44B4">
              <w:rPr>
                <w:szCs w:val="24"/>
              </w:rPr>
              <w:t xml:space="preserve">carried in </w:t>
            </w:r>
            <w:r>
              <w:rPr>
                <w:szCs w:val="24"/>
              </w:rPr>
              <w:t xml:space="preserve">XMI as </w:t>
            </w:r>
            <w:r w:rsidRPr="000B44B4">
              <w:rPr>
                <w:szCs w:val="24"/>
              </w:rPr>
              <w:t>“</w:t>
            </w:r>
            <w:proofErr w:type="spellStart"/>
            <w:r>
              <w:rPr>
                <w:szCs w:val="24"/>
              </w:rPr>
              <w:t>ownedC</w:t>
            </w:r>
            <w:r w:rsidRPr="000B44B4">
              <w:rPr>
                <w:szCs w:val="24"/>
              </w:rPr>
              <w:t>omment</w:t>
            </w:r>
            <w:proofErr w:type="spellEnd"/>
            <w:r w:rsidRPr="000B44B4">
              <w:rPr>
                <w:szCs w:val="24"/>
              </w:rPr>
              <w:t>”</w:t>
            </w:r>
            <w:r>
              <w:rPr>
                <w:szCs w:val="24"/>
              </w:rPr>
              <w:t>)</w:t>
            </w:r>
          </w:p>
        </w:tc>
        <w:tc>
          <w:tcPr>
            <w:tcW w:w="3827" w:type="dxa"/>
          </w:tcPr>
          <w:p w14:paraId="7D93BB8C" w14:textId="77777777" w:rsidR="0036126B" w:rsidRPr="0060788A" w:rsidRDefault="0036126B" w:rsidP="0017639E">
            <w:pPr>
              <w:spacing w:before="80" w:after="80"/>
              <w:rPr>
                <w:szCs w:val="24"/>
              </w:rPr>
            </w:pPr>
            <w:r w:rsidRPr="00986FE9">
              <w:rPr>
                <w:szCs w:val="24"/>
                <w:lang w:val="fr-FR"/>
              </w:rPr>
              <w:t xml:space="preserve">“description” </w:t>
            </w:r>
            <w:proofErr w:type="spellStart"/>
            <w:r w:rsidRPr="00986FE9">
              <w:rPr>
                <w:szCs w:val="24"/>
                <w:lang w:val="fr-FR"/>
              </w:rPr>
              <w:t>substatement</w:t>
            </w:r>
            <w:proofErr w:type="spellEnd"/>
          </w:p>
        </w:tc>
        <w:tc>
          <w:tcPr>
            <w:tcW w:w="3760" w:type="dxa"/>
          </w:tcPr>
          <w:p w14:paraId="278EEF9C" w14:textId="77777777" w:rsidR="0036126B" w:rsidRPr="0060788A" w:rsidRDefault="008752B1" w:rsidP="0017639E">
            <w:pPr>
              <w:spacing w:before="80" w:after="80"/>
              <w:rPr>
                <w:szCs w:val="24"/>
              </w:rPr>
            </w:pPr>
            <w:r w:rsidRPr="008752B1">
              <w:rPr>
                <w:szCs w:val="24"/>
              </w:rPr>
              <w:t xml:space="preserve">Multiple “applied comments” defined in UML, need to be collapsed into a single “description” </w:t>
            </w:r>
            <w:proofErr w:type="spellStart"/>
            <w:r w:rsidRPr="008752B1">
              <w:rPr>
                <w:szCs w:val="24"/>
              </w:rPr>
              <w:t>substatement</w:t>
            </w:r>
            <w:proofErr w:type="spellEnd"/>
            <w:r w:rsidRPr="008752B1">
              <w:rPr>
                <w:szCs w:val="24"/>
              </w:rPr>
              <w:t>.</w:t>
            </w:r>
          </w:p>
        </w:tc>
      </w:tr>
      <w:tr w:rsidR="0036126B" w:rsidRPr="00B9286F" w14:paraId="0B9E9444" w14:textId="77777777" w:rsidTr="00CB0396">
        <w:trPr>
          <w:tblHeader w:val="0"/>
        </w:trPr>
        <w:tc>
          <w:tcPr>
            <w:tcW w:w="1913" w:type="dxa"/>
          </w:tcPr>
          <w:p w14:paraId="3A259F37" w14:textId="77777777" w:rsidR="0036126B" w:rsidRPr="00B9286F" w:rsidRDefault="0036126B" w:rsidP="0017639E">
            <w:pPr>
              <w:spacing w:before="80" w:after="80"/>
              <w:rPr>
                <w:szCs w:val="24"/>
              </w:rPr>
            </w:pPr>
            <w:r>
              <w:rPr>
                <w:szCs w:val="24"/>
              </w:rPr>
              <w:t>literal name</w:t>
            </w:r>
          </w:p>
        </w:tc>
        <w:tc>
          <w:tcPr>
            <w:tcW w:w="3827" w:type="dxa"/>
          </w:tcPr>
          <w:p w14:paraId="5C2275EC" w14:textId="77777777" w:rsidR="0036126B" w:rsidRDefault="0036126B" w:rsidP="0017639E">
            <w:pPr>
              <w:spacing w:before="80" w:after="80"/>
              <w:rPr>
                <w:szCs w:val="24"/>
              </w:rPr>
            </w:pPr>
            <w:proofErr w:type="spellStart"/>
            <w:r>
              <w:rPr>
                <w:szCs w:val="24"/>
              </w:rPr>
              <w:t>enum</w:t>
            </w:r>
            <w:proofErr w:type="spellEnd"/>
            <w:r>
              <w:rPr>
                <w:szCs w:val="24"/>
              </w:rPr>
              <w:t xml:space="preserve"> name</w:t>
            </w:r>
          </w:p>
          <w:p w14:paraId="5059E6CF" w14:textId="023C577B" w:rsidR="002220F7" w:rsidRPr="00B9286F" w:rsidRDefault="002220F7" w:rsidP="0017639E">
            <w:pPr>
              <w:spacing w:before="80" w:after="80"/>
              <w:rPr>
                <w:szCs w:val="24"/>
              </w:rPr>
            </w:pPr>
            <w:r>
              <w:rPr>
                <w:szCs w:val="24"/>
              </w:rPr>
              <w:t>identity name</w:t>
            </w:r>
          </w:p>
        </w:tc>
        <w:tc>
          <w:tcPr>
            <w:tcW w:w="3760" w:type="dxa"/>
          </w:tcPr>
          <w:p w14:paraId="23F86745" w14:textId="77777777" w:rsidR="0036126B" w:rsidRPr="00B9286F" w:rsidRDefault="0036126B" w:rsidP="0017639E">
            <w:pPr>
              <w:spacing w:before="80" w:after="80"/>
              <w:rPr>
                <w:szCs w:val="24"/>
              </w:rPr>
            </w:pPr>
          </w:p>
        </w:tc>
      </w:tr>
      <w:tr w:rsidR="0036126B" w:rsidRPr="00B9286F" w14:paraId="7A761F9D" w14:textId="77777777" w:rsidTr="00CB0396">
        <w:trPr>
          <w:tblHeader w:val="0"/>
        </w:trPr>
        <w:tc>
          <w:tcPr>
            <w:tcW w:w="1913" w:type="dxa"/>
          </w:tcPr>
          <w:p w14:paraId="5DAAB225" w14:textId="77777777" w:rsidR="0036126B" w:rsidRPr="00B9286F" w:rsidRDefault="0036126B" w:rsidP="0017639E">
            <w:pPr>
              <w:spacing w:before="80" w:after="80"/>
              <w:rPr>
                <w:szCs w:val="24"/>
              </w:rPr>
            </w:pPr>
            <w:r>
              <w:rPr>
                <w:szCs w:val="24"/>
              </w:rPr>
              <w:t>literal integer</w:t>
            </w:r>
          </w:p>
        </w:tc>
        <w:tc>
          <w:tcPr>
            <w:tcW w:w="3827" w:type="dxa"/>
          </w:tcPr>
          <w:p w14:paraId="78810D2E" w14:textId="042343FC" w:rsidR="008F603E" w:rsidRPr="00B9286F" w:rsidRDefault="0036126B" w:rsidP="00914380">
            <w:pPr>
              <w:spacing w:before="80" w:after="80"/>
              <w:rPr>
                <w:szCs w:val="24"/>
              </w:rPr>
            </w:pPr>
            <w:r w:rsidRPr="00C27849">
              <w:rPr>
                <w:szCs w:val="24"/>
              </w:rPr>
              <w:t>“</w:t>
            </w:r>
            <w:r>
              <w:rPr>
                <w:szCs w:val="24"/>
              </w:rPr>
              <w:t>value</w:t>
            </w:r>
            <w:r w:rsidRPr="00C27849">
              <w:rPr>
                <w:szCs w:val="24"/>
              </w:rPr>
              <w:t xml:space="preserve">” </w:t>
            </w:r>
            <w:proofErr w:type="spellStart"/>
            <w:r w:rsidRPr="00C27849">
              <w:rPr>
                <w:szCs w:val="24"/>
              </w:rPr>
              <w:t>substatement</w:t>
            </w:r>
            <w:proofErr w:type="spellEnd"/>
          </w:p>
        </w:tc>
        <w:tc>
          <w:tcPr>
            <w:tcW w:w="3760" w:type="dxa"/>
          </w:tcPr>
          <w:p w14:paraId="09E39274" w14:textId="0CC54E12" w:rsidR="0036126B" w:rsidRPr="00B9286F" w:rsidRDefault="005E1160" w:rsidP="0017639E">
            <w:pPr>
              <w:spacing w:before="80" w:after="80"/>
              <w:rPr>
                <w:szCs w:val="24"/>
              </w:rPr>
            </w:pPr>
            <w:r>
              <w:rPr>
                <w:szCs w:val="24"/>
              </w:rPr>
              <w:t>Example:</w:t>
            </w:r>
            <w:r>
              <w:rPr>
                <w:szCs w:val="24"/>
              </w:rPr>
              <w:br/>
            </w:r>
            <w:r w:rsidRPr="00BC54EC">
              <w:rPr>
                <w:noProof/>
                <w:color w:val="0070C0"/>
                <w:lang w:val="en-GB"/>
              </w:rPr>
              <w:drawing>
                <wp:inline distT="0" distB="0" distL="0" distR="0" wp14:anchorId="4AA86C15" wp14:editId="63F47877">
                  <wp:extent cx="2242185" cy="132055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970" cy="1324547"/>
                          </a:xfrm>
                          <a:prstGeom prst="rect">
                            <a:avLst/>
                          </a:prstGeom>
                        </pic:spPr>
                      </pic:pic>
                    </a:graphicData>
                  </a:graphic>
                </wp:inline>
              </w:drawing>
            </w:r>
          </w:p>
        </w:tc>
      </w:tr>
      <w:tr w:rsidR="0036126B" w:rsidRPr="00B9286F" w14:paraId="565294E7" w14:textId="77777777" w:rsidTr="00CB0396">
        <w:trPr>
          <w:tblHeader w:val="0"/>
        </w:trPr>
        <w:tc>
          <w:tcPr>
            <w:tcW w:w="1913" w:type="dxa"/>
          </w:tcPr>
          <w:p w14:paraId="75757711" w14:textId="77777777" w:rsidR="0036126B" w:rsidRPr="003438DC" w:rsidRDefault="005A2E49" w:rsidP="0017639E">
            <w:pPr>
              <w:spacing w:before="80" w:after="80"/>
              <w:rPr>
                <w:szCs w:val="24"/>
              </w:rPr>
            </w:pPr>
            <w:r>
              <w:rPr>
                <w:rFonts w:asciiTheme="minorBidi" w:hAnsiTheme="minorBidi"/>
                <w:szCs w:val="24"/>
              </w:rPr>
              <w:t>«</w:t>
            </w:r>
            <w:r>
              <w:rPr>
                <w:szCs w:val="24"/>
              </w:rPr>
              <w:t>R</w:t>
            </w:r>
            <w:r w:rsidR="00E21379" w:rsidRPr="00E21379">
              <w:rPr>
                <w:szCs w:val="24"/>
              </w:rPr>
              <w:t>eference</w:t>
            </w:r>
            <w:r>
              <w:rPr>
                <w:rFonts w:cs="Times New Roman"/>
                <w:szCs w:val="24"/>
              </w:rPr>
              <w:t>»</w:t>
            </w:r>
          </w:p>
        </w:tc>
        <w:tc>
          <w:tcPr>
            <w:tcW w:w="3827" w:type="dxa"/>
          </w:tcPr>
          <w:p w14:paraId="3665C761" w14:textId="77777777" w:rsidR="0036126B" w:rsidRPr="00B9286F" w:rsidRDefault="0036126B" w:rsidP="0017639E">
            <w:pPr>
              <w:spacing w:before="80" w:after="80"/>
              <w:rPr>
                <w:szCs w:val="24"/>
              </w:rPr>
            </w:pPr>
            <w:r w:rsidRPr="00C27849">
              <w:rPr>
                <w:szCs w:val="24"/>
              </w:rPr>
              <w:t>“</w:t>
            </w:r>
            <w:r>
              <w:rPr>
                <w:szCs w:val="24"/>
              </w:rPr>
              <w:t>reference</w:t>
            </w:r>
            <w:r w:rsidRPr="00C27849">
              <w:rPr>
                <w:szCs w:val="24"/>
              </w:rPr>
              <w:t xml:space="preserve">” </w:t>
            </w:r>
            <w:proofErr w:type="spellStart"/>
            <w:r w:rsidRPr="00C27849">
              <w:rPr>
                <w:szCs w:val="24"/>
              </w:rPr>
              <w:t>substatement</w:t>
            </w:r>
            <w:proofErr w:type="spellEnd"/>
          </w:p>
        </w:tc>
        <w:tc>
          <w:tcPr>
            <w:tcW w:w="3760" w:type="dxa"/>
          </w:tcPr>
          <w:p w14:paraId="799EA5FB" w14:textId="77777777" w:rsidR="0036126B" w:rsidRPr="00B9286F" w:rsidRDefault="0036126B" w:rsidP="0017639E">
            <w:pPr>
              <w:spacing w:before="80" w:after="80"/>
              <w:rPr>
                <w:szCs w:val="24"/>
              </w:rPr>
            </w:pPr>
          </w:p>
        </w:tc>
      </w:tr>
      <w:tr w:rsidR="005A2E49" w:rsidRPr="00B9286F" w14:paraId="5E263407" w14:textId="77777777" w:rsidTr="00C01817">
        <w:trPr>
          <w:tblHeader w:val="0"/>
        </w:trPr>
        <w:tc>
          <w:tcPr>
            <w:tcW w:w="1913" w:type="dxa"/>
          </w:tcPr>
          <w:p w14:paraId="39275289" w14:textId="77777777" w:rsidR="005A2E49" w:rsidRPr="003438DC" w:rsidRDefault="005A2E49" w:rsidP="0017639E">
            <w:pPr>
              <w:spacing w:before="80" w:after="80"/>
              <w:rPr>
                <w:szCs w:val="24"/>
              </w:rPr>
            </w:pPr>
            <w:r>
              <w:rPr>
                <w:rFonts w:asciiTheme="minorBidi" w:hAnsiTheme="minorBidi"/>
                <w:szCs w:val="24"/>
              </w:rPr>
              <w:t>«</w:t>
            </w:r>
            <w:r>
              <w:rPr>
                <w:szCs w:val="24"/>
              </w:rPr>
              <w:t>Example</w:t>
            </w:r>
            <w:r>
              <w:rPr>
                <w:rFonts w:cs="Times New Roman"/>
                <w:szCs w:val="24"/>
              </w:rPr>
              <w:t>»</w:t>
            </w:r>
          </w:p>
        </w:tc>
        <w:tc>
          <w:tcPr>
            <w:tcW w:w="3827" w:type="dxa"/>
          </w:tcPr>
          <w:p w14:paraId="34962BD6" w14:textId="77777777" w:rsidR="005A2E49" w:rsidRPr="00B9286F" w:rsidRDefault="005A2E49" w:rsidP="0017639E">
            <w:pPr>
              <w:spacing w:before="80" w:after="80"/>
              <w:rPr>
                <w:szCs w:val="24"/>
              </w:rPr>
            </w:pPr>
            <w:r>
              <w:rPr>
                <w:szCs w:val="24"/>
              </w:rPr>
              <w:t>Ignore Example elements and all composed parts</w:t>
            </w:r>
          </w:p>
        </w:tc>
        <w:tc>
          <w:tcPr>
            <w:tcW w:w="3760" w:type="dxa"/>
          </w:tcPr>
          <w:p w14:paraId="001C70F6" w14:textId="77777777" w:rsidR="005A2E49" w:rsidRPr="00B9286F" w:rsidRDefault="005A2E49" w:rsidP="0017639E">
            <w:pPr>
              <w:spacing w:before="80" w:after="80"/>
              <w:rPr>
                <w:szCs w:val="24"/>
              </w:rPr>
            </w:pPr>
          </w:p>
        </w:tc>
      </w:tr>
      <w:tr w:rsidR="005A2E49" w:rsidRPr="00B9286F" w14:paraId="700B75C4" w14:textId="77777777" w:rsidTr="00CB0396">
        <w:trPr>
          <w:tblHeader w:val="0"/>
        </w:trPr>
        <w:tc>
          <w:tcPr>
            <w:tcW w:w="1913" w:type="dxa"/>
          </w:tcPr>
          <w:p w14:paraId="7AA6E641" w14:textId="77777777" w:rsidR="005A2E49" w:rsidRPr="00B9286F" w:rsidRDefault="005A2E49" w:rsidP="0017639E">
            <w:pPr>
              <w:spacing w:before="80" w:after="80"/>
              <w:rPr>
                <w:szCs w:val="24"/>
              </w:rPr>
            </w:pPr>
            <w:proofErr w:type="spellStart"/>
            <w:r>
              <w:rPr>
                <w:szCs w:val="24"/>
              </w:rPr>
              <w:t>lifecycleState</w:t>
            </w:r>
            <w:proofErr w:type="spellEnd"/>
          </w:p>
        </w:tc>
        <w:tc>
          <w:tcPr>
            <w:tcW w:w="3827" w:type="dxa"/>
          </w:tcPr>
          <w:p w14:paraId="6FDC418C" w14:textId="77777777" w:rsidR="005A2E49" w:rsidRPr="00B9286F" w:rsidRDefault="005A2E49" w:rsidP="0017639E">
            <w:pPr>
              <w:spacing w:before="80" w:after="80"/>
              <w:rPr>
                <w:szCs w:val="24"/>
              </w:rPr>
            </w:pPr>
            <w:r w:rsidRPr="00C27849">
              <w:rPr>
                <w:szCs w:val="24"/>
              </w:rPr>
              <w:t>“</w:t>
            </w:r>
            <w:r>
              <w:rPr>
                <w:szCs w:val="24"/>
              </w:rPr>
              <w:t>status</w:t>
            </w:r>
            <w:r w:rsidRPr="00C27849">
              <w:rPr>
                <w:szCs w:val="24"/>
              </w:rPr>
              <w:t xml:space="preserve">” </w:t>
            </w:r>
            <w:proofErr w:type="spellStart"/>
            <w:r w:rsidRPr="00C27849">
              <w:rPr>
                <w:szCs w:val="24"/>
              </w:rPr>
              <w:t>substatement</w:t>
            </w:r>
            <w:proofErr w:type="spellEnd"/>
            <w:r>
              <w:rPr>
                <w:szCs w:val="24"/>
              </w:rPr>
              <w:br/>
              <w:t>or</w:t>
            </w:r>
            <w:r>
              <w:rPr>
                <w:szCs w:val="24"/>
              </w:rPr>
              <w:br/>
            </w:r>
            <w:r w:rsidRPr="00D5335C">
              <w:rPr>
                <w:szCs w:val="24"/>
              </w:rPr>
              <w:t xml:space="preserve">“description” </w:t>
            </w:r>
            <w:proofErr w:type="spellStart"/>
            <w:r w:rsidRPr="00D5335C">
              <w:rPr>
                <w:szCs w:val="24"/>
              </w:rPr>
              <w:t>substatement</w:t>
            </w:r>
            <w:proofErr w:type="spellEnd"/>
          </w:p>
        </w:tc>
        <w:tc>
          <w:tcPr>
            <w:tcW w:w="3760" w:type="dxa"/>
          </w:tcPr>
          <w:p w14:paraId="6FCB9476" w14:textId="289F28D2" w:rsidR="005A2E49" w:rsidRPr="00205C12" w:rsidRDefault="005A2E49" w:rsidP="0017639E">
            <w:pPr>
              <w:spacing w:before="80" w:after="80"/>
              <w:rPr>
                <w:szCs w:val="24"/>
              </w:rPr>
            </w:pPr>
            <w:r>
              <w:rPr>
                <w:szCs w:val="24"/>
              </w:rPr>
              <w:t xml:space="preserve">See section </w:t>
            </w:r>
            <w:r w:rsidR="00991E2B">
              <w:rPr>
                <w:szCs w:val="24"/>
              </w:rPr>
              <w:fldChar w:fldCharType="begin"/>
            </w:r>
            <w:r w:rsidR="007D6B04">
              <w:rPr>
                <w:szCs w:val="24"/>
              </w:rPr>
              <w:instrText xml:space="preserve"> REF _Ref458508727 \r \h </w:instrText>
            </w:r>
            <w:r w:rsidR="00991E2B">
              <w:rPr>
                <w:szCs w:val="24"/>
              </w:rPr>
            </w:r>
            <w:r w:rsidR="00991E2B">
              <w:rPr>
                <w:szCs w:val="24"/>
              </w:rPr>
              <w:fldChar w:fldCharType="separate"/>
            </w:r>
            <w:r w:rsidR="00261E05">
              <w:rPr>
                <w:szCs w:val="24"/>
              </w:rPr>
              <w:t>5.12</w:t>
            </w:r>
            <w:r w:rsidR="00991E2B">
              <w:rPr>
                <w:szCs w:val="24"/>
              </w:rPr>
              <w:fldChar w:fldCharType="end"/>
            </w:r>
            <w:r>
              <w:rPr>
                <w:szCs w:val="24"/>
              </w:rPr>
              <w:t>.</w:t>
            </w:r>
          </w:p>
        </w:tc>
      </w:tr>
    </w:tbl>
    <w:p w14:paraId="02B1C6A2" w14:textId="77777777" w:rsidR="00984456" w:rsidRPr="0017639E" w:rsidRDefault="00984456">
      <w:pPr>
        <w:rPr>
          <w:szCs w:val="24"/>
        </w:rPr>
      </w:pPr>
    </w:p>
    <w:p w14:paraId="791DF403" w14:textId="2C90662A" w:rsidR="00823206" w:rsidRPr="0017639E" w:rsidRDefault="00823206" w:rsidP="00823206">
      <w:pPr>
        <w:rPr>
          <w:szCs w:val="24"/>
        </w:rPr>
      </w:pPr>
      <w:r w:rsidRPr="0017639E">
        <w:rPr>
          <w:szCs w:val="24"/>
        </w:rPr>
        <w:t xml:space="preserve">The table below shows the </w:t>
      </w:r>
      <w:r w:rsidR="007656D2">
        <w:rPr>
          <w:szCs w:val="24"/>
        </w:rPr>
        <w:t>t</w:t>
      </w:r>
      <w:r w:rsidR="00914380">
        <w:rPr>
          <w:szCs w:val="24"/>
        </w:rPr>
        <w:t>wo</w:t>
      </w:r>
      <w:r w:rsidRPr="0017639E">
        <w:rPr>
          <w:szCs w:val="24"/>
        </w:rPr>
        <w:t xml:space="preserve"> approaches applied to the YANG mapping for a UML enumerated type.</w:t>
      </w:r>
    </w:p>
    <w:p w14:paraId="0D271C05" w14:textId="758B9054" w:rsidR="00037B2B" w:rsidRDefault="00037B2B" w:rsidP="004C2510">
      <w:pPr>
        <w:pStyle w:val="TableCaption"/>
      </w:pPr>
      <w:bookmarkStart w:id="321" w:name="_Ref499715275"/>
      <w:bookmarkStart w:id="322" w:name="_Toc516067330"/>
      <w:bookmarkStart w:id="323" w:name="_Toc531166655"/>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13</w:t>
      </w:r>
      <w:r w:rsidR="00991E2B">
        <w:fldChar w:fldCharType="end"/>
      </w:r>
      <w:bookmarkEnd w:id="321"/>
      <w:r>
        <w:t>: Enumeration</w:t>
      </w:r>
      <w:r w:rsidRPr="00D762A8">
        <w:t xml:space="preserve"> Type </w:t>
      </w:r>
      <w:r>
        <w:t>Mapping Example</w:t>
      </w:r>
      <w:bookmarkEnd w:id="322"/>
      <w:bookmarkEnd w:id="323"/>
    </w:p>
    <w:tbl>
      <w:tblPr>
        <w:tblStyle w:val="Tabellenraster"/>
        <w:tblW w:w="9500" w:type="dxa"/>
        <w:tblLayout w:type="fixed"/>
        <w:tblLook w:val="04A0" w:firstRow="1" w:lastRow="0" w:firstColumn="1" w:lastColumn="0" w:noHBand="0" w:noVBand="1"/>
      </w:tblPr>
      <w:tblGrid>
        <w:gridCol w:w="4750"/>
        <w:gridCol w:w="4750"/>
      </w:tblGrid>
      <w:tr w:rsidR="00914380" w14:paraId="2B134C3F" w14:textId="77777777" w:rsidTr="007E2DCC">
        <w:trPr>
          <w:cantSplit/>
          <w:tblHeader w:val="0"/>
        </w:trPr>
        <w:tc>
          <w:tcPr>
            <w:tcW w:w="4750" w:type="dxa"/>
            <w:vMerge w:val="restart"/>
          </w:tcPr>
          <w:p w14:paraId="306A98D9" w14:textId="2831AD87" w:rsidR="00914380" w:rsidRDefault="00914380" w:rsidP="007668EA">
            <w:pPr>
              <w:keepNext/>
              <w:tabs>
                <w:tab w:val="left" w:pos="270"/>
                <w:tab w:val="left" w:pos="540"/>
                <w:tab w:val="left" w:pos="810"/>
              </w:tabs>
            </w:pPr>
            <w:r>
              <w:rPr>
                <w:noProof/>
                <w:lang w:val="de-DE" w:eastAsia="de-DE"/>
              </w:rPr>
              <w:drawing>
                <wp:inline distT="0" distB="0" distL="0" distR="0" wp14:anchorId="2B1E3AC6" wp14:editId="41C18C0B">
                  <wp:extent cx="2447925" cy="2228850"/>
                  <wp:effectExtent l="19050" t="0" r="9525" b="0"/>
                  <wp:docPr id="3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2447925" cy="2228850"/>
                          </a:xfrm>
                          <a:prstGeom prst="rect">
                            <a:avLst/>
                          </a:prstGeom>
                          <a:noFill/>
                          <a:ln w="9525">
                            <a:noFill/>
                            <a:miter lim="800000"/>
                            <a:headEnd/>
                            <a:tailEnd/>
                          </a:ln>
                        </pic:spPr>
                      </pic:pic>
                    </a:graphicData>
                  </a:graphic>
                </wp:inline>
              </w:drawing>
            </w:r>
          </w:p>
        </w:tc>
        <w:tc>
          <w:tcPr>
            <w:tcW w:w="4750" w:type="dxa"/>
          </w:tcPr>
          <w:p w14:paraId="04769D0B" w14:textId="4C472CF2" w:rsidR="00914380" w:rsidRPr="004C2510" w:rsidRDefault="00914380" w:rsidP="00EA6FC9">
            <w:pPr>
              <w:keepNext/>
              <w:tabs>
                <w:tab w:val="left" w:pos="315"/>
                <w:tab w:val="left" w:pos="599"/>
                <w:tab w:val="left" w:pos="904"/>
              </w:tabs>
              <w:spacing w:beforeLines="40" w:before="96" w:afterLines="40" w:after="96"/>
              <w:rPr>
                <w:b/>
              </w:rPr>
            </w:pPr>
            <w:r w:rsidRPr="004C2510">
              <w:rPr>
                <w:b/>
              </w:rPr>
              <w:t>Using “enumeration”</w:t>
            </w:r>
            <w:r>
              <w:rPr>
                <w:b/>
              </w:rPr>
              <w:t xml:space="preserve"> (</w:t>
            </w:r>
            <w:proofErr w:type="spellStart"/>
            <w:r>
              <w:rPr>
                <w:b/>
              </w:rPr>
              <w:t>isLeaf</w:t>
            </w:r>
            <w:proofErr w:type="spellEnd"/>
            <w:r>
              <w:rPr>
                <w:b/>
              </w:rPr>
              <w:t xml:space="preserve"> = true)</w:t>
            </w:r>
          </w:p>
          <w:p w14:paraId="55736B2A" w14:textId="7785FE3A" w:rsidR="00914380" w:rsidRDefault="00914380" w:rsidP="00063E23">
            <w:pPr>
              <w:keepNext/>
              <w:tabs>
                <w:tab w:val="left" w:pos="315"/>
                <w:tab w:val="left" w:pos="599"/>
                <w:tab w:val="left" w:pos="904"/>
              </w:tabs>
              <w:spacing w:beforeLines="40" w:before="96" w:afterLines="40" w:after="96"/>
              <w:rPr>
                <w:i/>
                <w:sz w:val="24"/>
              </w:rPr>
            </w:pPr>
            <w:r w:rsidRPr="001B1E5F">
              <w:rPr>
                <w:i/>
              </w:rPr>
              <w:t>direct usage (</w:t>
            </w:r>
            <w:r w:rsidRPr="001B1E5F">
              <w:rPr>
                <w:i/>
                <w:highlight w:val="cyan"/>
              </w:rPr>
              <w:t>not recommended</w:t>
            </w:r>
            <w:r w:rsidRPr="001B1E5F">
              <w:rPr>
                <w:i/>
              </w:rPr>
              <w:t>):</w:t>
            </w:r>
          </w:p>
          <w:p w14:paraId="47E2FEA0" w14:textId="2CD10A3E" w:rsidR="00914380" w:rsidRDefault="00914380">
            <w:pPr>
              <w:keepNext/>
              <w:tabs>
                <w:tab w:val="left" w:pos="315"/>
                <w:tab w:val="left" w:pos="599"/>
                <w:tab w:val="left" w:pos="904"/>
              </w:tabs>
              <w:spacing w:beforeLines="40" w:before="96" w:afterLines="40" w:after="96"/>
              <w:rPr>
                <w:i/>
                <w:color w:val="8B8585" w:themeColor="text1" w:themeTint="80"/>
                <w:sz w:val="24"/>
              </w:rPr>
            </w:pPr>
            <w:r>
              <w:rPr>
                <w:i/>
                <w:color w:val="8B8585" w:themeColor="text1" w:themeTint="80"/>
              </w:rPr>
              <w:t>grouping</w:t>
            </w:r>
            <w:r w:rsidRPr="008779E3">
              <w:rPr>
                <w:i/>
                <w:color w:val="8B8585" w:themeColor="text1" w:themeTint="80"/>
              </w:rPr>
              <w:t xml:space="preserve"> </w:t>
            </w:r>
            <w:r>
              <w:rPr>
                <w:i/>
                <w:color w:val="8B8585" w:themeColor="text1" w:themeTint="80"/>
              </w:rPr>
              <w:t>c</w:t>
            </w:r>
            <w:r w:rsidRPr="008779E3">
              <w:rPr>
                <w:i/>
                <w:color w:val="8B8585" w:themeColor="text1" w:themeTint="80"/>
              </w:rPr>
              <w:t>lass</w:t>
            </w:r>
            <w:r>
              <w:rPr>
                <w:i/>
                <w:color w:val="8B8585" w:themeColor="text1" w:themeTint="80"/>
              </w:rPr>
              <w:t>-h</w:t>
            </w:r>
            <w:r w:rsidRPr="008779E3">
              <w:rPr>
                <w:i/>
                <w:color w:val="8B8585" w:themeColor="text1" w:themeTint="80"/>
              </w:rPr>
              <w:t xml:space="preserve"> {</w:t>
            </w:r>
            <w:r w:rsidRPr="008779E3">
              <w:rPr>
                <w:i/>
                <w:color w:val="8B8585" w:themeColor="text1" w:themeTint="80"/>
              </w:rPr>
              <w:br/>
            </w:r>
            <w:r w:rsidRPr="008779E3">
              <w:rPr>
                <w:i/>
                <w:color w:val="8B8585" w:themeColor="text1" w:themeTint="80"/>
              </w:rPr>
              <w:tab/>
              <w:t>…</w:t>
            </w:r>
            <w:r w:rsidRPr="008779E3">
              <w:rPr>
                <w:i/>
                <w:color w:val="8B8585" w:themeColor="text1" w:themeTint="80"/>
              </w:rPr>
              <w:br/>
            </w:r>
            <w:r w:rsidRPr="008779E3">
              <w:rPr>
                <w:i/>
                <w:color w:val="8B8585" w:themeColor="text1" w:themeTint="80"/>
              </w:rPr>
              <w:tab/>
              <w:t>leaf attribute</w:t>
            </w:r>
            <w:r>
              <w:rPr>
                <w:i/>
                <w:color w:val="8B8585" w:themeColor="text1" w:themeTint="80"/>
              </w:rPr>
              <w:t>-</w:t>
            </w:r>
            <w:r w:rsidRPr="008779E3">
              <w:rPr>
                <w:i/>
                <w:color w:val="8B8585" w:themeColor="text1" w:themeTint="80"/>
              </w:rPr>
              <w:t>1 {</w:t>
            </w:r>
            <w:r w:rsidRPr="008779E3">
              <w:rPr>
                <w:i/>
                <w:color w:val="8B8585" w:themeColor="text1" w:themeTint="80"/>
              </w:rPr>
              <w:br/>
            </w:r>
            <w:r w:rsidRPr="008779E3">
              <w:rPr>
                <w:i/>
                <w:color w:val="8B8585" w:themeColor="text1" w:themeTint="80"/>
              </w:rPr>
              <w:tab/>
            </w:r>
            <w:r w:rsidRPr="008779E3">
              <w:rPr>
                <w:i/>
                <w:color w:val="8B8585" w:themeColor="text1" w:themeTint="80"/>
              </w:rPr>
              <w:tab/>
              <w:t>type enumeration {</w:t>
            </w:r>
            <w:r w:rsidRPr="008779E3">
              <w:rPr>
                <w:i/>
                <w:color w:val="8B8585" w:themeColor="text1" w:themeTint="80"/>
              </w:rPr>
              <w:br/>
            </w:r>
            <w:r w:rsidRPr="008779E3">
              <w:rPr>
                <w:i/>
                <w:color w:val="8B8585" w:themeColor="text1" w:themeTint="80"/>
              </w:rPr>
              <w:tab/>
            </w:r>
            <w:r w:rsidRPr="008779E3">
              <w:rPr>
                <w:i/>
                <w:color w:val="8B8585" w:themeColor="text1" w:themeTint="80"/>
              </w:rPr>
              <w:tab/>
            </w:r>
            <w:r w:rsidRPr="008779E3">
              <w:rPr>
                <w:i/>
                <w:color w:val="8B8585" w:themeColor="text1" w:themeTint="80"/>
              </w:rPr>
              <w:tab/>
            </w:r>
            <w:proofErr w:type="spellStart"/>
            <w:r w:rsidRPr="008779E3">
              <w:rPr>
                <w:i/>
                <w:color w:val="8B8585" w:themeColor="text1" w:themeTint="80"/>
              </w:rPr>
              <w:t>enum</w:t>
            </w:r>
            <w:proofErr w:type="spellEnd"/>
            <w:r w:rsidRPr="008779E3">
              <w:rPr>
                <w:i/>
                <w:color w:val="8B8585" w:themeColor="text1" w:themeTint="80"/>
              </w:rPr>
              <w:t xml:space="preserve"> </w:t>
            </w:r>
            <w:r>
              <w:rPr>
                <w:i/>
                <w:color w:val="8B8585" w:themeColor="text1" w:themeTint="80"/>
              </w:rPr>
              <w:t>LITERAL_1</w:t>
            </w:r>
            <w:r w:rsidRPr="008779E3">
              <w:rPr>
                <w:i/>
                <w:color w:val="8B8585" w:themeColor="text1" w:themeTint="80"/>
              </w:rPr>
              <w:t>;</w:t>
            </w:r>
            <w:r w:rsidRPr="008779E3">
              <w:rPr>
                <w:i/>
                <w:color w:val="8B8585" w:themeColor="text1" w:themeTint="80"/>
              </w:rPr>
              <w:br/>
            </w:r>
            <w:r w:rsidRPr="008779E3">
              <w:rPr>
                <w:i/>
                <w:color w:val="8B8585" w:themeColor="text1" w:themeTint="80"/>
              </w:rPr>
              <w:tab/>
            </w:r>
            <w:r w:rsidRPr="008779E3">
              <w:rPr>
                <w:i/>
                <w:color w:val="8B8585" w:themeColor="text1" w:themeTint="80"/>
              </w:rPr>
              <w:tab/>
            </w:r>
            <w:r w:rsidRPr="008779E3">
              <w:rPr>
                <w:i/>
                <w:color w:val="8B8585" w:themeColor="text1" w:themeTint="80"/>
              </w:rPr>
              <w:tab/>
            </w:r>
            <w:proofErr w:type="spellStart"/>
            <w:r w:rsidRPr="008779E3">
              <w:rPr>
                <w:i/>
                <w:color w:val="8B8585" w:themeColor="text1" w:themeTint="80"/>
              </w:rPr>
              <w:t>enum</w:t>
            </w:r>
            <w:proofErr w:type="spellEnd"/>
            <w:r w:rsidRPr="008779E3">
              <w:rPr>
                <w:i/>
                <w:color w:val="8B8585" w:themeColor="text1" w:themeTint="80"/>
              </w:rPr>
              <w:t xml:space="preserve"> </w:t>
            </w:r>
            <w:r>
              <w:rPr>
                <w:i/>
                <w:color w:val="8B8585" w:themeColor="text1" w:themeTint="80"/>
              </w:rPr>
              <w:t>LITERAL_2</w:t>
            </w:r>
            <w:r w:rsidRPr="008779E3">
              <w:rPr>
                <w:i/>
                <w:color w:val="8B8585" w:themeColor="text1" w:themeTint="80"/>
              </w:rPr>
              <w:t>;</w:t>
            </w:r>
            <w:r w:rsidRPr="008779E3">
              <w:rPr>
                <w:i/>
                <w:color w:val="8B8585" w:themeColor="text1" w:themeTint="80"/>
              </w:rPr>
              <w:br/>
            </w:r>
            <w:r w:rsidRPr="008779E3">
              <w:rPr>
                <w:i/>
                <w:color w:val="8B8585" w:themeColor="text1" w:themeTint="80"/>
              </w:rPr>
              <w:tab/>
            </w:r>
            <w:r w:rsidRPr="008779E3">
              <w:rPr>
                <w:i/>
                <w:color w:val="8B8585" w:themeColor="text1" w:themeTint="80"/>
              </w:rPr>
              <w:tab/>
            </w:r>
            <w:r w:rsidRPr="008779E3">
              <w:rPr>
                <w:i/>
                <w:color w:val="8B8585" w:themeColor="text1" w:themeTint="80"/>
              </w:rPr>
              <w:tab/>
            </w:r>
            <w:proofErr w:type="spellStart"/>
            <w:r w:rsidRPr="008779E3">
              <w:rPr>
                <w:i/>
                <w:color w:val="8B8585" w:themeColor="text1" w:themeTint="80"/>
              </w:rPr>
              <w:t>enum</w:t>
            </w:r>
            <w:proofErr w:type="spellEnd"/>
            <w:r w:rsidRPr="008779E3">
              <w:rPr>
                <w:i/>
                <w:color w:val="8B8585" w:themeColor="text1" w:themeTint="80"/>
              </w:rPr>
              <w:t xml:space="preserve"> </w:t>
            </w:r>
            <w:r>
              <w:rPr>
                <w:i/>
                <w:color w:val="8B8585" w:themeColor="text1" w:themeTint="80"/>
              </w:rPr>
              <w:t>LITERAL_3</w:t>
            </w:r>
            <w:r w:rsidRPr="008779E3">
              <w:rPr>
                <w:i/>
                <w:color w:val="8B8585" w:themeColor="text1" w:themeTint="80"/>
              </w:rPr>
              <w:t>;</w:t>
            </w:r>
            <w:r w:rsidRPr="008779E3">
              <w:rPr>
                <w:i/>
                <w:color w:val="8B8585" w:themeColor="text1" w:themeTint="80"/>
              </w:rPr>
              <w:br/>
            </w:r>
            <w:r w:rsidRPr="008779E3">
              <w:rPr>
                <w:i/>
                <w:color w:val="8B8585" w:themeColor="text1" w:themeTint="80"/>
              </w:rPr>
              <w:tab/>
            </w:r>
            <w:r w:rsidRPr="008779E3">
              <w:rPr>
                <w:i/>
                <w:color w:val="8B8585" w:themeColor="text1" w:themeTint="80"/>
              </w:rPr>
              <w:tab/>
              <w:t xml:space="preserve">default </w:t>
            </w:r>
            <w:r>
              <w:rPr>
                <w:i/>
                <w:color w:val="8B8585" w:themeColor="text1" w:themeTint="80"/>
              </w:rPr>
              <w:t>LITERAL_2</w:t>
            </w:r>
            <w:r w:rsidRPr="008779E3">
              <w:rPr>
                <w:i/>
                <w:color w:val="8B8585" w:themeColor="text1" w:themeTint="80"/>
              </w:rPr>
              <w:t>;</w:t>
            </w:r>
            <w:r w:rsidRPr="008779E3">
              <w:rPr>
                <w:i/>
                <w:color w:val="8B8585" w:themeColor="text1" w:themeTint="80"/>
              </w:rPr>
              <w:br/>
            </w:r>
            <w:r w:rsidRPr="008779E3">
              <w:rPr>
                <w:i/>
                <w:color w:val="8B8585" w:themeColor="text1" w:themeTint="80"/>
              </w:rPr>
              <w:tab/>
            </w:r>
            <w:r w:rsidRPr="008779E3">
              <w:rPr>
                <w:i/>
                <w:color w:val="8B8585" w:themeColor="text1" w:themeTint="80"/>
              </w:rPr>
              <w:tab/>
              <w:t>mandatory true;</w:t>
            </w:r>
            <w:r w:rsidRPr="008779E3">
              <w:rPr>
                <w:i/>
                <w:color w:val="8B8585" w:themeColor="text1" w:themeTint="80"/>
              </w:rPr>
              <w:br/>
            </w:r>
            <w:r w:rsidRPr="008779E3">
              <w:rPr>
                <w:i/>
                <w:color w:val="8B8585" w:themeColor="text1" w:themeTint="80"/>
              </w:rPr>
              <w:tab/>
            </w:r>
            <w:r w:rsidRPr="008779E3">
              <w:rPr>
                <w:i/>
                <w:color w:val="8B8585" w:themeColor="text1" w:themeTint="80"/>
              </w:rPr>
              <w:tab/>
              <w:t>}</w:t>
            </w:r>
            <w:r w:rsidRPr="008779E3">
              <w:rPr>
                <w:i/>
                <w:color w:val="8B8585" w:themeColor="text1" w:themeTint="80"/>
              </w:rPr>
              <w:br/>
            </w:r>
            <w:r w:rsidRPr="008779E3">
              <w:rPr>
                <w:i/>
                <w:color w:val="8B8585" w:themeColor="text1" w:themeTint="80"/>
              </w:rPr>
              <w:tab/>
              <w:t>}</w:t>
            </w:r>
            <w:r w:rsidRPr="008779E3">
              <w:rPr>
                <w:i/>
                <w:color w:val="8B8585" w:themeColor="text1" w:themeTint="80"/>
              </w:rPr>
              <w:br/>
              <w:t>}</w:t>
            </w:r>
          </w:p>
          <w:p w14:paraId="6A4F2E31" w14:textId="1E289AD7" w:rsidR="00914380" w:rsidRDefault="00914380">
            <w:pPr>
              <w:keepNext/>
              <w:tabs>
                <w:tab w:val="left" w:pos="315"/>
                <w:tab w:val="left" w:pos="599"/>
                <w:tab w:val="left" w:pos="904"/>
              </w:tabs>
              <w:spacing w:beforeLines="40" w:before="96" w:afterLines="40" w:after="96"/>
              <w:rPr>
                <w:sz w:val="24"/>
              </w:rPr>
            </w:pPr>
            <w:r w:rsidRPr="00B36FA8">
              <w:t>indirect usage:</w:t>
            </w:r>
          </w:p>
          <w:p w14:paraId="7AAC077B" w14:textId="5032AA6C" w:rsidR="00914380" w:rsidRDefault="00914380" w:rsidP="007B6D08">
            <w:pPr>
              <w:tabs>
                <w:tab w:val="left" w:pos="315"/>
                <w:tab w:val="left" w:pos="599"/>
                <w:tab w:val="left" w:pos="882"/>
              </w:tabs>
              <w:autoSpaceDE w:val="0"/>
              <w:autoSpaceDN w:val="0"/>
              <w:adjustRightInd w:val="0"/>
              <w:spacing w:beforeLines="40" w:before="96" w:afterLines="40" w:after="96"/>
              <w:rPr>
                <w:rFonts w:cs="Times New Roman"/>
                <w:color w:val="auto"/>
                <w:sz w:val="24"/>
                <w:szCs w:val="20"/>
              </w:rPr>
            </w:pPr>
            <w:r w:rsidRPr="00335CC3">
              <w:rPr>
                <w:rFonts w:cs="Times New Roman"/>
                <w:color w:val="000080"/>
                <w:szCs w:val="20"/>
              </w:rPr>
              <w:t>typedef</w:t>
            </w:r>
            <w:r w:rsidRPr="00335CC3">
              <w:rPr>
                <w:rFonts w:cs="Times New Roman"/>
                <w:color w:val="000000"/>
                <w:szCs w:val="20"/>
              </w:rPr>
              <w:t xml:space="preserve"> enumeration</w:t>
            </w:r>
            <w:r w:rsidRPr="00991E2B">
              <w:rPr>
                <w:rFonts w:cs="Times New Roman"/>
                <w:color w:val="000000"/>
                <w:szCs w:val="20"/>
              </w:rPr>
              <w:t>-</w:t>
            </w:r>
            <w:r w:rsidRPr="00335CC3">
              <w:rPr>
                <w:rFonts w:cs="Times New Roman"/>
                <w:color w:val="000000"/>
                <w:szCs w:val="20"/>
              </w:rPr>
              <w:t>1 {</w:t>
            </w:r>
            <w:r w:rsidRPr="00335CC3">
              <w:rPr>
                <w:rFonts w:cs="Times New Roman"/>
                <w:color w:val="000000"/>
                <w:szCs w:val="20"/>
              </w:rPr>
              <w:br/>
            </w:r>
            <w:r w:rsidRPr="00335CC3">
              <w:rPr>
                <w:rFonts w:cs="Times New Roman"/>
                <w:color w:val="000000"/>
                <w:szCs w:val="20"/>
              </w:rPr>
              <w:tab/>
            </w:r>
            <w:r w:rsidRPr="00335CC3">
              <w:rPr>
                <w:rFonts w:cs="Times New Roman"/>
                <w:color w:val="000080"/>
                <w:szCs w:val="20"/>
              </w:rPr>
              <w:t>type</w:t>
            </w:r>
            <w:r w:rsidRPr="00335CC3">
              <w:rPr>
                <w:rFonts w:cs="Times New Roman"/>
                <w:color w:val="000000"/>
                <w:szCs w:val="20"/>
              </w:rPr>
              <w:t xml:space="preserve"> </w:t>
            </w:r>
            <w:r w:rsidRPr="00335CC3">
              <w:rPr>
                <w:rFonts w:cs="Times New Roman"/>
                <w:color w:val="008080"/>
                <w:szCs w:val="20"/>
              </w:rPr>
              <w:t>enumeration</w:t>
            </w:r>
            <w:r w:rsidRPr="00335CC3">
              <w:rPr>
                <w:rFonts w:cs="Times New Roman"/>
                <w:color w:val="000000"/>
                <w:szCs w:val="20"/>
              </w:rPr>
              <w:t xml:space="preserve"> {</w:t>
            </w:r>
            <w:r w:rsidRPr="00335CC3">
              <w:rPr>
                <w:rFonts w:cs="Times New Roman"/>
                <w:color w:val="000000"/>
                <w:szCs w:val="20"/>
              </w:rPr>
              <w:br/>
            </w:r>
            <w:r w:rsidRPr="00335CC3">
              <w:rPr>
                <w:rFonts w:cs="Times New Roman"/>
                <w:color w:val="000000"/>
                <w:szCs w:val="20"/>
              </w:rPr>
              <w:tab/>
            </w:r>
            <w:r w:rsidRPr="00335CC3">
              <w:rPr>
                <w:rFonts w:cs="Times New Roman"/>
                <w:color w:val="000000"/>
                <w:szCs w:val="20"/>
              </w:rPr>
              <w:tab/>
            </w:r>
            <w:proofErr w:type="spellStart"/>
            <w:r w:rsidRPr="00335CC3">
              <w:rPr>
                <w:rFonts w:cs="Times New Roman"/>
                <w:color w:val="000080"/>
                <w:szCs w:val="20"/>
              </w:rPr>
              <w:t>enum</w:t>
            </w:r>
            <w:proofErr w:type="spellEnd"/>
            <w:r w:rsidRPr="00335CC3">
              <w:rPr>
                <w:rFonts w:cs="Times New Roman"/>
                <w:color w:val="000000"/>
                <w:szCs w:val="20"/>
              </w:rPr>
              <w:t xml:space="preserve"> </w:t>
            </w:r>
            <w:r>
              <w:rPr>
                <w:rFonts w:cs="Times New Roman"/>
                <w:color w:val="000000"/>
                <w:szCs w:val="20"/>
              </w:rPr>
              <w:t>LITERAL_1</w:t>
            </w:r>
            <w:r w:rsidRPr="00335CC3">
              <w:rPr>
                <w:rFonts w:cs="Times New Roman"/>
                <w:color w:val="000000"/>
                <w:szCs w:val="20"/>
              </w:rPr>
              <w:t>;</w:t>
            </w:r>
            <w:r w:rsidRPr="00335CC3">
              <w:rPr>
                <w:rFonts w:cs="Times New Roman"/>
                <w:color w:val="000000"/>
                <w:szCs w:val="20"/>
              </w:rPr>
              <w:br/>
            </w:r>
            <w:r w:rsidRPr="00335CC3">
              <w:rPr>
                <w:rFonts w:cs="Times New Roman"/>
                <w:color w:val="000000"/>
                <w:szCs w:val="20"/>
              </w:rPr>
              <w:tab/>
            </w:r>
            <w:r w:rsidRPr="00335CC3">
              <w:rPr>
                <w:rFonts w:cs="Times New Roman"/>
                <w:color w:val="000000"/>
                <w:szCs w:val="20"/>
              </w:rPr>
              <w:tab/>
            </w:r>
            <w:proofErr w:type="spellStart"/>
            <w:r w:rsidRPr="00335CC3">
              <w:rPr>
                <w:rFonts w:cs="Times New Roman"/>
                <w:color w:val="000080"/>
                <w:szCs w:val="20"/>
              </w:rPr>
              <w:t>enum</w:t>
            </w:r>
            <w:proofErr w:type="spellEnd"/>
            <w:r w:rsidRPr="00335CC3">
              <w:rPr>
                <w:rFonts w:cs="Times New Roman"/>
                <w:color w:val="000000"/>
                <w:szCs w:val="20"/>
              </w:rPr>
              <w:t xml:space="preserve"> </w:t>
            </w:r>
            <w:r>
              <w:rPr>
                <w:rFonts w:cs="Times New Roman"/>
                <w:color w:val="000000"/>
                <w:szCs w:val="20"/>
              </w:rPr>
              <w:t>LITERAL_2</w:t>
            </w:r>
            <w:r w:rsidRPr="00335CC3">
              <w:rPr>
                <w:rFonts w:cs="Times New Roman"/>
                <w:color w:val="000000"/>
                <w:szCs w:val="20"/>
              </w:rPr>
              <w:t>;</w:t>
            </w:r>
            <w:r w:rsidRPr="00335CC3">
              <w:rPr>
                <w:rFonts w:cs="Times New Roman"/>
                <w:color w:val="000000"/>
                <w:szCs w:val="20"/>
              </w:rPr>
              <w:br/>
            </w:r>
            <w:r w:rsidRPr="00335CC3">
              <w:rPr>
                <w:rFonts w:cs="Times New Roman"/>
                <w:color w:val="000000"/>
                <w:szCs w:val="20"/>
              </w:rPr>
              <w:tab/>
            </w:r>
            <w:r w:rsidRPr="00335CC3">
              <w:rPr>
                <w:rFonts w:cs="Times New Roman"/>
                <w:color w:val="000000"/>
                <w:szCs w:val="20"/>
              </w:rPr>
              <w:tab/>
            </w:r>
            <w:proofErr w:type="spellStart"/>
            <w:r w:rsidRPr="00335CC3">
              <w:rPr>
                <w:rFonts w:cs="Times New Roman"/>
                <w:color w:val="000080"/>
                <w:szCs w:val="20"/>
              </w:rPr>
              <w:t>enum</w:t>
            </w:r>
            <w:proofErr w:type="spellEnd"/>
            <w:r w:rsidRPr="00335CC3">
              <w:rPr>
                <w:rFonts w:cs="Times New Roman"/>
                <w:color w:val="000000"/>
                <w:szCs w:val="20"/>
              </w:rPr>
              <w:t xml:space="preserve"> </w:t>
            </w:r>
            <w:r>
              <w:rPr>
                <w:rFonts w:cs="Times New Roman"/>
                <w:color w:val="000000"/>
                <w:szCs w:val="20"/>
              </w:rPr>
              <w:t>LITERAL_3</w:t>
            </w:r>
            <w:r w:rsidRPr="00335CC3">
              <w:rPr>
                <w:rFonts w:cs="Times New Roman"/>
                <w:color w:val="000000"/>
                <w:szCs w:val="20"/>
              </w:rPr>
              <w:t>;</w:t>
            </w:r>
            <w:r w:rsidRPr="00335CC3">
              <w:rPr>
                <w:rFonts w:cs="Times New Roman"/>
                <w:color w:val="000000"/>
                <w:szCs w:val="20"/>
              </w:rPr>
              <w:br/>
            </w:r>
            <w:r w:rsidRPr="00335CC3">
              <w:rPr>
                <w:rFonts w:cs="Times New Roman"/>
                <w:color w:val="000000"/>
                <w:szCs w:val="20"/>
              </w:rPr>
              <w:tab/>
              <w:t>}</w:t>
            </w:r>
            <w:r w:rsidRPr="00335CC3">
              <w:rPr>
                <w:rFonts w:cs="Times New Roman"/>
                <w:color w:val="000000"/>
                <w:szCs w:val="20"/>
              </w:rPr>
              <w:br/>
              <w:t>}</w:t>
            </w:r>
          </w:p>
          <w:p w14:paraId="34A7F94A" w14:textId="0586CB1A" w:rsidR="00914380" w:rsidRDefault="00914380">
            <w:pPr>
              <w:tabs>
                <w:tab w:val="left" w:pos="315"/>
                <w:tab w:val="left" w:pos="599"/>
                <w:tab w:val="left" w:pos="882"/>
              </w:tabs>
              <w:autoSpaceDE w:val="0"/>
              <w:autoSpaceDN w:val="0"/>
              <w:adjustRightInd w:val="0"/>
              <w:spacing w:beforeLines="40" w:before="96" w:afterLines="40" w:after="96"/>
              <w:rPr>
                <w:sz w:val="24"/>
              </w:rPr>
            </w:pPr>
            <w:r w:rsidRPr="00BB410F">
              <w:rPr>
                <w:rFonts w:cs="Times New Roman"/>
                <w:color w:val="000080"/>
                <w:szCs w:val="20"/>
              </w:rPr>
              <w:t>container</w:t>
            </w:r>
            <w:r w:rsidRPr="00BB410F">
              <w:rPr>
                <w:rFonts w:cs="Times New Roman"/>
                <w:color w:val="000000"/>
                <w:szCs w:val="20"/>
              </w:rPr>
              <w:t xml:space="preserve"> </w:t>
            </w:r>
            <w:r>
              <w:rPr>
                <w:rFonts w:cs="Times New Roman"/>
                <w:color w:val="000000"/>
                <w:szCs w:val="20"/>
              </w:rPr>
              <w:t>c</w:t>
            </w:r>
            <w:r w:rsidRPr="00BB410F">
              <w:rPr>
                <w:rFonts w:cs="Times New Roman"/>
                <w:color w:val="000000"/>
                <w:szCs w:val="20"/>
              </w:rPr>
              <w:t>lass</w:t>
            </w:r>
            <w:r>
              <w:rPr>
                <w:rFonts w:cs="Times New Roman"/>
                <w:color w:val="000000"/>
                <w:szCs w:val="20"/>
              </w:rPr>
              <w:t>-h</w:t>
            </w:r>
            <w:r w:rsidRPr="00BB410F">
              <w:rPr>
                <w:rFonts w:cs="Times New Roman"/>
                <w:color w:val="000000"/>
                <w:szCs w:val="20"/>
              </w:rPr>
              <w:t xml:space="preserve"> {</w:t>
            </w:r>
            <w:r w:rsidRPr="00BB410F">
              <w:rPr>
                <w:rFonts w:cs="Times New Roman"/>
                <w:color w:val="000000"/>
                <w:szCs w:val="20"/>
              </w:rPr>
              <w:br/>
            </w:r>
            <w:r w:rsidRPr="00BB410F">
              <w:rPr>
                <w:rFonts w:cs="Times New Roman"/>
                <w:color w:val="000000"/>
                <w:szCs w:val="20"/>
              </w:rPr>
              <w:tab/>
              <w:t>…</w:t>
            </w:r>
            <w:r w:rsidRPr="00BB410F">
              <w:rPr>
                <w:rFonts w:cs="Times New Roman"/>
                <w:color w:val="000000"/>
                <w:szCs w:val="20"/>
              </w:rPr>
              <w:br/>
            </w:r>
            <w:r w:rsidRPr="00BB410F">
              <w:rPr>
                <w:rFonts w:cs="Times New Roman"/>
                <w:color w:val="000000"/>
                <w:szCs w:val="20"/>
              </w:rPr>
              <w:tab/>
            </w:r>
            <w:r w:rsidRPr="00BB410F">
              <w:rPr>
                <w:rFonts w:cs="Times New Roman"/>
                <w:color w:val="000080"/>
                <w:szCs w:val="20"/>
              </w:rPr>
              <w:t>leaf</w:t>
            </w:r>
            <w:r w:rsidRPr="00BB410F">
              <w:rPr>
                <w:rFonts w:cs="Times New Roman"/>
                <w:color w:val="000000"/>
                <w:szCs w:val="20"/>
              </w:rPr>
              <w:t xml:space="preserve"> attribute</w:t>
            </w:r>
            <w:r>
              <w:rPr>
                <w:rFonts w:cs="Times New Roman"/>
                <w:color w:val="000000"/>
                <w:szCs w:val="20"/>
              </w:rPr>
              <w:t>-</w:t>
            </w:r>
            <w:r w:rsidRPr="00BB410F">
              <w:rPr>
                <w:rFonts w:cs="Times New Roman"/>
                <w:color w:val="000000"/>
                <w:szCs w:val="20"/>
              </w:rPr>
              <w:t>1 {</w:t>
            </w:r>
            <w:r w:rsidRPr="00BB410F">
              <w:rPr>
                <w:rFonts w:cs="Times New Roman"/>
                <w:color w:val="000000"/>
                <w:szCs w:val="20"/>
              </w:rPr>
              <w:br/>
            </w:r>
            <w:r w:rsidRPr="00BB410F">
              <w:rPr>
                <w:rFonts w:cs="Times New Roman"/>
                <w:color w:val="000000"/>
                <w:szCs w:val="20"/>
              </w:rPr>
              <w:tab/>
            </w:r>
            <w:r w:rsidRPr="00BB410F">
              <w:rPr>
                <w:rFonts w:cs="Times New Roman"/>
                <w:color w:val="000000"/>
                <w:szCs w:val="20"/>
              </w:rPr>
              <w:tab/>
            </w:r>
            <w:r w:rsidRPr="00BB410F">
              <w:rPr>
                <w:rFonts w:cs="Times New Roman"/>
                <w:color w:val="000080"/>
                <w:szCs w:val="20"/>
              </w:rPr>
              <w:t>type</w:t>
            </w:r>
            <w:r w:rsidRPr="00BB410F">
              <w:rPr>
                <w:rFonts w:cs="Times New Roman"/>
                <w:color w:val="000000"/>
                <w:szCs w:val="20"/>
              </w:rPr>
              <w:t xml:space="preserve"> </w:t>
            </w:r>
            <w:r>
              <w:rPr>
                <w:rFonts w:cs="Times New Roman"/>
                <w:color w:val="000000"/>
                <w:szCs w:val="20"/>
              </w:rPr>
              <w:t>e</w:t>
            </w:r>
            <w:r w:rsidRPr="00BB410F">
              <w:rPr>
                <w:rFonts w:cs="Times New Roman"/>
                <w:color w:val="000000"/>
                <w:szCs w:val="20"/>
              </w:rPr>
              <w:t>numeration</w:t>
            </w:r>
            <w:r>
              <w:rPr>
                <w:rFonts w:cs="Times New Roman"/>
                <w:color w:val="000000"/>
                <w:szCs w:val="20"/>
              </w:rPr>
              <w:t>-</w:t>
            </w:r>
            <w:r w:rsidRPr="00BB410F">
              <w:rPr>
                <w:rFonts w:cs="Times New Roman"/>
                <w:color w:val="000000"/>
                <w:szCs w:val="20"/>
              </w:rPr>
              <w:t>1;</w:t>
            </w:r>
            <w:r w:rsidRPr="00BB410F">
              <w:rPr>
                <w:rFonts w:cs="Times New Roman"/>
                <w:color w:val="000000"/>
                <w:szCs w:val="20"/>
              </w:rPr>
              <w:br/>
            </w:r>
            <w:r w:rsidRPr="00BB410F">
              <w:rPr>
                <w:rFonts w:cs="Times New Roman"/>
                <w:color w:val="000000"/>
                <w:szCs w:val="20"/>
              </w:rPr>
              <w:tab/>
            </w:r>
            <w:r w:rsidRPr="00BB410F">
              <w:rPr>
                <w:rFonts w:cs="Times New Roman"/>
                <w:color w:val="000000"/>
                <w:szCs w:val="20"/>
              </w:rPr>
              <w:tab/>
            </w:r>
            <w:r w:rsidRPr="00BB410F">
              <w:rPr>
                <w:rFonts w:cs="Times New Roman"/>
                <w:color w:val="000080"/>
                <w:szCs w:val="20"/>
              </w:rPr>
              <w:t>default</w:t>
            </w:r>
            <w:r w:rsidRPr="00BB410F">
              <w:rPr>
                <w:rFonts w:cs="Times New Roman"/>
                <w:color w:val="000000"/>
                <w:szCs w:val="20"/>
              </w:rPr>
              <w:t xml:space="preserve"> </w:t>
            </w:r>
            <w:r>
              <w:rPr>
                <w:rFonts w:cs="Times New Roman"/>
                <w:color w:val="000000"/>
                <w:szCs w:val="20"/>
              </w:rPr>
              <w:t>LITERAL_2</w:t>
            </w:r>
            <w:r w:rsidRPr="00BB410F">
              <w:rPr>
                <w:rFonts w:cs="Times New Roman"/>
                <w:color w:val="000000"/>
                <w:szCs w:val="20"/>
              </w:rPr>
              <w:t>;</w:t>
            </w:r>
            <w:r w:rsidRPr="00BB410F">
              <w:rPr>
                <w:rFonts w:cs="Times New Roman"/>
                <w:color w:val="000000"/>
                <w:szCs w:val="20"/>
              </w:rPr>
              <w:br/>
            </w:r>
            <w:r w:rsidRPr="00BB410F">
              <w:rPr>
                <w:rFonts w:cs="Times New Roman"/>
                <w:color w:val="000000"/>
                <w:szCs w:val="20"/>
              </w:rPr>
              <w:tab/>
              <w:t>}</w:t>
            </w:r>
            <w:r w:rsidRPr="00BB410F">
              <w:rPr>
                <w:rFonts w:cs="Times New Roman"/>
                <w:color w:val="000000"/>
                <w:szCs w:val="20"/>
              </w:rPr>
              <w:br/>
              <w:t>}</w:t>
            </w:r>
          </w:p>
        </w:tc>
      </w:tr>
      <w:tr w:rsidR="00914380" w14:paraId="71F22128" w14:textId="77777777" w:rsidTr="007E2DCC">
        <w:trPr>
          <w:cantSplit/>
          <w:tblHeader w:val="0"/>
        </w:trPr>
        <w:tc>
          <w:tcPr>
            <w:tcW w:w="4750" w:type="dxa"/>
            <w:vMerge/>
          </w:tcPr>
          <w:p w14:paraId="1E60E7DA" w14:textId="2C66FFAE" w:rsidR="00914380" w:rsidRDefault="00914380" w:rsidP="007668EA">
            <w:pPr>
              <w:keepNext/>
              <w:tabs>
                <w:tab w:val="left" w:pos="270"/>
                <w:tab w:val="left" w:pos="540"/>
                <w:tab w:val="left" w:pos="810"/>
              </w:tabs>
              <w:rPr>
                <w:noProof/>
                <w:sz w:val="24"/>
                <w:lang w:eastAsia="de-DE"/>
              </w:rPr>
            </w:pPr>
          </w:p>
        </w:tc>
        <w:tc>
          <w:tcPr>
            <w:tcW w:w="4750" w:type="dxa"/>
          </w:tcPr>
          <w:p w14:paraId="06AB5D4E" w14:textId="77777777" w:rsidR="00914380" w:rsidRPr="004C2510" w:rsidRDefault="00914380" w:rsidP="007656D2">
            <w:pPr>
              <w:keepNext/>
              <w:tabs>
                <w:tab w:val="left" w:pos="315"/>
                <w:tab w:val="left" w:pos="599"/>
                <w:tab w:val="left" w:pos="904"/>
              </w:tabs>
              <w:spacing w:beforeLines="40" w:before="96" w:afterLines="40" w:after="96"/>
              <w:rPr>
                <w:b/>
              </w:rPr>
            </w:pPr>
            <w:r w:rsidRPr="004C2510">
              <w:rPr>
                <w:b/>
              </w:rPr>
              <w:t>Using “identity”</w:t>
            </w:r>
            <w:proofErr w:type="gramStart"/>
            <w:r>
              <w:rPr>
                <w:b/>
              </w:rPr>
              <w:t>/”base</w:t>
            </w:r>
            <w:proofErr w:type="gramEnd"/>
            <w:r>
              <w:rPr>
                <w:b/>
              </w:rPr>
              <w:t xml:space="preserve">” </w:t>
            </w:r>
            <w:r w:rsidRPr="00222F9F">
              <w:rPr>
                <w:b/>
              </w:rPr>
              <w:t>(</w:t>
            </w:r>
            <w:proofErr w:type="spellStart"/>
            <w:r w:rsidRPr="00222F9F">
              <w:rPr>
                <w:b/>
              </w:rPr>
              <w:t>isLeaf</w:t>
            </w:r>
            <w:proofErr w:type="spellEnd"/>
            <w:r w:rsidRPr="00222F9F">
              <w:rPr>
                <w:b/>
              </w:rPr>
              <w:t xml:space="preserve"> = </w:t>
            </w:r>
            <w:r>
              <w:rPr>
                <w:b/>
              </w:rPr>
              <w:t>false</w:t>
            </w:r>
            <w:r w:rsidRPr="00222F9F">
              <w:rPr>
                <w:b/>
              </w:rPr>
              <w:t>)</w:t>
            </w:r>
          </w:p>
          <w:p w14:paraId="77273B45" w14:textId="77777777" w:rsidR="00914380" w:rsidRDefault="00914380" w:rsidP="007656D2">
            <w:pPr>
              <w:keepNext/>
              <w:tabs>
                <w:tab w:val="left" w:pos="315"/>
                <w:tab w:val="left" w:pos="599"/>
                <w:tab w:val="left" w:pos="904"/>
              </w:tabs>
              <w:spacing w:beforeLines="40" w:before="96" w:afterLines="40" w:after="96"/>
              <w:rPr>
                <w:sz w:val="24"/>
              </w:rPr>
            </w:pPr>
            <w:r>
              <w:t>// an empty identity value is a “base identity”</w:t>
            </w:r>
            <w:r>
              <w:br/>
              <w:t xml:space="preserve">// </w:t>
            </w:r>
            <w:proofErr w:type="gramStart"/>
            <w:r>
              <w:t>i.e.</w:t>
            </w:r>
            <w:proofErr w:type="gramEnd"/>
            <w:r>
              <w:t xml:space="preserve"> it provides the reference name for a set of values</w:t>
            </w:r>
          </w:p>
          <w:p w14:paraId="3719C046" w14:textId="17904A11" w:rsidR="00914380" w:rsidRDefault="00914380" w:rsidP="007656D2">
            <w:pPr>
              <w:tabs>
                <w:tab w:val="left" w:pos="315"/>
                <w:tab w:val="left" w:pos="599"/>
                <w:tab w:val="left" w:pos="882"/>
              </w:tabs>
              <w:autoSpaceDE w:val="0"/>
              <w:autoSpaceDN w:val="0"/>
              <w:adjustRightInd w:val="0"/>
              <w:spacing w:beforeLines="40" w:before="96" w:afterLines="40" w:after="96"/>
              <w:rPr>
                <w:b/>
                <w:sz w:val="24"/>
              </w:rPr>
            </w:pPr>
            <w:r w:rsidRPr="00CC76D1">
              <w:rPr>
                <w:rFonts w:cs="Times New Roman"/>
                <w:color w:val="000080"/>
                <w:szCs w:val="20"/>
              </w:rPr>
              <w:t>identity</w:t>
            </w:r>
            <w:r w:rsidRPr="00CC76D1">
              <w:rPr>
                <w:rFonts w:cs="Times New Roman"/>
                <w:color w:val="000000"/>
                <w:szCs w:val="20"/>
              </w:rPr>
              <w:t xml:space="preserve"> </w:t>
            </w:r>
            <w:r>
              <w:rPr>
                <w:rFonts w:cs="Times New Roman"/>
                <w:color w:val="000000"/>
                <w:szCs w:val="20"/>
              </w:rPr>
              <w:t>ENUMERATION_1</w:t>
            </w:r>
            <w:r w:rsidRPr="00CC76D1">
              <w:rPr>
                <w:rFonts w:cs="Times New Roman"/>
                <w:color w:val="000000"/>
                <w:szCs w:val="20"/>
              </w:rPr>
              <w:t>;</w:t>
            </w:r>
            <w:r>
              <w:rPr>
                <w:rFonts w:cs="Times New Roman"/>
                <w:color w:val="000000"/>
                <w:szCs w:val="20"/>
              </w:rPr>
              <w:br/>
            </w:r>
            <w:r w:rsidRPr="00CC76D1">
              <w:rPr>
                <w:rFonts w:cs="Times New Roman"/>
                <w:color w:val="000080"/>
                <w:szCs w:val="20"/>
              </w:rPr>
              <w:t>identity</w:t>
            </w:r>
            <w:r w:rsidRPr="00CC76D1">
              <w:rPr>
                <w:rFonts w:cs="Times New Roman"/>
                <w:color w:val="000000"/>
                <w:szCs w:val="20"/>
              </w:rPr>
              <w:t xml:space="preserve"> </w:t>
            </w:r>
            <w:r>
              <w:rPr>
                <w:rFonts w:cs="Times New Roman"/>
                <w:color w:val="000000"/>
                <w:szCs w:val="20"/>
              </w:rPr>
              <w:t>ENUMERATION_1_LITERAL_1</w:t>
            </w:r>
            <w:r w:rsidRPr="00CC76D1">
              <w:rPr>
                <w:rFonts w:cs="Times New Roman"/>
                <w:color w:val="000000"/>
                <w:szCs w:val="20"/>
              </w:rPr>
              <w:t xml:space="preserve"> {</w:t>
            </w:r>
            <w:r>
              <w:rPr>
                <w:rFonts w:cs="Times New Roman"/>
                <w:color w:val="000000"/>
                <w:szCs w:val="20"/>
              </w:rPr>
              <w:br/>
            </w:r>
            <w:r w:rsidRPr="00CC76D1">
              <w:rPr>
                <w:rFonts w:cs="Times New Roman"/>
                <w:color w:val="000000"/>
                <w:szCs w:val="20"/>
              </w:rPr>
              <w:tab/>
            </w:r>
            <w:r w:rsidRPr="00CC76D1">
              <w:rPr>
                <w:rFonts w:cs="Times New Roman"/>
                <w:color w:val="802020"/>
                <w:szCs w:val="20"/>
              </w:rPr>
              <w:t>// the “base” statement qualifies this identity value</w:t>
            </w:r>
            <w:r>
              <w:rPr>
                <w:rFonts w:cs="Times New Roman"/>
                <w:color w:val="802020"/>
                <w:szCs w:val="20"/>
              </w:rPr>
              <w:br/>
            </w:r>
            <w:r w:rsidRPr="00CC76D1">
              <w:rPr>
                <w:rFonts w:cs="Times New Roman"/>
                <w:color w:val="000000"/>
                <w:szCs w:val="20"/>
              </w:rPr>
              <w:tab/>
            </w:r>
            <w:r w:rsidRPr="00CC76D1">
              <w:rPr>
                <w:rFonts w:cs="Times New Roman"/>
                <w:color w:val="802020"/>
                <w:szCs w:val="20"/>
              </w:rPr>
              <w:t xml:space="preserve">// as belonging to the </w:t>
            </w:r>
            <w:r>
              <w:rPr>
                <w:rFonts w:cs="Times New Roman"/>
                <w:color w:val="000000"/>
                <w:szCs w:val="20"/>
              </w:rPr>
              <w:t>ENUMERATION_1</w:t>
            </w:r>
            <w:r w:rsidRPr="00CC76D1">
              <w:rPr>
                <w:rFonts w:cs="Times New Roman"/>
                <w:color w:val="802020"/>
                <w:szCs w:val="20"/>
              </w:rPr>
              <w:t xml:space="preserve"> set</w:t>
            </w:r>
            <w:r>
              <w:rPr>
                <w:rFonts w:cs="Times New Roman"/>
                <w:color w:val="802020"/>
                <w:szCs w:val="20"/>
              </w:rPr>
              <w:br/>
            </w:r>
            <w:r w:rsidRPr="00CC76D1">
              <w:rPr>
                <w:rFonts w:cs="Times New Roman"/>
                <w:color w:val="000000"/>
                <w:szCs w:val="20"/>
              </w:rPr>
              <w:tab/>
            </w:r>
            <w:r w:rsidRPr="00CC76D1">
              <w:rPr>
                <w:rFonts w:cs="Times New Roman"/>
                <w:color w:val="000080"/>
                <w:szCs w:val="20"/>
              </w:rPr>
              <w:t>base</w:t>
            </w:r>
            <w:r w:rsidRPr="00CC76D1">
              <w:rPr>
                <w:rFonts w:cs="Times New Roman"/>
                <w:color w:val="000000"/>
                <w:szCs w:val="20"/>
              </w:rPr>
              <w:t xml:space="preserve"> </w:t>
            </w:r>
            <w:r>
              <w:rPr>
                <w:rFonts w:cs="Times New Roman"/>
                <w:color w:val="000000"/>
                <w:szCs w:val="20"/>
              </w:rPr>
              <w:t>ENUMERATION_1</w:t>
            </w:r>
            <w:r w:rsidRPr="00CC76D1">
              <w:rPr>
                <w:rFonts w:cs="Times New Roman"/>
                <w:color w:val="000000"/>
                <w:szCs w:val="20"/>
              </w:rPr>
              <w:t>;</w:t>
            </w:r>
            <w:r>
              <w:rPr>
                <w:rFonts w:cs="Times New Roman"/>
                <w:color w:val="000000"/>
                <w:szCs w:val="20"/>
              </w:rPr>
              <w:br/>
            </w:r>
            <w:r w:rsidRPr="00CC76D1">
              <w:rPr>
                <w:rFonts w:cs="Times New Roman"/>
                <w:color w:val="000000"/>
                <w:szCs w:val="20"/>
              </w:rPr>
              <w:t>}</w:t>
            </w:r>
            <w:r>
              <w:rPr>
                <w:rFonts w:cs="Times New Roman"/>
                <w:color w:val="000000"/>
                <w:szCs w:val="20"/>
              </w:rPr>
              <w:br/>
            </w:r>
            <w:r w:rsidRPr="00CC76D1">
              <w:rPr>
                <w:rFonts w:cs="Times New Roman"/>
                <w:color w:val="000080"/>
                <w:szCs w:val="20"/>
              </w:rPr>
              <w:t>identity</w:t>
            </w:r>
            <w:r w:rsidRPr="00CC76D1">
              <w:rPr>
                <w:rFonts w:cs="Times New Roman"/>
                <w:color w:val="000000"/>
                <w:szCs w:val="20"/>
              </w:rPr>
              <w:t xml:space="preserve"> </w:t>
            </w:r>
            <w:r>
              <w:rPr>
                <w:rFonts w:cs="Times New Roman"/>
                <w:color w:val="000000"/>
                <w:szCs w:val="20"/>
              </w:rPr>
              <w:t>ENUMERATION_1_LITERAL_2</w:t>
            </w:r>
            <w:r w:rsidRPr="00CC76D1">
              <w:rPr>
                <w:rFonts w:cs="Times New Roman"/>
                <w:color w:val="000000"/>
                <w:szCs w:val="20"/>
              </w:rPr>
              <w:t xml:space="preserve"> {</w:t>
            </w:r>
            <w:r>
              <w:rPr>
                <w:rFonts w:cs="Times New Roman"/>
                <w:color w:val="000000"/>
                <w:szCs w:val="20"/>
              </w:rPr>
              <w:br/>
            </w:r>
            <w:r w:rsidRPr="00CC76D1">
              <w:rPr>
                <w:rFonts w:cs="Times New Roman"/>
                <w:color w:val="000000"/>
                <w:szCs w:val="20"/>
              </w:rPr>
              <w:tab/>
            </w:r>
            <w:r w:rsidRPr="00CC76D1">
              <w:rPr>
                <w:rFonts w:cs="Times New Roman"/>
                <w:color w:val="000080"/>
                <w:szCs w:val="20"/>
              </w:rPr>
              <w:t>base</w:t>
            </w:r>
            <w:r w:rsidRPr="00CC76D1">
              <w:rPr>
                <w:rFonts w:cs="Times New Roman"/>
                <w:color w:val="000000"/>
                <w:szCs w:val="20"/>
              </w:rPr>
              <w:t xml:space="preserve"> </w:t>
            </w:r>
            <w:r>
              <w:rPr>
                <w:rFonts w:cs="Times New Roman"/>
                <w:color w:val="000000"/>
                <w:szCs w:val="20"/>
              </w:rPr>
              <w:t>ENUMERATION_1</w:t>
            </w:r>
            <w:r w:rsidRPr="00CC76D1">
              <w:rPr>
                <w:rFonts w:cs="Times New Roman"/>
                <w:color w:val="000000"/>
                <w:szCs w:val="20"/>
              </w:rPr>
              <w:t>;</w:t>
            </w:r>
            <w:r>
              <w:rPr>
                <w:rFonts w:cs="Times New Roman"/>
                <w:color w:val="000000"/>
                <w:szCs w:val="20"/>
              </w:rPr>
              <w:br/>
            </w:r>
            <w:r w:rsidRPr="00CC76D1">
              <w:rPr>
                <w:rFonts w:cs="Times New Roman"/>
                <w:color w:val="000000"/>
                <w:szCs w:val="20"/>
              </w:rPr>
              <w:t>}</w:t>
            </w:r>
            <w:r>
              <w:rPr>
                <w:rFonts w:cs="Times New Roman"/>
                <w:color w:val="000000"/>
                <w:szCs w:val="20"/>
              </w:rPr>
              <w:br/>
            </w:r>
            <w:r w:rsidRPr="00CC76D1">
              <w:rPr>
                <w:rFonts w:cs="Times New Roman"/>
                <w:color w:val="000080"/>
                <w:szCs w:val="20"/>
              </w:rPr>
              <w:t>identity</w:t>
            </w:r>
            <w:r w:rsidRPr="00CC76D1">
              <w:rPr>
                <w:rFonts w:cs="Times New Roman"/>
                <w:color w:val="000000"/>
                <w:szCs w:val="20"/>
              </w:rPr>
              <w:t xml:space="preserve"> </w:t>
            </w:r>
            <w:r>
              <w:rPr>
                <w:rFonts w:cs="Times New Roman"/>
                <w:color w:val="000000"/>
                <w:szCs w:val="20"/>
              </w:rPr>
              <w:t>ENUMERATION_1_LITERAL_3</w:t>
            </w:r>
            <w:r w:rsidRPr="00CC76D1">
              <w:rPr>
                <w:rFonts w:cs="Times New Roman"/>
                <w:color w:val="000000"/>
                <w:szCs w:val="20"/>
              </w:rPr>
              <w:t xml:space="preserve"> {</w:t>
            </w:r>
            <w:r>
              <w:rPr>
                <w:rFonts w:cs="Times New Roman"/>
                <w:color w:val="000000"/>
                <w:szCs w:val="20"/>
              </w:rPr>
              <w:br/>
            </w:r>
            <w:r w:rsidRPr="00CC76D1">
              <w:rPr>
                <w:rFonts w:cs="Times New Roman"/>
                <w:color w:val="000000"/>
                <w:szCs w:val="20"/>
              </w:rPr>
              <w:tab/>
            </w:r>
            <w:r w:rsidRPr="00CC76D1">
              <w:rPr>
                <w:rFonts w:cs="Times New Roman"/>
                <w:color w:val="000080"/>
                <w:szCs w:val="20"/>
              </w:rPr>
              <w:t>base</w:t>
            </w:r>
            <w:r w:rsidRPr="00CC76D1">
              <w:rPr>
                <w:rFonts w:cs="Times New Roman"/>
                <w:color w:val="000000"/>
                <w:szCs w:val="20"/>
              </w:rPr>
              <w:t xml:space="preserve"> </w:t>
            </w:r>
            <w:r>
              <w:rPr>
                <w:rFonts w:cs="Times New Roman"/>
                <w:color w:val="000000"/>
                <w:szCs w:val="20"/>
              </w:rPr>
              <w:t>ENUMERATION_1</w:t>
            </w:r>
            <w:r w:rsidRPr="00CC76D1">
              <w:rPr>
                <w:rFonts w:cs="Times New Roman"/>
                <w:color w:val="000000"/>
                <w:szCs w:val="20"/>
              </w:rPr>
              <w:t>;</w:t>
            </w:r>
            <w:r>
              <w:rPr>
                <w:rFonts w:cs="Times New Roman"/>
                <w:color w:val="000000"/>
                <w:szCs w:val="20"/>
              </w:rPr>
              <w:br/>
            </w:r>
            <w:r w:rsidRPr="00CC76D1">
              <w:rPr>
                <w:rFonts w:cs="Times New Roman"/>
                <w:color w:val="000000"/>
                <w:szCs w:val="20"/>
              </w:rPr>
              <w:t>}</w:t>
            </w:r>
            <w:r>
              <w:rPr>
                <w:rFonts w:cs="Times New Roman"/>
                <w:color w:val="000000"/>
                <w:szCs w:val="20"/>
              </w:rPr>
              <w:br/>
            </w:r>
            <w:r w:rsidRPr="00CC76D1">
              <w:rPr>
                <w:rFonts w:cs="Times New Roman"/>
                <w:color w:val="000000"/>
                <w:szCs w:val="20"/>
              </w:rPr>
              <w:t>……</w:t>
            </w:r>
            <w:r>
              <w:rPr>
                <w:rFonts w:cs="Times New Roman"/>
                <w:color w:val="000000"/>
                <w:szCs w:val="20"/>
              </w:rPr>
              <w:br/>
            </w:r>
            <w:r w:rsidRPr="00CC76D1">
              <w:rPr>
                <w:rFonts w:cs="Times New Roman"/>
                <w:color w:val="000080"/>
                <w:szCs w:val="20"/>
              </w:rPr>
              <w:t>typedef</w:t>
            </w:r>
            <w:r w:rsidRPr="00CC76D1">
              <w:rPr>
                <w:rFonts w:cs="Times New Roman"/>
                <w:color w:val="000000"/>
                <w:szCs w:val="20"/>
              </w:rPr>
              <w:t xml:space="preserve"> </w:t>
            </w:r>
            <w:r>
              <w:rPr>
                <w:rFonts w:cs="Times New Roman"/>
                <w:color w:val="000000"/>
                <w:szCs w:val="20"/>
              </w:rPr>
              <w:t>e</w:t>
            </w:r>
            <w:r w:rsidRPr="00CC76D1">
              <w:rPr>
                <w:rFonts w:cs="Times New Roman"/>
                <w:color w:val="000000"/>
                <w:szCs w:val="20"/>
              </w:rPr>
              <w:t>numeration</w:t>
            </w:r>
            <w:r>
              <w:rPr>
                <w:rFonts w:cs="Times New Roman"/>
                <w:color w:val="000000"/>
                <w:szCs w:val="20"/>
              </w:rPr>
              <w:t>-</w:t>
            </w:r>
            <w:r w:rsidRPr="00CC76D1">
              <w:rPr>
                <w:rFonts w:cs="Times New Roman"/>
                <w:color w:val="000000"/>
                <w:szCs w:val="20"/>
              </w:rPr>
              <w:t>1 {</w:t>
            </w:r>
            <w:r>
              <w:rPr>
                <w:rFonts w:cs="Times New Roman"/>
                <w:color w:val="000000"/>
                <w:szCs w:val="20"/>
              </w:rPr>
              <w:br/>
            </w:r>
            <w:r w:rsidRPr="00CC76D1">
              <w:rPr>
                <w:rFonts w:cs="Times New Roman"/>
                <w:color w:val="000000"/>
                <w:szCs w:val="20"/>
              </w:rPr>
              <w:tab/>
            </w:r>
            <w:r w:rsidRPr="00CC76D1">
              <w:rPr>
                <w:rFonts w:cs="Times New Roman"/>
                <w:color w:val="000080"/>
                <w:szCs w:val="20"/>
              </w:rPr>
              <w:t>type</w:t>
            </w:r>
            <w:r w:rsidRPr="00CC76D1">
              <w:rPr>
                <w:rFonts w:cs="Times New Roman"/>
                <w:color w:val="000000"/>
                <w:szCs w:val="20"/>
              </w:rPr>
              <w:t xml:space="preserve"> </w:t>
            </w:r>
            <w:proofErr w:type="spellStart"/>
            <w:r w:rsidRPr="00CC76D1">
              <w:rPr>
                <w:rFonts w:cs="Times New Roman"/>
                <w:color w:val="008080"/>
                <w:szCs w:val="20"/>
              </w:rPr>
              <w:t>identityref</w:t>
            </w:r>
            <w:proofErr w:type="spellEnd"/>
            <w:r w:rsidRPr="00CC76D1">
              <w:rPr>
                <w:rFonts w:cs="Times New Roman"/>
                <w:color w:val="000000"/>
                <w:szCs w:val="20"/>
              </w:rPr>
              <w:t xml:space="preserve"> {</w:t>
            </w:r>
            <w:r>
              <w:rPr>
                <w:rFonts w:cs="Times New Roman"/>
                <w:color w:val="000000"/>
                <w:szCs w:val="20"/>
              </w:rPr>
              <w:br/>
            </w:r>
            <w:r w:rsidRPr="00CC76D1">
              <w:rPr>
                <w:rFonts w:cs="Times New Roman"/>
                <w:color w:val="000000"/>
                <w:szCs w:val="20"/>
              </w:rPr>
              <w:tab/>
            </w:r>
            <w:r w:rsidRPr="00CC76D1">
              <w:rPr>
                <w:rFonts w:cs="Times New Roman"/>
                <w:color w:val="000000"/>
                <w:szCs w:val="20"/>
              </w:rPr>
              <w:tab/>
            </w:r>
            <w:r w:rsidRPr="00CC76D1">
              <w:rPr>
                <w:rFonts w:cs="Times New Roman"/>
                <w:color w:val="802020"/>
                <w:szCs w:val="20"/>
              </w:rPr>
              <w:t>// “</w:t>
            </w:r>
            <w:proofErr w:type="spellStart"/>
            <w:r w:rsidRPr="00CC76D1">
              <w:rPr>
                <w:rFonts w:cs="Times New Roman"/>
                <w:color w:val="802020"/>
                <w:szCs w:val="20"/>
              </w:rPr>
              <w:t>identityref</w:t>
            </w:r>
            <w:proofErr w:type="spellEnd"/>
            <w:r w:rsidRPr="00CC76D1">
              <w:rPr>
                <w:rFonts w:cs="Times New Roman"/>
                <w:color w:val="802020"/>
                <w:szCs w:val="20"/>
              </w:rPr>
              <w:t>” defines the associated set</w:t>
            </w:r>
            <w:r>
              <w:rPr>
                <w:rFonts w:cs="Times New Roman"/>
                <w:color w:val="802020"/>
                <w:szCs w:val="20"/>
              </w:rPr>
              <w:br/>
            </w:r>
            <w:r w:rsidRPr="00CC76D1">
              <w:rPr>
                <w:rFonts w:cs="Times New Roman"/>
                <w:color w:val="000000"/>
                <w:szCs w:val="20"/>
              </w:rPr>
              <w:tab/>
            </w:r>
            <w:r w:rsidRPr="00CC76D1">
              <w:rPr>
                <w:rFonts w:cs="Times New Roman"/>
                <w:color w:val="000000"/>
                <w:szCs w:val="20"/>
              </w:rPr>
              <w:tab/>
            </w:r>
            <w:r w:rsidRPr="00CC76D1">
              <w:rPr>
                <w:rFonts w:cs="Times New Roman"/>
                <w:color w:val="000080"/>
                <w:szCs w:val="20"/>
              </w:rPr>
              <w:t>base</w:t>
            </w:r>
            <w:r w:rsidRPr="00CC76D1">
              <w:rPr>
                <w:rFonts w:cs="Times New Roman"/>
                <w:color w:val="000000"/>
                <w:szCs w:val="20"/>
              </w:rPr>
              <w:t xml:space="preserve"> </w:t>
            </w:r>
            <w:r>
              <w:rPr>
                <w:rFonts w:cs="Times New Roman"/>
                <w:color w:val="000000"/>
                <w:szCs w:val="20"/>
              </w:rPr>
              <w:t>ENUMERATION_1</w:t>
            </w:r>
            <w:r w:rsidRPr="00CC76D1">
              <w:rPr>
                <w:rFonts w:cs="Times New Roman"/>
                <w:color w:val="000000"/>
                <w:szCs w:val="20"/>
              </w:rPr>
              <w:t>;</w:t>
            </w:r>
            <w:r w:rsidRPr="00CC76D1">
              <w:rPr>
                <w:rFonts w:cs="Times New Roman"/>
                <w:color w:val="000000"/>
                <w:szCs w:val="20"/>
              </w:rPr>
              <w:br/>
            </w:r>
            <w:r w:rsidRPr="00CC76D1">
              <w:rPr>
                <w:rFonts w:cs="Times New Roman"/>
                <w:color w:val="000000"/>
                <w:szCs w:val="20"/>
              </w:rPr>
              <w:tab/>
              <w:t>}</w:t>
            </w:r>
            <w:r w:rsidRPr="00CC76D1">
              <w:rPr>
                <w:rFonts w:cs="Times New Roman"/>
                <w:color w:val="000000"/>
                <w:szCs w:val="20"/>
              </w:rPr>
              <w:br/>
              <w:t>}</w:t>
            </w:r>
            <w:r>
              <w:rPr>
                <w:rFonts w:cs="Times New Roman"/>
                <w:color w:val="000000"/>
                <w:szCs w:val="20"/>
              </w:rPr>
              <w:br/>
            </w:r>
            <w:r w:rsidRPr="00CC76D1">
              <w:rPr>
                <w:rFonts w:cs="Times New Roman"/>
                <w:color w:val="000000"/>
                <w:szCs w:val="20"/>
              </w:rPr>
              <w:t>......</w:t>
            </w:r>
            <w:r>
              <w:rPr>
                <w:rFonts w:cs="Times New Roman"/>
                <w:color w:val="000000"/>
                <w:szCs w:val="20"/>
              </w:rPr>
              <w:br/>
            </w:r>
            <w:r w:rsidRPr="00CC76D1">
              <w:rPr>
                <w:rFonts w:cs="Times New Roman"/>
                <w:color w:val="000080"/>
                <w:szCs w:val="20"/>
              </w:rPr>
              <w:t>leaf</w:t>
            </w:r>
            <w:r w:rsidRPr="00CC76D1">
              <w:rPr>
                <w:rFonts w:cs="Times New Roman"/>
                <w:color w:val="000000"/>
                <w:szCs w:val="20"/>
              </w:rPr>
              <w:t xml:space="preserve"> attribute</w:t>
            </w:r>
            <w:r>
              <w:rPr>
                <w:rFonts w:cs="Times New Roman"/>
                <w:color w:val="000000"/>
                <w:szCs w:val="20"/>
              </w:rPr>
              <w:t>-</w:t>
            </w:r>
            <w:r w:rsidRPr="00CC76D1">
              <w:rPr>
                <w:rFonts w:cs="Times New Roman"/>
                <w:color w:val="000000"/>
                <w:szCs w:val="20"/>
              </w:rPr>
              <w:t>1 {</w:t>
            </w:r>
            <w:r>
              <w:rPr>
                <w:rFonts w:cs="Times New Roman"/>
                <w:color w:val="000000"/>
                <w:szCs w:val="20"/>
              </w:rPr>
              <w:br/>
            </w:r>
            <w:r w:rsidRPr="00CC76D1">
              <w:rPr>
                <w:rFonts w:cs="Times New Roman"/>
                <w:color w:val="000000"/>
                <w:szCs w:val="20"/>
              </w:rPr>
              <w:tab/>
            </w:r>
            <w:r w:rsidRPr="00CC76D1">
              <w:rPr>
                <w:rFonts w:cs="Times New Roman"/>
                <w:color w:val="000080"/>
                <w:szCs w:val="20"/>
              </w:rPr>
              <w:t>type</w:t>
            </w:r>
            <w:r w:rsidRPr="00CC76D1">
              <w:rPr>
                <w:rFonts w:cs="Times New Roman"/>
                <w:color w:val="000000"/>
                <w:szCs w:val="20"/>
              </w:rPr>
              <w:t xml:space="preserve"> </w:t>
            </w:r>
            <w:r>
              <w:rPr>
                <w:rFonts w:cs="Times New Roman"/>
                <w:color w:val="000000"/>
                <w:szCs w:val="20"/>
              </w:rPr>
              <w:t>e</w:t>
            </w:r>
            <w:r w:rsidRPr="00CC76D1">
              <w:rPr>
                <w:rFonts w:cs="Times New Roman"/>
                <w:color w:val="000000"/>
                <w:szCs w:val="20"/>
              </w:rPr>
              <w:t>numeration</w:t>
            </w:r>
            <w:r>
              <w:rPr>
                <w:rFonts w:cs="Times New Roman"/>
                <w:color w:val="000000"/>
                <w:szCs w:val="20"/>
              </w:rPr>
              <w:t>-</w:t>
            </w:r>
            <w:r w:rsidRPr="00CC76D1">
              <w:rPr>
                <w:rFonts w:cs="Times New Roman"/>
                <w:color w:val="000000"/>
                <w:szCs w:val="20"/>
              </w:rPr>
              <w:t>1;</w:t>
            </w:r>
            <w:r>
              <w:rPr>
                <w:rFonts w:cs="Times New Roman"/>
                <w:color w:val="000000"/>
                <w:szCs w:val="20"/>
              </w:rPr>
              <w:br/>
            </w:r>
            <w:r w:rsidRPr="00CC76D1">
              <w:rPr>
                <w:rFonts w:cs="Times New Roman"/>
                <w:color w:val="000000"/>
                <w:szCs w:val="20"/>
              </w:rPr>
              <w:t>}</w:t>
            </w:r>
          </w:p>
        </w:tc>
      </w:tr>
    </w:tbl>
    <w:p w14:paraId="02FB9412" w14:textId="6A359935" w:rsidR="007E2DCC" w:rsidRDefault="007E2DCC" w:rsidP="007E2DCC">
      <w:pPr>
        <w:rPr>
          <w:ins w:id="324" w:author="Bernd Zeuner" w:date="2023-08-22T17:33:00Z"/>
          <w:szCs w:val="24"/>
        </w:rPr>
      </w:pPr>
      <w:ins w:id="325" w:author="Bernd Zeuner" w:date="2023-08-22T17:31:00Z">
        <w:r w:rsidRPr="0017639E">
          <w:rPr>
            <w:szCs w:val="24"/>
          </w:rPr>
          <w:lastRenderedPageBreak/>
          <w:t xml:space="preserve">The table below shows the YANG mapping for </w:t>
        </w:r>
        <w:r>
          <w:rPr>
            <w:szCs w:val="24"/>
          </w:rPr>
          <w:t xml:space="preserve">enumerations that are </w:t>
        </w:r>
      </w:ins>
      <w:ins w:id="326" w:author="Bernd Zeuner" w:date="2023-08-25T13:28:00Z">
        <w:r w:rsidR="00750BC2">
          <w:rPr>
            <w:szCs w:val="24"/>
          </w:rPr>
          <w:t>modelled</w:t>
        </w:r>
      </w:ins>
      <w:ins w:id="327" w:author="Bernd Zeuner" w:date="2023-08-22T17:31:00Z">
        <w:r>
          <w:rPr>
            <w:szCs w:val="24"/>
          </w:rPr>
          <w:t xml:space="preserve"> using inheritance</w:t>
        </w:r>
        <w:r w:rsidRPr="0017639E">
          <w:rPr>
            <w:szCs w:val="24"/>
          </w:rPr>
          <w:t>.</w:t>
        </w:r>
      </w:ins>
      <w:ins w:id="328" w:author="Bernd Zeuner" w:date="2023-08-22T17:33:00Z">
        <w:r w:rsidR="00A90F69">
          <w:rPr>
            <w:szCs w:val="24"/>
          </w:rPr>
          <w:br/>
          <w:t>To be noted:</w:t>
        </w:r>
      </w:ins>
    </w:p>
    <w:p w14:paraId="2BAF73E9" w14:textId="15B3ABCD" w:rsidR="00A90F69" w:rsidRDefault="00A90F69" w:rsidP="00A90F69">
      <w:pPr>
        <w:pStyle w:val="Listenabsatz"/>
        <w:numPr>
          <w:ilvl w:val="0"/>
          <w:numId w:val="40"/>
        </w:numPr>
        <w:rPr>
          <w:ins w:id="329" w:author="Bernd Zeuner" w:date="2023-08-22T17:34:00Z"/>
          <w:szCs w:val="24"/>
        </w:rPr>
      </w:pPr>
      <w:ins w:id="330" w:author="Bernd Zeuner" w:date="2023-08-22T17:33:00Z">
        <w:r>
          <w:rPr>
            <w:szCs w:val="24"/>
          </w:rPr>
          <w:t>Abstract</w:t>
        </w:r>
      </w:ins>
      <w:ins w:id="331" w:author="Bernd Zeuner" w:date="2023-08-22T17:34:00Z">
        <w:r>
          <w:rPr>
            <w:szCs w:val="24"/>
          </w:rPr>
          <w:t xml:space="preserve"> enumerations are not defined in a typedef</w:t>
        </w:r>
      </w:ins>
    </w:p>
    <w:p w14:paraId="28D2A686" w14:textId="013DB402" w:rsidR="00A90F69" w:rsidRDefault="008E58F1" w:rsidP="00A90F69">
      <w:pPr>
        <w:pStyle w:val="Listenabsatz"/>
        <w:numPr>
          <w:ilvl w:val="0"/>
          <w:numId w:val="40"/>
        </w:numPr>
        <w:rPr>
          <w:ins w:id="332" w:author="Bernd Zeuner" w:date="2023-08-24T15:21:00Z"/>
          <w:szCs w:val="24"/>
        </w:rPr>
      </w:pPr>
      <w:ins w:id="333" w:author="Bernd Zeuner" w:date="2023-08-24T15:20:00Z">
        <w:r>
          <w:rPr>
            <w:szCs w:val="24"/>
          </w:rPr>
          <w:t xml:space="preserve">All enumerations are marked by </w:t>
        </w:r>
      </w:ins>
      <w:ins w:id="334" w:author="Bernd Zeuner" w:date="2023-08-24T15:21:00Z">
        <w:r>
          <w:rPr>
            <w:szCs w:val="24"/>
          </w:rPr>
          <w:t>“Is Leaf” = true</w:t>
        </w:r>
      </w:ins>
    </w:p>
    <w:p w14:paraId="372F645A" w14:textId="4D73E31C" w:rsidR="008E58F1" w:rsidRPr="00A90F69" w:rsidRDefault="008E58F1" w:rsidP="00A90F69">
      <w:pPr>
        <w:pStyle w:val="Listenabsatz"/>
        <w:numPr>
          <w:ilvl w:val="0"/>
          <w:numId w:val="40"/>
        </w:numPr>
        <w:rPr>
          <w:ins w:id="335" w:author="Bernd Zeuner" w:date="2023-08-22T17:31:00Z"/>
          <w:szCs w:val="24"/>
        </w:rPr>
      </w:pPr>
      <w:bookmarkStart w:id="336" w:name="_Hlk143783436"/>
      <w:ins w:id="337" w:author="Bernd Zeuner" w:date="2023-08-24T15:22:00Z">
        <w:r>
          <w:rPr>
            <w:szCs w:val="24"/>
          </w:rPr>
          <w:t xml:space="preserve">The literal integer values </w:t>
        </w:r>
      </w:ins>
      <w:ins w:id="338" w:author="Bernd Zeuner" w:date="2023-08-24T15:24:00Z">
        <w:r>
          <w:rPr>
            <w:szCs w:val="24"/>
          </w:rPr>
          <w:t>must</w:t>
        </w:r>
      </w:ins>
      <w:ins w:id="339" w:author="Bernd Zeuner" w:date="2023-08-24T15:22:00Z">
        <w:r>
          <w:rPr>
            <w:szCs w:val="24"/>
          </w:rPr>
          <w:t xml:space="preserve"> be differ</w:t>
        </w:r>
      </w:ins>
      <w:ins w:id="340" w:author="Bernd Zeuner" w:date="2023-08-24T15:23:00Z">
        <w:r>
          <w:rPr>
            <w:szCs w:val="24"/>
          </w:rPr>
          <w:t>ent in all enumerations that are used in inheritance</w:t>
        </w:r>
      </w:ins>
    </w:p>
    <w:p w14:paraId="4A6619B9" w14:textId="32ED8EFC" w:rsidR="00A726C4" w:rsidRDefault="00A726C4" w:rsidP="00A726C4">
      <w:pPr>
        <w:pStyle w:val="TableCaption"/>
        <w:ind w:left="360"/>
        <w:rPr>
          <w:ins w:id="341" w:author="Bernd Zeuner" w:date="2023-08-29T09:44:00Z"/>
        </w:rPr>
      </w:pPr>
      <w:bookmarkStart w:id="342" w:name="_Ref143784238"/>
      <w:bookmarkEnd w:id="336"/>
      <w:ins w:id="343" w:author="Bernd Zeuner" w:date="2023-08-29T09:44:00Z">
        <w:r>
          <w:t xml:space="preserve">Table </w:t>
        </w:r>
        <w:r>
          <w:fldChar w:fldCharType="begin"/>
        </w:r>
        <w:r>
          <w:instrText xml:space="preserve"> STYLEREF 1 \s </w:instrText>
        </w:r>
        <w:r>
          <w:fldChar w:fldCharType="separate"/>
        </w:r>
      </w:ins>
      <w:r>
        <w:rPr>
          <w:noProof/>
        </w:rPr>
        <w:t>5</w:t>
      </w:r>
      <w:ins w:id="344" w:author="Bernd Zeuner" w:date="2023-08-29T09:44:00Z">
        <w:r>
          <w:fldChar w:fldCharType="end"/>
        </w:r>
        <w:r>
          <w:t>.</w:t>
        </w:r>
        <w:r>
          <w:fldChar w:fldCharType="begin"/>
        </w:r>
        <w:r>
          <w:instrText xml:space="preserve"> SEQ Table \* ARABIC \s 1 </w:instrText>
        </w:r>
        <w:r>
          <w:fldChar w:fldCharType="separate"/>
        </w:r>
      </w:ins>
      <w:ins w:id="345" w:author="Bernd Zeuner" w:date="2023-08-29T09:47:00Z">
        <w:r>
          <w:rPr>
            <w:noProof/>
          </w:rPr>
          <w:t>14</w:t>
        </w:r>
      </w:ins>
      <w:ins w:id="346" w:author="Bernd Zeuner" w:date="2023-08-29T09:44:00Z">
        <w:r>
          <w:fldChar w:fldCharType="end"/>
        </w:r>
        <w:r>
          <w:t>: Enumeration</w:t>
        </w:r>
        <w:r w:rsidRPr="00D762A8">
          <w:t xml:space="preserve"> Type </w:t>
        </w:r>
        <w:r>
          <w:t>Inheritance Mapping Example</w:t>
        </w:r>
      </w:ins>
    </w:p>
    <w:tbl>
      <w:tblPr>
        <w:tblStyle w:val="Tabellenraster"/>
        <w:tblW w:w="0" w:type="auto"/>
        <w:tblLook w:val="04A0" w:firstRow="1" w:lastRow="0" w:firstColumn="1" w:lastColumn="0" w:noHBand="0" w:noVBand="1"/>
      </w:tblPr>
      <w:tblGrid>
        <w:gridCol w:w="4296"/>
        <w:gridCol w:w="2640"/>
        <w:gridCol w:w="2640"/>
      </w:tblGrid>
      <w:tr w:rsidR="00A726C4" w14:paraId="52CA8B88" w14:textId="77777777" w:rsidTr="00A726C4">
        <w:trPr>
          <w:ins w:id="347" w:author="Bernd Zeuner" w:date="2023-08-29T09:45:00Z"/>
        </w:trPr>
        <w:tc>
          <w:tcPr>
            <w:tcW w:w="3166" w:type="dxa"/>
          </w:tcPr>
          <w:p w14:paraId="56789D1C" w14:textId="3A7DA736" w:rsidR="00A726C4" w:rsidRDefault="00A726C4" w:rsidP="00A726C4">
            <w:pPr>
              <w:rPr>
                <w:ins w:id="348" w:author="Bernd Zeuner" w:date="2023-08-29T09:45:00Z"/>
                <w:szCs w:val="24"/>
              </w:rPr>
            </w:pPr>
            <w:ins w:id="349" w:author="Bernd Zeuner" w:date="2023-08-29T09:45:00Z">
              <w:r w:rsidRPr="005660FB">
                <w:rPr>
                  <w:noProof/>
                  <w:lang w:eastAsia="de-DE"/>
                </w:rPr>
                <w:drawing>
                  <wp:inline distT="0" distB="0" distL="0" distR="0" wp14:anchorId="0184A18E" wp14:editId="58367D61">
                    <wp:extent cx="2591162" cy="404869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1162" cy="4048690"/>
                            </a:xfrm>
                            <a:prstGeom prst="rect">
                              <a:avLst/>
                            </a:prstGeom>
                          </pic:spPr>
                        </pic:pic>
                      </a:graphicData>
                    </a:graphic>
                  </wp:inline>
                </w:drawing>
              </w:r>
            </w:ins>
          </w:p>
        </w:tc>
        <w:tc>
          <w:tcPr>
            <w:tcW w:w="3167" w:type="dxa"/>
          </w:tcPr>
          <w:p w14:paraId="6C301ED3" w14:textId="425A71F0" w:rsidR="00A726C4" w:rsidRDefault="00A726C4" w:rsidP="00A726C4">
            <w:pPr>
              <w:rPr>
                <w:ins w:id="350" w:author="Bernd Zeuner" w:date="2023-08-29T09:45:00Z"/>
                <w:szCs w:val="24"/>
              </w:rPr>
            </w:pPr>
            <w:ins w:id="351" w:author="Bernd Zeuner" w:date="2023-08-29T09:46:00Z">
              <w:r w:rsidRPr="007E2DCC">
                <w:rPr>
                  <w:rFonts w:cs="Times New Roman"/>
                  <w:color w:val="000000"/>
                  <w:highlight w:val="white"/>
                </w:rPr>
                <w:t>{</w:t>
              </w:r>
              <w:r w:rsidRPr="007E2DCC">
                <w:rPr>
                  <w:rFonts w:cs="Times New Roman"/>
                  <w:color w:val="000000"/>
                  <w:highlight w:val="white"/>
                </w:rPr>
                <w:br/>
                <w:t xml:space="preserve">  </w:t>
              </w:r>
              <w:r w:rsidRPr="007E2DCC">
                <w:rPr>
                  <w:rFonts w:cs="Times New Roman"/>
                  <w:color w:val="0000FF"/>
                  <w:highlight w:val="white"/>
                </w:rPr>
                <w:t>typedef</w:t>
              </w:r>
              <w:r w:rsidRPr="007E2DCC">
                <w:rPr>
                  <w:rFonts w:cs="Times New Roman"/>
                  <w:color w:val="000000"/>
                  <w:highlight w:val="white"/>
                </w:rPr>
                <w:t xml:space="preserve"> </w:t>
              </w:r>
              <w:r w:rsidRPr="007E2DCC">
                <w:rPr>
                  <w:rFonts w:cs="Times New Roman"/>
                  <w:color w:val="000040"/>
                  <w:highlight w:val="white"/>
                </w:rPr>
                <w:t>color-set-1</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type</w:t>
              </w:r>
              <w:r w:rsidRPr="007E2DCC">
                <w:rPr>
                  <w:rFonts w:cs="Times New Roman"/>
                  <w:color w:val="000000"/>
                  <w:highlight w:val="white"/>
                </w:rPr>
                <w:t xml:space="preserve"> </w:t>
              </w:r>
              <w:r w:rsidRPr="007E2DCC">
                <w:rPr>
                  <w:rFonts w:cs="Times New Roman"/>
                  <w:color w:val="FF8000"/>
                  <w:highlight w:val="white"/>
                </w:rPr>
                <w:t>enumeration</w:t>
              </w:r>
              <w:r w:rsidRPr="007E2DCC">
                <w:rPr>
                  <w:rFonts w:cs="Times New Roman"/>
                  <w:color w:val="000000"/>
                  <w:highlight w:val="white"/>
                </w:rP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black</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1</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white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red</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10</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orange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11</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yellow</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12</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r w:rsidRPr="007E2DCC">
                <w:rPr>
                  <w:rFonts w:cs="Times New Roman"/>
                  <w:color w:val="000000"/>
                  <w:highlight w:val="white"/>
                </w:rPr>
                <w:br/>
                <w:t xml:space="preserve">  }</w:t>
              </w:r>
              <w:r w:rsidRPr="007E2DCC">
                <w:rPr>
                  <w:rFonts w:cs="Times New Roman"/>
                  <w:color w:val="000000"/>
                  <w:highlight w:val="white"/>
                </w:rPr>
                <w:br/>
              </w:r>
              <w:r w:rsidRPr="007E2DCC">
                <w:rPr>
                  <w:rFonts w:cs="Times New Roman"/>
                  <w:color w:val="000000"/>
                  <w:highlight w:val="white"/>
                </w:rPr>
                <w:br/>
                <w:t xml:space="preserve">  </w:t>
              </w:r>
              <w:r w:rsidRPr="007E2DCC">
                <w:rPr>
                  <w:rFonts w:cs="Times New Roman"/>
                  <w:color w:val="0000FF"/>
                  <w:highlight w:val="white"/>
                </w:rPr>
                <w:t>typedef</w:t>
              </w:r>
              <w:r w:rsidRPr="007E2DCC">
                <w:rPr>
                  <w:rFonts w:cs="Times New Roman"/>
                  <w:color w:val="000000"/>
                  <w:highlight w:val="white"/>
                </w:rPr>
                <w:t xml:space="preserve"> </w:t>
              </w:r>
              <w:r w:rsidRPr="007E2DCC">
                <w:rPr>
                  <w:rFonts w:cs="Times New Roman"/>
                  <w:color w:val="000040"/>
                  <w:highlight w:val="white"/>
                </w:rPr>
                <w:t>color-set-2</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type</w:t>
              </w:r>
              <w:r w:rsidRPr="007E2DCC">
                <w:rPr>
                  <w:rFonts w:cs="Times New Roman"/>
                  <w:color w:val="000000"/>
                  <w:highlight w:val="white"/>
                </w:rPr>
                <w:t xml:space="preserve"> </w:t>
              </w:r>
              <w:r w:rsidRPr="007E2DCC">
                <w:rPr>
                  <w:rFonts w:cs="Times New Roman"/>
                  <w:color w:val="FF8000"/>
                  <w:highlight w:val="white"/>
                </w:rPr>
                <w:t>enumeration</w:t>
              </w:r>
              <w:r w:rsidRPr="007E2DCC">
                <w:rPr>
                  <w:rFonts w:cs="Times New Roman"/>
                  <w:color w:val="000000"/>
                  <w:highlight w:val="white"/>
                </w:rP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black</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1</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white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green</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20</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blue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21</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indigo</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22</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violet</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23</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r w:rsidRPr="007E2DCC">
                <w:rPr>
                  <w:rFonts w:cs="Times New Roman"/>
                  <w:color w:val="000000"/>
                  <w:highlight w:val="white"/>
                </w:rPr>
                <w:br/>
                <w:t xml:space="preserve">  }</w:t>
              </w:r>
              <w:r w:rsidRPr="007E2DCC">
                <w:rPr>
                  <w:rFonts w:cs="Times New Roman"/>
                  <w:color w:val="000000"/>
                  <w:highlight w:val="white"/>
                </w:rPr>
                <w:br/>
              </w:r>
            </w:ins>
          </w:p>
        </w:tc>
        <w:tc>
          <w:tcPr>
            <w:tcW w:w="3167" w:type="dxa"/>
          </w:tcPr>
          <w:p w14:paraId="0D1B74D3" w14:textId="5ECF3B63" w:rsidR="00A726C4" w:rsidRDefault="00A726C4" w:rsidP="00A726C4">
            <w:pPr>
              <w:rPr>
                <w:ins w:id="352" w:author="Bernd Zeuner" w:date="2023-08-29T09:45:00Z"/>
                <w:szCs w:val="24"/>
              </w:rPr>
            </w:pPr>
            <w:ins w:id="353" w:author="Bernd Zeuner" w:date="2023-08-29T09:49:00Z">
              <w:r>
                <w:rPr>
                  <w:rFonts w:cs="Times New Roman"/>
                  <w:color w:val="000000"/>
                  <w:highlight w:val="white"/>
                </w:rPr>
                <w:br/>
              </w:r>
            </w:ins>
            <w:ins w:id="354" w:author="Bernd Zeuner" w:date="2023-08-29T09:46:00Z">
              <w:r w:rsidRPr="007E2DCC">
                <w:rPr>
                  <w:rFonts w:cs="Times New Roman"/>
                  <w:color w:val="000000"/>
                  <w:highlight w:val="white"/>
                </w:rPr>
                <w:t xml:space="preserve">  </w:t>
              </w:r>
              <w:r w:rsidRPr="007E2DCC">
                <w:rPr>
                  <w:rFonts w:cs="Times New Roman"/>
                  <w:color w:val="0000FF"/>
                  <w:highlight w:val="white"/>
                </w:rPr>
                <w:t>typedef</w:t>
              </w:r>
              <w:r w:rsidRPr="007E2DCC">
                <w:rPr>
                  <w:rFonts w:cs="Times New Roman"/>
                  <w:color w:val="000000"/>
                  <w:highlight w:val="white"/>
                </w:rPr>
                <w:t xml:space="preserve"> </w:t>
              </w:r>
              <w:r w:rsidRPr="007E2DCC">
                <w:rPr>
                  <w:rFonts w:cs="Times New Roman"/>
                  <w:color w:val="000040"/>
                  <w:highlight w:val="white"/>
                </w:rPr>
                <w:t>rainbow-colors</w:t>
              </w:r>
              <w:r w:rsidRPr="007E2DCC">
                <w:rPr>
                  <w:rFonts w:cs="Times New Roman"/>
                  <w:color w:val="000000"/>
                  <w:highlight w:val="white"/>
                </w:rPr>
                <w:t xml:space="preserve"> {</w:t>
              </w:r>
              <w:r w:rsidRPr="007E2DCC">
                <w:rPr>
                  <w:rFonts w:cs="Times New Roman"/>
                  <w:color w:val="000000"/>
                  <w:highlight w:val="white"/>
                </w:rPr>
                <w:br/>
              </w:r>
            </w:ins>
            <w:ins w:id="355" w:author="Bernd Zeuner" w:date="2023-08-29T09:48:00Z">
              <w:r w:rsidRPr="007E2DCC">
                <w:rPr>
                  <w:rFonts w:cs="Times New Roman"/>
                  <w:color w:val="000000"/>
                  <w:highlight w:val="white"/>
                </w:rPr>
                <w:t xml:space="preserve">    </w:t>
              </w:r>
              <w:r w:rsidRPr="007E2DCC">
                <w:rPr>
                  <w:rFonts w:cs="Times New Roman"/>
                  <w:color w:val="0000FF"/>
                  <w:highlight w:val="white"/>
                </w:rPr>
                <w:t>type</w:t>
              </w:r>
              <w:r w:rsidRPr="007E2DCC">
                <w:rPr>
                  <w:rFonts w:cs="Times New Roman"/>
                  <w:color w:val="000000"/>
                  <w:highlight w:val="white"/>
                </w:rPr>
                <w:t xml:space="preserve"> </w:t>
              </w:r>
              <w:r w:rsidRPr="007E2DCC">
                <w:rPr>
                  <w:rFonts w:cs="Times New Roman"/>
                  <w:color w:val="FF8000"/>
                  <w:highlight w:val="white"/>
                </w:rPr>
                <w:t>enumeration</w:t>
              </w:r>
              <w:r w:rsidRPr="007E2DCC">
                <w:rPr>
                  <w:rFonts w:cs="Times New Roman"/>
                  <w:color w:val="000000"/>
                  <w:highlight w:val="white"/>
                </w:rP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black</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1</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white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red</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10</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orange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11</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yellow</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12</w:t>
              </w:r>
              <w:r w:rsidRPr="007E2DCC">
                <w:rPr>
                  <w:rFonts w:cs="Times New Roman"/>
                  <w:color w:val="000080"/>
                  <w:highlight w:val="white"/>
                </w:rPr>
                <w:t>;</w:t>
              </w:r>
              <w:r w:rsidRPr="007E2DCC">
                <w:rPr>
                  <w:rFonts w:cs="Times New Roman"/>
                  <w:color w:val="000000"/>
                  <w:highlight w:val="white"/>
                </w:rPr>
                <w:br/>
                <w:t xml:space="preserve">      }</w:t>
              </w:r>
            </w:ins>
            <w:ins w:id="356" w:author="Bernd Zeuner" w:date="2023-08-29T09:49:00Z">
              <w:r>
                <w:rPr>
                  <w:rFonts w:cs="Times New Roman"/>
                  <w:color w:val="000000"/>
                  <w:highlight w:val="white"/>
                </w:rPr>
                <w:br/>
              </w:r>
              <w:r w:rsidRPr="007E2DCC">
                <w:rPr>
                  <w:rFonts w:cs="Times New Roman"/>
                  <w:color w:val="000000"/>
                  <w:highlight w:val="white"/>
                </w:rP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green</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20</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blue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21</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indigo</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22</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 xml:space="preserve">      </w:t>
              </w:r>
              <w:proofErr w:type="spellStart"/>
              <w:r w:rsidRPr="007E2DCC">
                <w:rPr>
                  <w:rFonts w:cs="Times New Roman"/>
                  <w:color w:val="0000FF"/>
                  <w:highlight w:val="white"/>
                </w:rPr>
                <w:t>enum</w:t>
              </w:r>
              <w:proofErr w:type="spellEnd"/>
              <w:r w:rsidRPr="007E2DCC">
                <w:rPr>
                  <w:rFonts w:cs="Times New Roman"/>
                  <w:color w:val="000000"/>
                  <w:highlight w:val="white"/>
                </w:rPr>
                <w:t xml:space="preserve"> </w:t>
              </w:r>
              <w:r w:rsidRPr="007E2DCC">
                <w:rPr>
                  <w:rFonts w:cs="Times New Roman"/>
                  <w:color w:val="000040"/>
                  <w:highlight w:val="white"/>
                </w:rPr>
                <w:t>violet</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value</w:t>
              </w:r>
              <w:r w:rsidRPr="007E2DCC">
                <w:rPr>
                  <w:rFonts w:cs="Times New Roman"/>
                  <w:color w:val="000000"/>
                  <w:highlight w:val="white"/>
                </w:rPr>
                <w:t xml:space="preserve"> </w:t>
              </w:r>
              <w:r w:rsidRPr="007E2DCC">
                <w:rPr>
                  <w:rFonts w:cs="Times New Roman"/>
                  <w:color w:val="FF0000"/>
                  <w:highlight w:val="white"/>
                </w:rPr>
                <w:t>23</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r>
            </w:ins>
            <w:ins w:id="357" w:author="Bernd Zeuner" w:date="2023-08-29T09:48:00Z">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00"/>
                  <w:highlight w:val="white"/>
                </w:rPr>
                <w:br/>
              </w:r>
            </w:ins>
            <w:ins w:id="358" w:author="Bernd Zeuner" w:date="2023-08-29T09:46:00Z">
              <w:r w:rsidRPr="007E2DCC">
                <w:rPr>
                  <w:rFonts w:cs="Times New Roman"/>
                  <w:color w:val="000000"/>
                  <w:highlight w:val="white"/>
                </w:rPr>
                <w:br/>
                <w:t xml:space="preserve">  </w:t>
              </w:r>
              <w:r w:rsidRPr="007E2DCC">
                <w:rPr>
                  <w:rFonts w:cs="Times New Roman"/>
                  <w:color w:val="0000FF"/>
                  <w:highlight w:val="white"/>
                </w:rPr>
                <w:t>leaf</w:t>
              </w:r>
              <w:r w:rsidRPr="007E2DCC">
                <w:rPr>
                  <w:rFonts w:cs="Times New Roman"/>
                  <w:color w:val="000000"/>
                  <w:highlight w:val="white"/>
                </w:rPr>
                <w:t xml:space="preserve"> </w:t>
              </w:r>
              <w:r w:rsidRPr="007E2DCC">
                <w:rPr>
                  <w:rFonts w:cs="Times New Roman"/>
                  <w:color w:val="000040"/>
                  <w:highlight w:val="white"/>
                </w:rPr>
                <w:t>color-set-1-attribute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type</w:t>
              </w:r>
              <w:r w:rsidRPr="007E2DCC">
                <w:rPr>
                  <w:rFonts w:cs="Times New Roman"/>
                  <w:color w:val="000000"/>
                  <w:highlight w:val="white"/>
                </w:rPr>
                <w:t xml:space="preserve"> </w:t>
              </w:r>
              <w:r w:rsidRPr="007E2DCC">
                <w:rPr>
                  <w:rFonts w:cs="Times New Roman"/>
                  <w:color w:val="000040"/>
                  <w:highlight w:val="white"/>
                </w:rPr>
                <w:t>color-set-1</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r>
              <w:r w:rsidRPr="007E2DCC">
                <w:rPr>
                  <w:rFonts w:cs="Times New Roman"/>
                  <w:color w:val="000000"/>
                  <w:highlight w:val="white"/>
                </w:rPr>
                <w:br/>
                <w:t xml:space="preserve">  </w:t>
              </w:r>
              <w:r w:rsidRPr="007E2DCC">
                <w:rPr>
                  <w:rFonts w:cs="Times New Roman"/>
                  <w:color w:val="0000FF"/>
                  <w:highlight w:val="white"/>
                </w:rPr>
                <w:t>leaf</w:t>
              </w:r>
              <w:r w:rsidRPr="007E2DCC">
                <w:rPr>
                  <w:rFonts w:cs="Times New Roman"/>
                  <w:color w:val="000000"/>
                  <w:highlight w:val="white"/>
                </w:rPr>
                <w:t xml:space="preserve"> </w:t>
              </w:r>
              <w:r w:rsidRPr="007E2DCC">
                <w:rPr>
                  <w:rFonts w:cs="Times New Roman"/>
                  <w:color w:val="000040"/>
                  <w:highlight w:val="white"/>
                </w:rPr>
                <w:t>color-set-2-attribute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type</w:t>
              </w:r>
              <w:r w:rsidRPr="007E2DCC">
                <w:rPr>
                  <w:rFonts w:cs="Times New Roman"/>
                  <w:color w:val="000000"/>
                  <w:highlight w:val="white"/>
                </w:rPr>
                <w:t xml:space="preserve"> </w:t>
              </w:r>
              <w:r w:rsidRPr="007E2DCC">
                <w:rPr>
                  <w:rFonts w:cs="Times New Roman"/>
                  <w:color w:val="000040"/>
                  <w:highlight w:val="white"/>
                </w:rPr>
                <w:t>color-set-2</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r>
              <w:r w:rsidRPr="007E2DCC">
                <w:rPr>
                  <w:rFonts w:cs="Times New Roman"/>
                  <w:color w:val="000000"/>
                  <w:highlight w:val="white"/>
                </w:rPr>
                <w:br/>
                <w:t xml:space="preserve">  </w:t>
              </w:r>
              <w:r w:rsidRPr="007E2DCC">
                <w:rPr>
                  <w:rFonts w:cs="Times New Roman"/>
                  <w:color w:val="0000FF"/>
                  <w:highlight w:val="white"/>
                </w:rPr>
                <w:t>leaf-list</w:t>
              </w:r>
              <w:r w:rsidRPr="007E2DCC">
                <w:rPr>
                  <w:rFonts w:cs="Times New Roman"/>
                  <w:color w:val="000000"/>
                  <w:highlight w:val="white"/>
                </w:rPr>
                <w:t xml:space="preserve"> </w:t>
              </w:r>
              <w:r w:rsidRPr="007E2DCC">
                <w:rPr>
                  <w:rFonts w:cs="Times New Roman"/>
                  <w:color w:val="000040"/>
                  <w:highlight w:val="white"/>
                </w:rPr>
                <w:t>rainbow-color-set-attribute</w:t>
              </w:r>
              <w:r w:rsidRPr="007E2DCC">
                <w:rPr>
                  <w:rFonts w:cs="Times New Roman"/>
                  <w:color w:val="000000"/>
                  <w:highlight w:val="white"/>
                </w:rPr>
                <w:t xml:space="preserve"> {</w:t>
              </w:r>
              <w:r w:rsidRPr="007E2DCC">
                <w:rPr>
                  <w:rFonts w:cs="Times New Roman"/>
                  <w:color w:val="000000"/>
                  <w:highlight w:val="white"/>
                </w:rPr>
                <w:br/>
                <w:t xml:space="preserve">    </w:t>
              </w:r>
              <w:r w:rsidRPr="007E2DCC">
                <w:rPr>
                  <w:rFonts w:cs="Times New Roman"/>
                  <w:color w:val="0000FF"/>
                  <w:highlight w:val="white"/>
                </w:rPr>
                <w:t>type</w:t>
              </w:r>
              <w:r w:rsidRPr="007E2DCC">
                <w:rPr>
                  <w:rFonts w:cs="Times New Roman"/>
                  <w:color w:val="000000"/>
                  <w:highlight w:val="white"/>
                </w:rPr>
                <w:t xml:space="preserve"> </w:t>
              </w:r>
              <w:r w:rsidRPr="007E2DCC">
                <w:rPr>
                  <w:rFonts w:cs="Times New Roman"/>
                  <w:color w:val="000040"/>
                  <w:highlight w:val="white"/>
                </w:rPr>
                <w:t>rainbow-colors</w:t>
              </w:r>
              <w:r w:rsidRPr="007E2DCC">
                <w:rPr>
                  <w:rFonts w:cs="Times New Roman"/>
                  <w:color w:val="000080"/>
                  <w:highlight w:val="white"/>
                </w:rPr>
                <w:t>;</w:t>
              </w:r>
              <w:r w:rsidRPr="007E2DCC">
                <w:rPr>
                  <w:rFonts w:cs="Times New Roman"/>
                  <w:color w:val="000000"/>
                  <w:highlight w:val="white"/>
                </w:rPr>
                <w:br/>
                <w:t xml:space="preserve">  }</w:t>
              </w:r>
              <w:r w:rsidRPr="007E2DCC">
                <w:rPr>
                  <w:rFonts w:cs="Times New Roman"/>
                  <w:color w:val="000000"/>
                  <w:highlight w:val="white"/>
                </w:rPr>
                <w:br/>
                <w:t>}</w:t>
              </w:r>
              <w:r w:rsidRPr="007E2DCC">
                <w:rPr>
                  <w:rFonts w:cs="Times New Roman"/>
                  <w:color w:val="000000"/>
                  <w:highlight w:val="white"/>
                </w:rPr>
                <w:br/>
              </w:r>
            </w:ins>
          </w:p>
        </w:tc>
      </w:tr>
      <w:bookmarkEnd w:id="342"/>
    </w:tbl>
    <w:p w14:paraId="70EEF2AA" w14:textId="77777777" w:rsidR="003C5F2E" w:rsidRPr="0017639E" w:rsidRDefault="003C5F2E" w:rsidP="003C5F2E">
      <w:pPr>
        <w:rPr>
          <w:szCs w:val="24"/>
        </w:rPr>
      </w:pPr>
    </w:p>
    <w:p w14:paraId="4E460EB7" w14:textId="02C1969A" w:rsidR="00375688" w:rsidRDefault="00375688" w:rsidP="00375688">
      <w:pPr>
        <w:rPr>
          <w:ins w:id="359" w:author="Bernd Zeuner" w:date="2023-08-25T13:58:00Z"/>
          <w:szCs w:val="24"/>
        </w:rPr>
      </w:pPr>
      <w:bookmarkStart w:id="360" w:name="_Ref511145109"/>
      <w:bookmarkStart w:id="361" w:name="_Toc516067375"/>
      <w:bookmarkStart w:id="362" w:name="_Toc531166596"/>
      <w:bookmarkStart w:id="363" w:name="_Ref420596776"/>
      <w:ins w:id="364" w:author="Bernd Zeuner" w:date="2023-08-25T13:58:00Z">
        <w:r w:rsidRPr="0017639E">
          <w:rPr>
            <w:szCs w:val="24"/>
          </w:rPr>
          <w:t xml:space="preserve">The table below shows the YANG mapping for </w:t>
        </w:r>
        <w:r>
          <w:rPr>
            <w:szCs w:val="24"/>
          </w:rPr>
          <w:t xml:space="preserve">enumerations that are </w:t>
        </w:r>
      </w:ins>
      <w:ins w:id="365" w:author="Bernd Zeuner" w:date="2023-08-25T14:01:00Z">
        <w:r>
          <w:rPr>
            <w:szCs w:val="24"/>
          </w:rPr>
          <w:t xml:space="preserve">extended </w:t>
        </w:r>
      </w:ins>
      <w:ins w:id="366" w:author="Bernd Zeuner" w:date="2023-08-25T13:58:00Z">
        <w:r>
          <w:rPr>
            <w:szCs w:val="24"/>
          </w:rPr>
          <w:t xml:space="preserve">using </w:t>
        </w:r>
      </w:ins>
      <w:ins w:id="367" w:author="Bernd Zeuner" w:date="2023-08-25T13:59:00Z">
        <w:r>
          <w:rPr>
            <w:szCs w:val="24"/>
          </w:rPr>
          <w:t xml:space="preserve">the </w:t>
        </w:r>
        <w:r w:rsidRPr="00375688">
          <w:rPr>
            <w:szCs w:val="24"/>
          </w:rPr>
          <w:t xml:space="preserve">«abstraction» </w:t>
        </w:r>
      </w:ins>
      <w:ins w:id="368" w:author="Bernd Zeuner" w:date="2023-08-25T14:02:00Z">
        <w:r>
          <w:rPr>
            <w:szCs w:val="24"/>
          </w:rPr>
          <w:t>r</w:t>
        </w:r>
      </w:ins>
      <w:ins w:id="369" w:author="Bernd Zeuner" w:date="2023-08-25T13:59:00Z">
        <w:r w:rsidRPr="00375688">
          <w:rPr>
            <w:szCs w:val="24"/>
          </w:rPr>
          <w:t>elationship</w:t>
        </w:r>
      </w:ins>
      <w:ins w:id="370" w:author="Bernd Zeuner" w:date="2023-08-25T13:58:00Z">
        <w:r w:rsidRPr="0017639E">
          <w:rPr>
            <w:szCs w:val="24"/>
          </w:rPr>
          <w:t>.</w:t>
        </w:r>
        <w:r>
          <w:rPr>
            <w:szCs w:val="24"/>
          </w:rPr>
          <w:br/>
          <w:t>To be noted:</w:t>
        </w:r>
      </w:ins>
    </w:p>
    <w:p w14:paraId="70AF6A54" w14:textId="347F260D" w:rsidR="00375688" w:rsidRDefault="00375688" w:rsidP="00375688">
      <w:pPr>
        <w:pStyle w:val="Listenabsatz"/>
        <w:numPr>
          <w:ilvl w:val="0"/>
          <w:numId w:val="40"/>
        </w:numPr>
        <w:rPr>
          <w:ins w:id="371" w:author="Bernd Zeuner" w:date="2023-08-25T13:58:00Z"/>
          <w:szCs w:val="24"/>
        </w:rPr>
      </w:pPr>
      <w:ins w:id="372" w:author="Bernd Zeuner" w:date="2023-08-25T14:01:00Z">
        <w:r>
          <w:rPr>
            <w:szCs w:val="24"/>
          </w:rPr>
          <w:t xml:space="preserve">Extending </w:t>
        </w:r>
      </w:ins>
      <w:ins w:id="373" w:author="Bernd Zeuner" w:date="2023-08-25T13:58:00Z">
        <w:r>
          <w:rPr>
            <w:szCs w:val="24"/>
          </w:rPr>
          <w:t xml:space="preserve">enumerations are defined </w:t>
        </w:r>
      </w:ins>
      <w:ins w:id="374" w:author="Bernd Zeuner" w:date="2023-08-25T14:03:00Z">
        <w:r w:rsidR="00F8533D">
          <w:rPr>
            <w:szCs w:val="24"/>
          </w:rPr>
          <w:t xml:space="preserve">as </w:t>
        </w:r>
        <w:r w:rsidR="00F8533D" w:rsidRPr="00F8533D">
          <w:rPr>
            <w:i/>
            <w:iCs/>
            <w:szCs w:val="24"/>
          </w:rPr>
          <w:t>abstract</w:t>
        </w:r>
      </w:ins>
    </w:p>
    <w:p w14:paraId="148F0F48" w14:textId="658AB34F" w:rsidR="00375688" w:rsidRDefault="00F8533D" w:rsidP="00375688">
      <w:pPr>
        <w:pStyle w:val="Listenabsatz"/>
        <w:numPr>
          <w:ilvl w:val="0"/>
          <w:numId w:val="40"/>
        </w:numPr>
        <w:rPr>
          <w:ins w:id="375" w:author="Bernd Zeuner" w:date="2023-08-25T13:58:00Z"/>
          <w:szCs w:val="24"/>
        </w:rPr>
      </w:pPr>
      <w:ins w:id="376" w:author="Bernd Zeuner" w:date="2023-08-25T14:04:00Z">
        <w:r>
          <w:rPr>
            <w:szCs w:val="24"/>
          </w:rPr>
          <w:t xml:space="preserve">Extended </w:t>
        </w:r>
      </w:ins>
      <w:ins w:id="377" w:author="Bernd Zeuner" w:date="2023-08-25T13:58:00Z">
        <w:r w:rsidR="00375688">
          <w:rPr>
            <w:szCs w:val="24"/>
          </w:rPr>
          <w:t xml:space="preserve">enumeration </w:t>
        </w:r>
      </w:ins>
      <w:ins w:id="378" w:author="Bernd Zeuner" w:date="2023-08-25T14:04:00Z">
        <w:r>
          <w:rPr>
            <w:szCs w:val="24"/>
          </w:rPr>
          <w:t xml:space="preserve">must be </w:t>
        </w:r>
      </w:ins>
      <w:ins w:id="379" w:author="Bernd Zeuner" w:date="2023-08-25T13:58:00Z">
        <w:r w:rsidR="00375688">
          <w:rPr>
            <w:szCs w:val="24"/>
          </w:rPr>
          <w:t xml:space="preserve">marked by “Is Leaf” = </w:t>
        </w:r>
      </w:ins>
      <w:ins w:id="380" w:author="Bernd Zeuner" w:date="2023-08-25T14:04:00Z">
        <w:r>
          <w:rPr>
            <w:szCs w:val="24"/>
          </w:rPr>
          <w:t>false</w:t>
        </w:r>
      </w:ins>
    </w:p>
    <w:p w14:paraId="62118EFD" w14:textId="1D137F22" w:rsidR="00375688" w:rsidRDefault="00375688" w:rsidP="00375688">
      <w:pPr>
        <w:pStyle w:val="TableCaption"/>
        <w:rPr>
          <w:ins w:id="381" w:author="Bernd Zeuner" w:date="2023-08-25T14:09:00Z"/>
        </w:rPr>
      </w:pPr>
      <w:bookmarkStart w:id="382" w:name="_Ref143866646"/>
      <w:ins w:id="383" w:author="Bernd Zeuner" w:date="2023-08-25T13:58:00Z">
        <w:r>
          <w:t xml:space="preserve">Table </w:t>
        </w:r>
        <w:r>
          <w:fldChar w:fldCharType="begin"/>
        </w:r>
        <w:r>
          <w:instrText xml:space="preserve"> STYLEREF 1 \s </w:instrText>
        </w:r>
        <w:r>
          <w:fldChar w:fldCharType="separate"/>
        </w:r>
      </w:ins>
      <w:r w:rsidR="00A726C4">
        <w:rPr>
          <w:noProof/>
        </w:rPr>
        <w:t>5</w:t>
      </w:r>
      <w:ins w:id="384" w:author="Bernd Zeuner" w:date="2023-08-25T13:58:00Z">
        <w:r>
          <w:fldChar w:fldCharType="end"/>
        </w:r>
        <w:r>
          <w:t>.</w:t>
        </w:r>
        <w:r>
          <w:fldChar w:fldCharType="begin"/>
        </w:r>
        <w:r>
          <w:instrText xml:space="preserve"> SEQ Table \* ARABIC \s 1 </w:instrText>
        </w:r>
        <w:r>
          <w:fldChar w:fldCharType="separate"/>
        </w:r>
      </w:ins>
      <w:ins w:id="385" w:author="Bernd Zeuner" w:date="2023-08-29T09:47:00Z">
        <w:r w:rsidR="00A726C4">
          <w:rPr>
            <w:noProof/>
          </w:rPr>
          <w:t>15</w:t>
        </w:r>
      </w:ins>
      <w:ins w:id="386" w:author="Bernd Zeuner" w:date="2023-08-25T13:58:00Z">
        <w:r>
          <w:fldChar w:fldCharType="end"/>
        </w:r>
        <w:bookmarkEnd w:id="382"/>
        <w:r>
          <w:t>: Enumeration</w:t>
        </w:r>
        <w:r w:rsidRPr="00D762A8">
          <w:t xml:space="preserve"> Type </w:t>
        </w:r>
      </w:ins>
      <w:ins w:id="387" w:author="Bernd Zeuner" w:date="2023-08-25T14:05:00Z">
        <w:r w:rsidR="00F8533D" w:rsidRPr="00F8533D">
          <w:t xml:space="preserve">«abstraction» </w:t>
        </w:r>
      </w:ins>
      <w:ins w:id="388" w:author="Bernd Zeuner" w:date="2023-08-25T13:58:00Z">
        <w:r>
          <w:t>Mapping Example</w:t>
        </w:r>
      </w:ins>
    </w:p>
    <w:tbl>
      <w:tblPr>
        <w:tblStyle w:val="Tabellenraster"/>
        <w:tblW w:w="9613" w:type="dxa"/>
        <w:tblLayout w:type="fixed"/>
        <w:tblLook w:val="04A0" w:firstRow="1" w:lastRow="0" w:firstColumn="1" w:lastColumn="0" w:noHBand="0" w:noVBand="1"/>
      </w:tblPr>
      <w:tblGrid>
        <w:gridCol w:w="9613"/>
      </w:tblGrid>
      <w:tr w:rsidR="00F8533D" w14:paraId="6C8E42FC" w14:textId="77777777" w:rsidTr="00F13198">
        <w:trPr>
          <w:cantSplit/>
          <w:tblHeader w:val="0"/>
          <w:ins w:id="389" w:author="Bernd Zeuner" w:date="2023-08-25T14:06:00Z"/>
        </w:trPr>
        <w:tc>
          <w:tcPr>
            <w:tcW w:w="9613" w:type="dxa"/>
          </w:tcPr>
          <w:p w14:paraId="73C1CACE" w14:textId="7C323580" w:rsidR="00F8533D" w:rsidRPr="007E2DCC" w:rsidRDefault="00F8533D" w:rsidP="00F8533D">
            <w:pPr>
              <w:autoSpaceDE w:val="0"/>
              <w:autoSpaceDN w:val="0"/>
              <w:adjustRightInd w:val="0"/>
              <w:spacing w:after="0"/>
              <w:jc w:val="center"/>
              <w:rPr>
                <w:ins w:id="390" w:author="Bernd Zeuner" w:date="2023-08-25T14:06:00Z"/>
                <w:rFonts w:cs="Times New Roman"/>
                <w:color w:val="000000"/>
                <w:highlight w:val="white"/>
              </w:rPr>
            </w:pPr>
            <w:ins w:id="391" w:author="Bernd Zeuner" w:date="2023-08-25T14:07:00Z">
              <w:r w:rsidRPr="00C22EEB">
                <w:rPr>
                  <w:noProof/>
                  <w:lang w:val="en-GB"/>
                </w:rPr>
                <w:drawing>
                  <wp:inline distT="0" distB="0" distL="0" distR="0" wp14:anchorId="2D3B6F67" wp14:editId="5C2D9EA7">
                    <wp:extent cx="4420217" cy="2562583"/>
                    <wp:effectExtent l="0" t="0" r="0" b="952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0217" cy="2562583"/>
                            </a:xfrm>
                            <a:prstGeom prst="rect">
                              <a:avLst/>
                            </a:prstGeom>
                          </pic:spPr>
                        </pic:pic>
                      </a:graphicData>
                    </a:graphic>
                  </wp:inline>
                </w:drawing>
              </w:r>
            </w:ins>
          </w:p>
        </w:tc>
      </w:tr>
      <w:tr w:rsidR="001D0925" w14:paraId="39F501F6" w14:textId="77777777" w:rsidTr="00F13198">
        <w:trPr>
          <w:cantSplit/>
          <w:tblHeader w:val="0"/>
          <w:ins w:id="392" w:author="Bernd Zeuner" w:date="2023-08-25T14:32:00Z"/>
        </w:trPr>
        <w:tc>
          <w:tcPr>
            <w:tcW w:w="9613" w:type="dxa"/>
          </w:tcPr>
          <w:p w14:paraId="07270DE6" w14:textId="77777777" w:rsidR="001D0925" w:rsidRDefault="001D0925" w:rsidP="001D0925">
            <w:pPr>
              <w:autoSpaceDE w:val="0"/>
              <w:autoSpaceDN w:val="0"/>
              <w:adjustRightInd w:val="0"/>
              <w:spacing w:after="0"/>
              <w:ind w:left="2709"/>
              <w:rPr>
                <w:ins w:id="393" w:author="Bernd Zeuner" w:date="2023-08-25T14:32:00Z"/>
                <w:rFonts w:ascii="Courier New" w:hAnsi="Courier New" w:cs="Courier New"/>
                <w:b/>
                <w:bCs/>
                <w:color w:val="000000"/>
                <w:sz w:val="20"/>
                <w:szCs w:val="20"/>
                <w:highlight w:val="white"/>
              </w:rPr>
            </w:pPr>
          </w:p>
          <w:p w14:paraId="74D9DFA4" w14:textId="33D4D61E" w:rsidR="001D0925" w:rsidRPr="001D0925" w:rsidRDefault="001D0925" w:rsidP="001D0925">
            <w:pPr>
              <w:autoSpaceDE w:val="0"/>
              <w:autoSpaceDN w:val="0"/>
              <w:adjustRightInd w:val="0"/>
              <w:spacing w:after="0"/>
              <w:ind w:left="2709"/>
              <w:rPr>
                <w:ins w:id="394" w:author="Bernd Zeuner" w:date="2023-08-25T14:32:00Z"/>
                <w:rFonts w:ascii="Courier New" w:hAnsi="Courier New" w:cs="Courier New"/>
                <w:color w:val="000000"/>
                <w:sz w:val="20"/>
                <w:szCs w:val="20"/>
                <w:highlight w:val="white"/>
              </w:rPr>
            </w:pPr>
            <w:ins w:id="395" w:author="Bernd Zeuner" w:date="2023-08-25T14:32:00Z">
              <w:r w:rsidRPr="001D0925">
                <w:rPr>
                  <w:rFonts w:ascii="Courier New" w:hAnsi="Courier New" w:cs="Courier New"/>
                  <w:b/>
                  <w:bCs/>
                  <w:color w:val="000000"/>
                  <w:sz w:val="20"/>
                  <w:szCs w:val="20"/>
                  <w:highlight w:val="white"/>
                </w:rPr>
                <w:t>{</w:t>
              </w:r>
            </w:ins>
          </w:p>
          <w:p w14:paraId="65659259" w14:textId="77777777" w:rsidR="001D0925" w:rsidRPr="001D0925" w:rsidRDefault="001D0925" w:rsidP="001D0925">
            <w:pPr>
              <w:autoSpaceDE w:val="0"/>
              <w:autoSpaceDN w:val="0"/>
              <w:adjustRightInd w:val="0"/>
              <w:spacing w:after="0"/>
              <w:ind w:left="2709"/>
              <w:rPr>
                <w:ins w:id="396" w:author="Bernd Zeuner" w:date="2023-08-25T14:32:00Z"/>
                <w:rFonts w:ascii="Courier New" w:hAnsi="Courier New" w:cs="Courier New"/>
                <w:color w:val="000000"/>
                <w:sz w:val="20"/>
                <w:szCs w:val="20"/>
                <w:highlight w:val="white"/>
              </w:rPr>
            </w:pPr>
            <w:ins w:id="397"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identity</w:t>
              </w:r>
              <w:r w:rsidRPr="001D0925">
                <w:rPr>
                  <w:rFonts w:ascii="Courier New" w:hAnsi="Courier New" w:cs="Courier New"/>
                  <w:color w:val="000000"/>
                  <w:sz w:val="20"/>
                  <w:szCs w:val="20"/>
                  <w:highlight w:val="white"/>
                </w:rPr>
                <w:t xml:space="preserve"> </w:t>
              </w:r>
              <w:proofErr w:type="spellStart"/>
              <w:r w:rsidRPr="001D0925">
                <w:rPr>
                  <w:rFonts w:ascii="Courier New" w:hAnsi="Courier New" w:cs="Courier New"/>
                  <w:color w:val="000040"/>
                  <w:sz w:val="20"/>
                  <w:szCs w:val="20"/>
                  <w:highlight w:val="white"/>
                </w:rPr>
                <w:t>enum</w:t>
              </w:r>
              <w:proofErr w:type="spellEnd"/>
              <w:r w:rsidRPr="001D0925">
                <w:rPr>
                  <w:rFonts w:ascii="Courier New" w:hAnsi="Courier New" w:cs="Courier New"/>
                  <w:color w:val="000040"/>
                  <w:sz w:val="20"/>
                  <w:szCs w:val="20"/>
                  <w:highlight w:val="white"/>
                </w:rPr>
                <w:t>-base</w:t>
              </w:r>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04AC541A" w14:textId="77777777" w:rsidR="001D0925" w:rsidRPr="001D0925" w:rsidRDefault="001D0925" w:rsidP="001D0925">
            <w:pPr>
              <w:autoSpaceDE w:val="0"/>
              <w:autoSpaceDN w:val="0"/>
              <w:adjustRightInd w:val="0"/>
              <w:spacing w:after="0"/>
              <w:ind w:left="2709"/>
              <w:rPr>
                <w:ins w:id="398" w:author="Bernd Zeuner" w:date="2023-08-25T14:32:00Z"/>
                <w:rFonts w:ascii="Courier New" w:hAnsi="Courier New" w:cs="Courier New"/>
                <w:color w:val="000000"/>
                <w:sz w:val="20"/>
                <w:szCs w:val="20"/>
                <w:highlight w:val="white"/>
              </w:rPr>
            </w:pPr>
            <w:ins w:id="399"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62230EE8" w14:textId="77777777" w:rsidR="001D0925" w:rsidRPr="001D0925" w:rsidRDefault="001D0925" w:rsidP="001D0925">
            <w:pPr>
              <w:autoSpaceDE w:val="0"/>
              <w:autoSpaceDN w:val="0"/>
              <w:adjustRightInd w:val="0"/>
              <w:spacing w:after="0"/>
              <w:ind w:left="2709"/>
              <w:rPr>
                <w:ins w:id="400" w:author="Bernd Zeuner" w:date="2023-08-25T14:32:00Z"/>
                <w:rFonts w:ascii="Courier New" w:hAnsi="Courier New" w:cs="Courier New"/>
                <w:color w:val="000000"/>
                <w:sz w:val="20"/>
                <w:szCs w:val="20"/>
                <w:highlight w:val="white"/>
              </w:rPr>
            </w:pPr>
          </w:p>
          <w:p w14:paraId="75FFD396" w14:textId="77777777" w:rsidR="001D0925" w:rsidRPr="001D0925" w:rsidRDefault="001D0925" w:rsidP="001D0925">
            <w:pPr>
              <w:autoSpaceDE w:val="0"/>
              <w:autoSpaceDN w:val="0"/>
              <w:adjustRightInd w:val="0"/>
              <w:spacing w:after="0"/>
              <w:ind w:left="2709"/>
              <w:rPr>
                <w:ins w:id="401" w:author="Bernd Zeuner" w:date="2023-08-25T14:32:00Z"/>
                <w:rFonts w:ascii="Courier New" w:hAnsi="Courier New" w:cs="Courier New"/>
                <w:color w:val="000000"/>
                <w:sz w:val="20"/>
                <w:szCs w:val="20"/>
                <w:highlight w:val="white"/>
              </w:rPr>
            </w:pPr>
            <w:ins w:id="402"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identity</w:t>
              </w:r>
              <w:r w:rsidRPr="001D0925">
                <w:rPr>
                  <w:rFonts w:ascii="Courier New" w:hAnsi="Courier New" w:cs="Courier New"/>
                  <w:color w:val="000000"/>
                  <w:sz w:val="20"/>
                  <w:szCs w:val="20"/>
                  <w:highlight w:val="white"/>
                </w:rPr>
                <w:t xml:space="preserve"> </w:t>
              </w:r>
              <w:r w:rsidRPr="001D0925">
                <w:rPr>
                  <w:rFonts w:ascii="Courier New" w:hAnsi="Courier New" w:cs="Courier New"/>
                  <w:color w:val="000040"/>
                  <w:sz w:val="20"/>
                  <w:szCs w:val="20"/>
                  <w:highlight w:val="white"/>
                </w:rPr>
                <w:t>base-literal</w:t>
              </w:r>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7265249D" w14:textId="77777777" w:rsidR="001D0925" w:rsidRPr="001D0925" w:rsidRDefault="001D0925" w:rsidP="001D0925">
            <w:pPr>
              <w:autoSpaceDE w:val="0"/>
              <w:autoSpaceDN w:val="0"/>
              <w:adjustRightInd w:val="0"/>
              <w:spacing w:after="0"/>
              <w:ind w:left="2709"/>
              <w:rPr>
                <w:ins w:id="403" w:author="Bernd Zeuner" w:date="2023-08-25T14:32:00Z"/>
                <w:rFonts w:ascii="Courier New" w:hAnsi="Courier New" w:cs="Courier New"/>
                <w:color w:val="000000"/>
                <w:sz w:val="20"/>
                <w:szCs w:val="20"/>
                <w:highlight w:val="white"/>
              </w:rPr>
            </w:pPr>
            <w:ins w:id="404"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base</w:t>
              </w:r>
              <w:r w:rsidRPr="001D0925">
                <w:rPr>
                  <w:rFonts w:ascii="Courier New" w:hAnsi="Courier New" w:cs="Courier New"/>
                  <w:color w:val="000000"/>
                  <w:sz w:val="20"/>
                  <w:szCs w:val="20"/>
                  <w:highlight w:val="white"/>
                </w:rPr>
                <w:t xml:space="preserve"> </w:t>
              </w:r>
              <w:proofErr w:type="spellStart"/>
              <w:r w:rsidRPr="001D0925">
                <w:rPr>
                  <w:rFonts w:ascii="Courier New" w:hAnsi="Courier New" w:cs="Courier New"/>
                  <w:color w:val="000040"/>
                  <w:sz w:val="20"/>
                  <w:szCs w:val="20"/>
                  <w:highlight w:val="white"/>
                </w:rPr>
                <w:t>enum</w:t>
              </w:r>
              <w:proofErr w:type="spellEnd"/>
              <w:r w:rsidRPr="001D0925">
                <w:rPr>
                  <w:rFonts w:ascii="Courier New" w:hAnsi="Courier New" w:cs="Courier New"/>
                  <w:color w:val="000040"/>
                  <w:sz w:val="20"/>
                  <w:szCs w:val="20"/>
                  <w:highlight w:val="white"/>
                </w:rPr>
                <w:t>-</w:t>
              </w:r>
              <w:proofErr w:type="gramStart"/>
              <w:r w:rsidRPr="001D0925">
                <w:rPr>
                  <w:rFonts w:ascii="Courier New" w:hAnsi="Courier New" w:cs="Courier New"/>
                  <w:color w:val="000040"/>
                  <w:sz w:val="20"/>
                  <w:szCs w:val="20"/>
                  <w:highlight w:val="white"/>
                </w:rPr>
                <w:t>base</w:t>
              </w:r>
              <w:r w:rsidRPr="001D0925">
                <w:rPr>
                  <w:rFonts w:ascii="Courier New" w:hAnsi="Courier New" w:cs="Courier New"/>
                  <w:b/>
                  <w:bCs/>
                  <w:color w:val="000080"/>
                  <w:sz w:val="20"/>
                  <w:szCs w:val="20"/>
                  <w:highlight w:val="white"/>
                </w:rPr>
                <w:t>;</w:t>
              </w:r>
              <w:proofErr w:type="gramEnd"/>
            </w:ins>
          </w:p>
          <w:p w14:paraId="2D3A9672" w14:textId="77777777" w:rsidR="001D0925" w:rsidRPr="001D0925" w:rsidRDefault="001D0925" w:rsidP="001D0925">
            <w:pPr>
              <w:autoSpaceDE w:val="0"/>
              <w:autoSpaceDN w:val="0"/>
              <w:adjustRightInd w:val="0"/>
              <w:spacing w:after="0"/>
              <w:ind w:left="2709"/>
              <w:rPr>
                <w:ins w:id="405" w:author="Bernd Zeuner" w:date="2023-08-25T14:32:00Z"/>
                <w:rFonts w:ascii="Courier New" w:hAnsi="Courier New" w:cs="Courier New"/>
                <w:color w:val="000000"/>
                <w:sz w:val="20"/>
                <w:szCs w:val="20"/>
                <w:highlight w:val="white"/>
              </w:rPr>
            </w:pPr>
            <w:ins w:id="406"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3BAA4D2F" w14:textId="77777777" w:rsidR="001D0925" w:rsidRPr="001D0925" w:rsidRDefault="001D0925" w:rsidP="001D0925">
            <w:pPr>
              <w:autoSpaceDE w:val="0"/>
              <w:autoSpaceDN w:val="0"/>
              <w:adjustRightInd w:val="0"/>
              <w:spacing w:after="0"/>
              <w:ind w:left="2709"/>
              <w:rPr>
                <w:ins w:id="407" w:author="Bernd Zeuner" w:date="2023-08-25T14:32:00Z"/>
                <w:rFonts w:ascii="Courier New" w:hAnsi="Courier New" w:cs="Courier New"/>
                <w:color w:val="000000"/>
                <w:sz w:val="20"/>
                <w:szCs w:val="20"/>
                <w:highlight w:val="white"/>
              </w:rPr>
            </w:pPr>
          </w:p>
          <w:p w14:paraId="0F5FDFA4" w14:textId="77777777" w:rsidR="001D0925" w:rsidRPr="001D0925" w:rsidRDefault="001D0925" w:rsidP="001D0925">
            <w:pPr>
              <w:autoSpaceDE w:val="0"/>
              <w:autoSpaceDN w:val="0"/>
              <w:adjustRightInd w:val="0"/>
              <w:spacing w:after="0"/>
              <w:ind w:left="2709"/>
              <w:rPr>
                <w:ins w:id="408" w:author="Bernd Zeuner" w:date="2023-08-25T14:32:00Z"/>
                <w:rFonts w:ascii="Courier New" w:hAnsi="Courier New" w:cs="Courier New"/>
                <w:color w:val="000000"/>
                <w:sz w:val="20"/>
                <w:szCs w:val="20"/>
                <w:highlight w:val="white"/>
              </w:rPr>
            </w:pPr>
            <w:ins w:id="409"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identity</w:t>
              </w:r>
              <w:r w:rsidRPr="001D0925">
                <w:rPr>
                  <w:rFonts w:ascii="Courier New" w:hAnsi="Courier New" w:cs="Courier New"/>
                  <w:color w:val="000000"/>
                  <w:sz w:val="20"/>
                  <w:szCs w:val="20"/>
                  <w:highlight w:val="white"/>
                </w:rPr>
                <w:t xml:space="preserve"> </w:t>
              </w:r>
              <w:r w:rsidRPr="001D0925">
                <w:rPr>
                  <w:rFonts w:ascii="Courier New" w:hAnsi="Courier New" w:cs="Courier New"/>
                  <w:color w:val="000040"/>
                  <w:sz w:val="20"/>
                  <w:szCs w:val="20"/>
                  <w:highlight w:val="white"/>
                </w:rPr>
                <w:t>extension-literal-1</w:t>
              </w:r>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6C1348B4" w14:textId="77777777" w:rsidR="001D0925" w:rsidRPr="001D0925" w:rsidRDefault="001D0925" w:rsidP="001D0925">
            <w:pPr>
              <w:autoSpaceDE w:val="0"/>
              <w:autoSpaceDN w:val="0"/>
              <w:adjustRightInd w:val="0"/>
              <w:spacing w:after="0"/>
              <w:ind w:left="2709"/>
              <w:rPr>
                <w:ins w:id="410" w:author="Bernd Zeuner" w:date="2023-08-25T14:32:00Z"/>
                <w:rFonts w:ascii="Courier New" w:hAnsi="Courier New" w:cs="Courier New"/>
                <w:color w:val="000000"/>
                <w:sz w:val="20"/>
                <w:szCs w:val="20"/>
                <w:highlight w:val="white"/>
              </w:rPr>
            </w:pPr>
            <w:ins w:id="411"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base</w:t>
              </w:r>
              <w:r w:rsidRPr="001D0925">
                <w:rPr>
                  <w:rFonts w:ascii="Courier New" w:hAnsi="Courier New" w:cs="Courier New"/>
                  <w:color w:val="000000"/>
                  <w:sz w:val="20"/>
                  <w:szCs w:val="20"/>
                  <w:highlight w:val="white"/>
                </w:rPr>
                <w:t xml:space="preserve"> </w:t>
              </w:r>
              <w:proofErr w:type="spellStart"/>
              <w:r w:rsidRPr="001D0925">
                <w:rPr>
                  <w:rFonts w:ascii="Courier New" w:hAnsi="Courier New" w:cs="Courier New"/>
                  <w:color w:val="000040"/>
                  <w:sz w:val="20"/>
                  <w:szCs w:val="20"/>
                  <w:highlight w:val="white"/>
                </w:rPr>
                <w:t>enum</w:t>
              </w:r>
              <w:proofErr w:type="spellEnd"/>
              <w:r w:rsidRPr="001D0925">
                <w:rPr>
                  <w:rFonts w:ascii="Courier New" w:hAnsi="Courier New" w:cs="Courier New"/>
                  <w:color w:val="000040"/>
                  <w:sz w:val="20"/>
                  <w:szCs w:val="20"/>
                  <w:highlight w:val="white"/>
                </w:rPr>
                <w:t>-</w:t>
              </w:r>
              <w:proofErr w:type="gramStart"/>
              <w:r w:rsidRPr="001D0925">
                <w:rPr>
                  <w:rFonts w:ascii="Courier New" w:hAnsi="Courier New" w:cs="Courier New"/>
                  <w:color w:val="000040"/>
                  <w:sz w:val="20"/>
                  <w:szCs w:val="20"/>
                  <w:highlight w:val="white"/>
                </w:rPr>
                <w:t>base</w:t>
              </w:r>
              <w:r w:rsidRPr="001D0925">
                <w:rPr>
                  <w:rFonts w:ascii="Courier New" w:hAnsi="Courier New" w:cs="Courier New"/>
                  <w:b/>
                  <w:bCs/>
                  <w:color w:val="000080"/>
                  <w:sz w:val="20"/>
                  <w:szCs w:val="20"/>
                  <w:highlight w:val="white"/>
                </w:rPr>
                <w:t>;</w:t>
              </w:r>
              <w:proofErr w:type="gramEnd"/>
            </w:ins>
          </w:p>
          <w:p w14:paraId="3AD90F16" w14:textId="77777777" w:rsidR="001D0925" w:rsidRPr="001D0925" w:rsidRDefault="001D0925" w:rsidP="001D0925">
            <w:pPr>
              <w:autoSpaceDE w:val="0"/>
              <w:autoSpaceDN w:val="0"/>
              <w:adjustRightInd w:val="0"/>
              <w:spacing w:after="0"/>
              <w:ind w:left="2709"/>
              <w:rPr>
                <w:ins w:id="412" w:author="Bernd Zeuner" w:date="2023-08-25T14:32:00Z"/>
                <w:rFonts w:ascii="Courier New" w:hAnsi="Courier New" w:cs="Courier New"/>
                <w:color w:val="000000"/>
                <w:sz w:val="20"/>
                <w:szCs w:val="20"/>
                <w:highlight w:val="white"/>
              </w:rPr>
            </w:pPr>
            <w:ins w:id="413"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342495D6" w14:textId="77777777" w:rsidR="001D0925" w:rsidRPr="001D0925" w:rsidRDefault="001D0925" w:rsidP="001D0925">
            <w:pPr>
              <w:autoSpaceDE w:val="0"/>
              <w:autoSpaceDN w:val="0"/>
              <w:adjustRightInd w:val="0"/>
              <w:spacing w:after="0"/>
              <w:ind w:left="2709"/>
              <w:rPr>
                <w:ins w:id="414" w:author="Bernd Zeuner" w:date="2023-08-25T14:32:00Z"/>
                <w:rFonts w:ascii="Courier New" w:hAnsi="Courier New" w:cs="Courier New"/>
                <w:color w:val="000000"/>
                <w:sz w:val="20"/>
                <w:szCs w:val="20"/>
                <w:highlight w:val="white"/>
              </w:rPr>
            </w:pPr>
            <w:ins w:id="415"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identity</w:t>
              </w:r>
              <w:r w:rsidRPr="001D0925">
                <w:rPr>
                  <w:rFonts w:ascii="Courier New" w:hAnsi="Courier New" w:cs="Courier New"/>
                  <w:color w:val="000000"/>
                  <w:sz w:val="20"/>
                  <w:szCs w:val="20"/>
                  <w:highlight w:val="white"/>
                </w:rPr>
                <w:t xml:space="preserve"> </w:t>
              </w:r>
              <w:r w:rsidRPr="001D0925">
                <w:rPr>
                  <w:rFonts w:ascii="Courier New" w:hAnsi="Courier New" w:cs="Courier New"/>
                  <w:color w:val="000040"/>
                  <w:sz w:val="20"/>
                  <w:szCs w:val="20"/>
                  <w:highlight w:val="white"/>
                </w:rPr>
                <w:t>extension-literal-2</w:t>
              </w:r>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7A94FA38" w14:textId="77777777" w:rsidR="001D0925" w:rsidRPr="001D0925" w:rsidRDefault="001D0925" w:rsidP="001D0925">
            <w:pPr>
              <w:autoSpaceDE w:val="0"/>
              <w:autoSpaceDN w:val="0"/>
              <w:adjustRightInd w:val="0"/>
              <w:spacing w:after="0"/>
              <w:ind w:left="2709"/>
              <w:rPr>
                <w:ins w:id="416" w:author="Bernd Zeuner" w:date="2023-08-25T14:32:00Z"/>
                <w:rFonts w:ascii="Courier New" w:hAnsi="Courier New" w:cs="Courier New"/>
                <w:color w:val="000000"/>
                <w:sz w:val="20"/>
                <w:szCs w:val="20"/>
                <w:highlight w:val="white"/>
              </w:rPr>
            </w:pPr>
            <w:ins w:id="417"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base</w:t>
              </w:r>
              <w:r w:rsidRPr="001D0925">
                <w:rPr>
                  <w:rFonts w:ascii="Courier New" w:hAnsi="Courier New" w:cs="Courier New"/>
                  <w:color w:val="000000"/>
                  <w:sz w:val="20"/>
                  <w:szCs w:val="20"/>
                  <w:highlight w:val="white"/>
                </w:rPr>
                <w:t xml:space="preserve"> </w:t>
              </w:r>
              <w:proofErr w:type="spellStart"/>
              <w:r w:rsidRPr="001D0925">
                <w:rPr>
                  <w:rFonts w:ascii="Courier New" w:hAnsi="Courier New" w:cs="Courier New"/>
                  <w:color w:val="000040"/>
                  <w:sz w:val="20"/>
                  <w:szCs w:val="20"/>
                  <w:highlight w:val="white"/>
                </w:rPr>
                <w:t>enum</w:t>
              </w:r>
              <w:proofErr w:type="spellEnd"/>
              <w:r w:rsidRPr="001D0925">
                <w:rPr>
                  <w:rFonts w:ascii="Courier New" w:hAnsi="Courier New" w:cs="Courier New"/>
                  <w:color w:val="000040"/>
                  <w:sz w:val="20"/>
                  <w:szCs w:val="20"/>
                  <w:highlight w:val="white"/>
                </w:rPr>
                <w:t>-</w:t>
              </w:r>
              <w:proofErr w:type="gramStart"/>
              <w:r w:rsidRPr="001D0925">
                <w:rPr>
                  <w:rFonts w:ascii="Courier New" w:hAnsi="Courier New" w:cs="Courier New"/>
                  <w:color w:val="000040"/>
                  <w:sz w:val="20"/>
                  <w:szCs w:val="20"/>
                  <w:highlight w:val="white"/>
                </w:rPr>
                <w:t>base</w:t>
              </w:r>
              <w:r w:rsidRPr="001D0925">
                <w:rPr>
                  <w:rFonts w:ascii="Courier New" w:hAnsi="Courier New" w:cs="Courier New"/>
                  <w:b/>
                  <w:bCs/>
                  <w:color w:val="000080"/>
                  <w:sz w:val="20"/>
                  <w:szCs w:val="20"/>
                  <w:highlight w:val="white"/>
                </w:rPr>
                <w:t>;</w:t>
              </w:r>
              <w:proofErr w:type="gramEnd"/>
            </w:ins>
          </w:p>
          <w:p w14:paraId="4050417C" w14:textId="77777777" w:rsidR="001D0925" w:rsidRPr="001D0925" w:rsidRDefault="001D0925" w:rsidP="001D0925">
            <w:pPr>
              <w:autoSpaceDE w:val="0"/>
              <w:autoSpaceDN w:val="0"/>
              <w:adjustRightInd w:val="0"/>
              <w:spacing w:after="0"/>
              <w:ind w:left="2709"/>
              <w:rPr>
                <w:ins w:id="418" w:author="Bernd Zeuner" w:date="2023-08-25T14:32:00Z"/>
                <w:rFonts w:ascii="Courier New" w:hAnsi="Courier New" w:cs="Courier New"/>
                <w:color w:val="000000"/>
                <w:sz w:val="20"/>
                <w:szCs w:val="20"/>
                <w:highlight w:val="white"/>
              </w:rPr>
            </w:pPr>
            <w:ins w:id="419"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61ED17B9" w14:textId="77777777" w:rsidR="001D0925" w:rsidRPr="001D0925" w:rsidRDefault="001D0925" w:rsidP="001D0925">
            <w:pPr>
              <w:autoSpaceDE w:val="0"/>
              <w:autoSpaceDN w:val="0"/>
              <w:adjustRightInd w:val="0"/>
              <w:spacing w:after="0"/>
              <w:ind w:left="2709"/>
              <w:rPr>
                <w:ins w:id="420" w:author="Bernd Zeuner" w:date="2023-08-25T14:32:00Z"/>
                <w:rFonts w:ascii="Courier New" w:hAnsi="Courier New" w:cs="Courier New"/>
                <w:color w:val="000000"/>
                <w:sz w:val="20"/>
                <w:szCs w:val="20"/>
                <w:highlight w:val="white"/>
              </w:rPr>
            </w:pPr>
          </w:p>
          <w:p w14:paraId="5FB400B4" w14:textId="77777777" w:rsidR="001D0925" w:rsidRPr="001D0925" w:rsidRDefault="001D0925" w:rsidP="001D0925">
            <w:pPr>
              <w:autoSpaceDE w:val="0"/>
              <w:autoSpaceDN w:val="0"/>
              <w:adjustRightInd w:val="0"/>
              <w:spacing w:after="0"/>
              <w:ind w:left="2709"/>
              <w:rPr>
                <w:ins w:id="421" w:author="Bernd Zeuner" w:date="2023-08-25T14:32:00Z"/>
                <w:rFonts w:ascii="Courier New" w:hAnsi="Courier New" w:cs="Courier New"/>
                <w:color w:val="000000"/>
                <w:sz w:val="20"/>
                <w:szCs w:val="20"/>
                <w:highlight w:val="white"/>
              </w:rPr>
            </w:pPr>
            <w:ins w:id="422"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leaf</w:t>
              </w:r>
              <w:r w:rsidRPr="001D0925">
                <w:rPr>
                  <w:rFonts w:ascii="Courier New" w:hAnsi="Courier New" w:cs="Courier New"/>
                  <w:color w:val="000000"/>
                  <w:sz w:val="20"/>
                  <w:szCs w:val="20"/>
                  <w:highlight w:val="white"/>
                </w:rPr>
                <w:t xml:space="preserve"> </w:t>
              </w:r>
              <w:r w:rsidRPr="001D0925">
                <w:rPr>
                  <w:rFonts w:ascii="Courier New" w:hAnsi="Courier New" w:cs="Courier New"/>
                  <w:color w:val="000040"/>
                  <w:sz w:val="20"/>
                  <w:szCs w:val="20"/>
                  <w:highlight w:val="white"/>
                </w:rPr>
                <w:t>my-enumeration-abstraction-example</w:t>
              </w:r>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178BD3D5" w14:textId="77777777" w:rsidR="001D0925" w:rsidRPr="001D0925" w:rsidRDefault="001D0925" w:rsidP="001D0925">
            <w:pPr>
              <w:autoSpaceDE w:val="0"/>
              <w:autoSpaceDN w:val="0"/>
              <w:adjustRightInd w:val="0"/>
              <w:spacing w:after="0"/>
              <w:ind w:left="2709"/>
              <w:rPr>
                <w:ins w:id="423" w:author="Bernd Zeuner" w:date="2023-08-25T14:32:00Z"/>
                <w:rFonts w:ascii="Courier New" w:hAnsi="Courier New" w:cs="Courier New"/>
                <w:color w:val="000000"/>
                <w:sz w:val="20"/>
                <w:szCs w:val="20"/>
                <w:highlight w:val="white"/>
              </w:rPr>
            </w:pPr>
            <w:ins w:id="424"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type</w:t>
              </w:r>
              <w:r w:rsidRPr="001D0925">
                <w:rPr>
                  <w:rFonts w:ascii="Courier New" w:hAnsi="Courier New" w:cs="Courier New"/>
                  <w:color w:val="000000"/>
                  <w:sz w:val="20"/>
                  <w:szCs w:val="20"/>
                  <w:highlight w:val="white"/>
                </w:rPr>
                <w:t xml:space="preserve"> </w:t>
              </w:r>
              <w:proofErr w:type="spellStart"/>
              <w:r w:rsidRPr="001D0925">
                <w:rPr>
                  <w:rFonts w:ascii="Courier New" w:hAnsi="Courier New" w:cs="Courier New"/>
                  <w:b/>
                  <w:bCs/>
                  <w:color w:val="FF8000"/>
                  <w:sz w:val="20"/>
                  <w:szCs w:val="20"/>
                  <w:highlight w:val="white"/>
                </w:rPr>
                <w:t>identityref</w:t>
              </w:r>
              <w:proofErr w:type="spellEnd"/>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00"/>
                  <w:sz w:val="20"/>
                  <w:szCs w:val="20"/>
                  <w:highlight w:val="white"/>
                </w:rPr>
                <w:t>{</w:t>
              </w:r>
            </w:ins>
          </w:p>
          <w:p w14:paraId="6A4A4F12" w14:textId="77777777" w:rsidR="001D0925" w:rsidRPr="001D0925" w:rsidRDefault="001D0925" w:rsidP="001D0925">
            <w:pPr>
              <w:autoSpaceDE w:val="0"/>
              <w:autoSpaceDN w:val="0"/>
              <w:adjustRightInd w:val="0"/>
              <w:spacing w:after="0"/>
              <w:ind w:left="2709"/>
              <w:rPr>
                <w:ins w:id="425" w:author="Bernd Zeuner" w:date="2023-08-25T14:32:00Z"/>
                <w:rFonts w:ascii="Courier New" w:hAnsi="Courier New" w:cs="Courier New"/>
                <w:color w:val="000000"/>
                <w:sz w:val="20"/>
                <w:szCs w:val="20"/>
                <w:highlight w:val="white"/>
              </w:rPr>
            </w:pPr>
            <w:ins w:id="426" w:author="Bernd Zeuner" w:date="2023-08-25T14:32:00Z">
              <w:r w:rsidRPr="001D0925">
                <w:rPr>
                  <w:rFonts w:ascii="Courier New" w:hAnsi="Courier New" w:cs="Courier New"/>
                  <w:color w:val="000000"/>
                  <w:sz w:val="20"/>
                  <w:szCs w:val="20"/>
                  <w:highlight w:val="white"/>
                </w:rPr>
                <w:t xml:space="preserve">      </w:t>
              </w:r>
              <w:r w:rsidRPr="001D0925">
                <w:rPr>
                  <w:rFonts w:ascii="Courier New" w:hAnsi="Courier New" w:cs="Courier New"/>
                  <w:b/>
                  <w:bCs/>
                  <w:color w:val="0000FF"/>
                  <w:sz w:val="20"/>
                  <w:szCs w:val="20"/>
                  <w:highlight w:val="white"/>
                </w:rPr>
                <w:t>base</w:t>
              </w:r>
              <w:r w:rsidRPr="001D0925">
                <w:rPr>
                  <w:rFonts w:ascii="Courier New" w:hAnsi="Courier New" w:cs="Courier New"/>
                  <w:color w:val="000000"/>
                  <w:sz w:val="20"/>
                  <w:szCs w:val="20"/>
                  <w:highlight w:val="white"/>
                </w:rPr>
                <w:t xml:space="preserve"> </w:t>
              </w:r>
              <w:proofErr w:type="spellStart"/>
              <w:r w:rsidRPr="001D0925">
                <w:rPr>
                  <w:rFonts w:ascii="Courier New" w:hAnsi="Courier New" w:cs="Courier New"/>
                  <w:color w:val="000040"/>
                  <w:sz w:val="20"/>
                  <w:szCs w:val="20"/>
                  <w:highlight w:val="white"/>
                </w:rPr>
                <w:t>enum</w:t>
              </w:r>
              <w:proofErr w:type="spellEnd"/>
              <w:r w:rsidRPr="001D0925">
                <w:rPr>
                  <w:rFonts w:ascii="Courier New" w:hAnsi="Courier New" w:cs="Courier New"/>
                  <w:color w:val="000040"/>
                  <w:sz w:val="20"/>
                  <w:szCs w:val="20"/>
                  <w:highlight w:val="white"/>
                </w:rPr>
                <w:t>-</w:t>
              </w:r>
              <w:proofErr w:type="gramStart"/>
              <w:r w:rsidRPr="001D0925">
                <w:rPr>
                  <w:rFonts w:ascii="Courier New" w:hAnsi="Courier New" w:cs="Courier New"/>
                  <w:color w:val="000040"/>
                  <w:sz w:val="20"/>
                  <w:szCs w:val="20"/>
                  <w:highlight w:val="white"/>
                </w:rPr>
                <w:t>base</w:t>
              </w:r>
              <w:r w:rsidRPr="001D0925">
                <w:rPr>
                  <w:rFonts w:ascii="Courier New" w:hAnsi="Courier New" w:cs="Courier New"/>
                  <w:b/>
                  <w:bCs/>
                  <w:color w:val="000080"/>
                  <w:sz w:val="20"/>
                  <w:szCs w:val="20"/>
                  <w:highlight w:val="white"/>
                </w:rPr>
                <w:t>;</w:t>
              </w:r>
              <w:proofErr w:type="gramEnd"/>
            </w:ins>
          </w:p>
          <w:p w14:paraId="3FC84453" w14:textId="77777777" w:rsidR="001D0925" w:rsidRPr="0064428F" w:rsidRDefault="001D0925" w:rsidP="001D0925">
            <w:pPr>
              <w:autoSpaceDE w:val="0"/>
              <w:autoSpaceDN w:val="0"/>
              <w:adjustRightInd w:val="0"/>
              <w:spacing w:after="0"/>
              <w:ind w:left="2709"/>
              <w:rPr>
                <w:ins w:id="427" w:author="Bernd Zeuner" w:date="2023-08-25T14:32:00Z"/>
                <w:rFonts w:ascii="Courier New" w:hAnsi="Courier New" w:cs="Courier New"/>
                <w:color w:val="000000"/>
                <w:sz w:val="20"/>
                <w:szCs w:val="20"/>
                <w:highlight w:val="white"/>
              </w:rPr>
            </w:pPr>
            <w:ins w:id="428" w:author="Bernd Zeuner" w:date="2023-08-25T14:32:00Z">
              <w:r w:rsidRPr="001D0925">
                <w:rPr>
                  <w:rFonts w:ascii="Courier New" w:hAnsi="Courier New" w:cs="Courier New"/>
                  <w:color w:val="000000"/>
                  <w:sz w:val="20"/>
                  <w:szCs w:val="20"/>
                  <w:highlight w:val="white"/>
                </w:rPr>
                <w:t xml:space="preserve">    </w:t>
              </w:r>
              <w:r w:rsidRPr="0064428F">
                <w:rPr>
                  <w:rFonts w:ascii="Courier New" w:hAnsi="Courier New" w:cs="Courier New"/>
                  <w:b/>
                  <w:bCs/>
                  <w:color w:val="000000"/>
                  <w:sz w:val="20"/>
                  <w:szCs w:val="20"/>
                  <w:highlight w:val="white"/>
                </w:rPr>
                <w:t>}</w:t>
              </w:r>
            </w:ins>
          </w:p>
          <w:p w14:paraId="00F1F561" w14:textId="77777777" w:rsidR="001D0925" w:rsidRDefault="001D0925" w:rsidP="001D0925">
            <w:pPr>
              <w:autoSpaceDE w:val="0"/>
              <w:autoSpaceDN w:val="0"/>
              <w:adjustRightInd w:val="0"/>
              <w:spacing w:after="0"/>
              <w:ind w:left="2709"/>
              <w:rPr>
                <w:ins w:id="429" w:author="Bernd Zeuner" w:date="2023-08-25T14:32:00Z"/>
                <w:rFonts w:ascii="Courier New" w:hAnsi="Courier New" w:cs="Courier New"/>
                <w:color w:val="000000"/>
                <w:sz w:val="20"/>
                <w:szCs w:val="20"/>
                <w:highlight w:val="white"/>
                <w:lang w:val="de-DE"/>
              </w:rPr>
            </w:pPr>
            <w:ins w:id="430" w:author="Bernd Zeuner" w:date="2023-08-25T14:32:00Z">
              <w:r w:rsidRPr="0064428F">
                <w:rPr>
                  <w:rFonts w:ascii="Courier New" w:hAnsi="Courier New" w:cs="Courier New"/>
                  <w:color w:val="000000"/>
                  <w:sz w:val="20"/>
                  <w:szCs w:val="20"/>
                  <w:highlight w:val="white"/>
                </w:rPr>
                <w:t xml:space="preserve">  </w:t>
              </w:r>
              <w:r>
                <w:rPr>
                  <w:rFonts w:ascii="Courier New" w:hAnsi="Courier New" w:cs="Courier New"/>
                  <w:b/>
                  <w:bCs/>
                  <w:color w:val="000000"/>
                  <w:sz w:val="20"/>
                  <w:szCs w:val="20"/>
                  <w:highlight w:val="white"/>
                  <w:lang w:val="de-DE"/>
                </w:rPr>
                <w:t>}</w:t>
              </w:r>
            </w:ins>
          </w:p>
          <w:p w14:paraId="5D5F39D1" w14:textId="77777777" w:rsidR="001D0925" w:rsidRDefault="001D0925" w:rsidP="001D0925">
            <w:pPr>
              <w:autoSpaceDE w:val="0"/>
              <w:autoSpaceDN w:val="0"/>
              <w:adjustRightInd w:val="0"/>
              <w:spacing w:after="0"/>
              <w:ind w:left="2709"/>
              <w:rPr>
                <w:ins w:id="431" w:author="Bernd Zeuner" w:date="2023-08-25T14:32:00Z"/>
                <w:rFonts w:ascii="Courier New" w:hAnsi="Courier New" w:cs="Courier New"/>
                <w:color w:val="000000"/>
                <w:sz w:val="20"/>
                <w:szCs w:val="20"/>
                <w:highlight w:val="white"/>
                <w:lang w:val="de-DE"/>
              </w:rPr>
            </w:pPr>
            <w:ins w:id="432" w:author="Bernd Zeuner" w:date="2023-08-25T14:32:00Z">
              <w:r>
                <w:rPr>
                  <w:rFonts w:ascii="Courier New" w:hAnsi="Courier New" w:cs="Courier New"/>
                  <w:b/>
                  <w:bCs/>
                  <w:color w:val="000000"/>
                  <w:sz w:val="20"/>
                  <w:szCs w:val="20"/>
                  <w:highlight w:val="white"/>
                  <w:lang w:val="de-DE"/>
                </w:rPr>
                <w:t>}</w:t>
              </w:r>
            </w:ins>
          </w:p>
          <w:p w14:paraId="08EAFCE8" w14:textId="77777777" w:rsidR="001D0925" w:rsidRPr="00C22EEB" w:rsidRDefault="001D0925" w:rsidP="001D0925">
            <w:pPr>
              <w:autoSpaceDE w:val="0"/>
              <w:autoSpaceDN w:val="0"/>
              <w:adjustRightInd w:val="0"/>
              <w:spacing w:after="0"/>
              <w:ind w:left="2709"/>
              <w:jc w:val="center"/>
              <w:rPr>
                <w:ins w:id="433" w:author="Bernd Zeuner" w:date="2023-08-25T14:32:00Z"/>
                <w:noProof/>
                <w:lang w:val="en-GB"/>
              </w:rPr>
            </w:pPr>
          </w:p>
        </w:tc>
      </w:tr>
    </w:tbl>
    <w:p w14:paraId="1DA9A1BD" w14:textId="77777777" w:rsidR="00375688" w:rsidRPr="0017639E" w:rsidRDefault="00375688" w:rsidP="00375688">
      <w:pPr>
        <w:rPr>
          <w:ins w:id="434" w:author="Bernd Zeuner" w:date="2023-08-25T13:58:00Z"/>
          <w:szCs w:val="24"/>
        </w:rPr>
      </w:pPr>
    </w:p>
    <w:p w14:paraId="3AE23D57" w14:textId="44DA873A" w:rsidR="00EA6319" w:rsidRDefault="00EA6319" w:rsidP="00EA6319">
      <w:pPr>
        <w:pStyle w:val="berschrift3"/>
      </w:pPr>
      <w:r w:rsidRPr="002B7DFC">
        <w:lastRenderedPageBreak/>
        <w:t xml:space="preserve">Mapping of </w:t>
      </w:r>
      <w:r>
        <w:t xml:space="preserve">Bit Field Data </w:t>
      </w:r>
      <w:r w:rsidRPr="002B7DFC">
        <w:t>Types</w:t>
      </w:r>
      <w:bookmarkEnd w:id="360"/>
      <w:bookmarkEnd w:id="361"/>
      <w:bookmarkEnd w:id="362"/>
    </w:p>
    <w:p w14:paraId="06C23F4C" w14:textId="312B1FBF" w:rsidR="001E3213" w:rsidRDefault="00A14AB8" w:rsidP="00A14AB8">
      <w:pPr>
        <w:rPr>
          <w:szCs w:val="24"/>
        </w:rPr>
      </w:pPr>
      <w:bookmarkStart w:id="435" w:name="_Toc516067331"/>
      <w:r>
        <w:rPr>
          <w:szCs w:val="24"/>
        </w:rPr>
        <w:t xml:space="preserve">Data types which are annotated by the </w:t>
      </w:r>
      <w:r>
        <w:rPr>
          <w:rFonts w:cs="Times New Roman"/>
          <w:szCs w:val="24"/>
        </w:rPr>
        <w:t xml:space="preserve">«Bits» Stereotype </w:t>
      </w:r>
      <w:r>
        <w:rPr>
          <w:szCs w:val="24"/>
        </w:rPr>
        <w:t xml:space="preserve">are mapped to a YANG typedef using the </w:t>
      </w:r>
      <w:r w:rsidRPr="00EA6319">
        <w:rPr>
          <w:szCs w:val="24"/>
        </w:rPr>
        <w:t>“bits” built-in type</w:t>
      </w:r>
      <w:r w:rsidR="001E3213">
        <w:rPr>
          <w:szCs w:val="24"/>
        </w:rPr>
        <w:t>.</w:t>
      </w:r>
      <w:r w:rsidRPr="00766593">
        <w:rPr>
          <w:szCs w:val="24"/>
        </w:rPr>
        <w:t xml:space="preserve"> </w:t>
      </w:r>
      <w:r w:rsidR="001E3213">
        <w:rPr>
          <w:szCs w:val="24"/>
        </w:rPr>
        <w:t xml:space="preserve">Each attribute of the data type is mapped to a </w:t>
      </w:r>
      <w:r w:rsidR="00E87DFC">
        <w:rPr>
          <w:szCs w:val="24"/>
        </w:rPr>
        <w:t>“</w:t>
      </w:r>
      <w:r w:rsidR="001E3213">
        <w:rPr>
          <w:szCs w:val="24"/>
        </w:rPr>
        <w:t>bit</w:t>
      </w:r>
      <w:r w:rsidR="00E87DFC">
        <w:rPr>
          <w:szCs w:val="24"/>
        </w:rPr>
        <w:t>”</w:t>
      </w:r>
      <w:r w:rsidR="001E3213">
        <w:rPr>
          <w:szCs w:val="24"/>
        </w:rPr>
        <w:t xml:space="preserve"> sub</w:t>
      </w:r>
      <w:r w:rsidR="00815233">
        <w:rPr>
          <w:szCs w:val="24"/>
        </w:rPr>
        <w:t>-</w:t>
      </w:r>
      <w:r w:rsidR="001E3213">
        <w:rPr>
          <w:szCs w:val="24"/>
        </w:rPr>
        <w:t>statement with the following mapping</w:t>
      </w:r>
      <w:r w:rsidR="00E87DFC" w:rsidRPr="00E87DFC">
        <w:rPr>
          <w:szCs w:val="24"/>
        </w:rPr>
        <w:t xml:space="preserve"> </w:t>
      </w:r>
      <w:r w:rsidR="00E87DFC">
        <w:rPr>
          <w:szCs w:val="24"/>
        </w:rPr>
        <w:t>of the “bit” sub</w:t>
      </w:r>
      <w:r w:rsidR="00815233">
        <w:rPr>
          <w:szCs w:val="24"/>
        </w:rPr>
        <w:t>-</w:t>
      </w:r>
      <w:r w:rsidR="00E87DFC">
        <w:rPr>
          <w:szCs w:val="24"/>
        </w:rPr>
        <w:t>statements</w:t>
      </w:r>
      <w:r w:rsidR="001E3213">
        <w:rPr>
          <w:szCs w:val="24"/>
        </w:rPr>
        <w:t>:</w:t>
      </w:r>
    </w:p>
    <w:p w14:paraId="4544C52C" w14:textId="25EC87C6" w:rsidR="001E3213" w:rsidRPr="001E3213" w:rsidRDefault="001E3213" w:rsidP="001E3213">
      <w:pPr>
        <w:pStyle w:val="Listenabsatz"/>
        <w:numPr>
          <w:ilvl w:val="0"/>
          <w:numId w:val="38"/>
        </w:numPr>
        <w:rPr>
          <w:szCs w:val="24"/>
        </w:rPr>
      </w:pPr>
      <w:r>
        <w:rPr>
          <w:szCs w:val="24"/>
        </w:rPr>
        <w:t xml:space="preserve">Applied comment </w:t>
      </w:r>
      <w:r w:rsidRPr="001E3213">
        <w:rPr>
          <w:szCs w:val="24"/>
        </w:rPr>
        <w:sym w:font="Wingdings" w:char="F0E0"/>
      </w:r>
      <w:r>
        <w:rPr>
          <w:szCs w:val="24"/>
        </w:rPr>
        <w:t xml:space="preserve"> </w:t>
      </w:r>
      <w:r w:rsidRPr="001E3213">
        <w:rPr>
          <w:szCs w:val="24"/>
        </w:rPr>
        <w:t>description</w:t>
      </w:r>
    </w:p>
    <w:p w14:paraId="7A4CFBC7" w14:textId="4EA3A7D9" w:rsidR="001E3213" w:rsidRPr="001E3213" w:rsidRDefault="00E87DFC" w:rsidP="00E87DFC">
      <w:pPr>
        <w:pStyle w:val="Listenabsatz"/>
        <w:numPr>
          <w:ilvl w:val="0"/>
          <w:numId w:val="38"/>
        </w:numPr>
        <w:rPr>
          <w:szCs w:val="24"/>
        </w:rPr>
      </w:pPr>
      <w:proofErr w:type="spellStart"/>
      <w:r w:rsidRPr="00E87DFC">
        <w:rPr>
          <w:szCs w:val="24"/>
        </w:rPr>
        <w:t>OpenModel_</w:t>
      </w:r>
      <w:proofErr w:type="gramStart"/>
      <w:r w:rsidRPr="00E87DFC">
        <w:rPr>
          <w:szCs w:val="24"/>
        </w:rPr>
        <w:t>Profile</w:t>
      </w:r>
      <w:proofErr w:type="spellEnd"/>
      <w:r w:rsidRPr="00E87DFC">
        <w:rPr>
          <w:szCs w:val="24"/>
        </w:rPr>
        <w:t>::</w:t>
      </w:r>
      <w:proofErr w:type="spellStart"/>
      <w:proofErr w:type="gramEnd"/>
      <w:r w:rsidRPr="00E87DFC">
        <w:rPr>
          <w:szCs w:val="24"/>
        </w:rPr>
        <w:t>OpenModelAttribute</w:t>
      </w:r>
      <w:proofErr w:type="spellEnd"/>
      <w:r w:rsidRPr="00E87DFC">
        <w:rPr>
          <w:szCs w:val="24"/>
        </w:rPr>
        <w:t>::support</w:t>
      </w:r>
      <w:r w:rsidR="001E3213">
        <w:rPr>
          <w:szCs w:val="24"/>
        </w:rPr>
        <w:t xml:space="preserve">/condition </w:t>
      </w:r>
      <w:r w:rsidR="001E3213" w:rsidRPr="001E3213">
        <w:rPr>
          <w:szCs w:val="24"/>
        </w:rPr>
        <w:sym w:font="Wingdings" w:char="F0E0"/>
      </w:r>
      <w:r w:rsidR="001E3213">
        <w:rPr>
          <w:szCs w:val="24"/>
        </w:rPr>
        <w:t xml:space="preserve"> </w:t>
      </w:r>
      <w:r w:rsidR="001E3213" w:rsidRPr="001E3213">
        <w:rPr>
          <w:szCs w:val="24"/>
        </w:rPr>
        <w:t>if-feature</w:t>
      </w:r>
    </w:p>
    <w:p w14:paraId="7663F67A" w14:textId="64AD3120" w:rsidR="001E3213" w:rsidRPr="001E3213" w:rsidRDefault="001E3213" w:rsidP="001E3213">
      <w:pPr>
        <w:pStyle w:val="Listenabsatz"/>
        <w:numPr>
          <w:ilvl w:val="0"/>
          <w:numId w:val="38"/>
        </w:numPr>
        <w:rPr>
          <w:szCs w:val="24"/>
        </w:rPr>
      </w:pPr>
      <w:proofErr w:type="spellStart"/>
      <w:r w:rsidRPr="001E3213">
        <w:rPr>
          <w:szCs w:val="24"/>
        </w:rPr>
        <w:t>OpenInterfaceModel_</w:t>
      </w:r>
      <w:proofErr w:type="gramStart"/>
      <w:r w:rsidRPr="001E3213">
        <w:rPr>
          <w:szCs w:val="24"/>
        </w:rPr>
        <w:t>Profile</w:t>
      </w:r>
      <w:proofErr w:type="spellEnd"/>
      <w:r w:rsidRPr="001E3213">
        <w:rPr>
          <w:szCs w:val="24"/>
        </w:rPr>
        <w:t>::</w:t>
      </w:r>
      <w:proofErr w:type="gramEnd"/>
      <w:r w:rsidRPr="001E3213">
        <w:rPr>
          <w:szCs w:val="24"/>
        </w:rPr>
        <w:t xml:space="preserve">Bit::position </w:t>
      </w:r>
      <w:r w:rsidRPr="001E3213">
        <w:rPr>
          <w:szCs w:val="24"/>
        </w:rPr>
        <w:sym w:font="Wingdings" w:char="F0E0"/>
      </w:r>
      <w:r>
        <w:rPr>
          <w:szCs w:val="24"/>
        </w:rPr>
        <w:t xml:space="preserve"> </w:t>
      </w:r>
      <w:r w:rsidRPr="001E3213">
        <w:rPr>
          <w:szCs w:val="24"/>
        </w:rPr>
        <w:t>position</w:t>
      </w:r>
    </w:p>
    <w:p w14:paraId="73F3A9D1" w14:textId="09EB100E" w:rsidR="001E3213" w:rsidRPr="001E3213" w:rsidRDefault="00E87DFC" w:rsidP="00E87DFC">
      <w:pPr>
        <w:pStyle w:val="Listenabsatz"/>
        <w:numPr>
          <w:ilvl w:val="0"/>
          <w:numId w:val="38"/>
        </w:numPr>
        <w:rPr>
          <w:szCs w:val="24"/>
        </w:rPr>
      </w:pPr>
      <w:proofErr w:type="spellStart"/>
      <w:r w:rsidRPr="00E87DFC">
        <w:rPr>
          <w:szCs w:val="24"/>
        </w:rPr>
        <w:t>OpenModel_</w:t>
      </w:r>
      <w:proofErr w:type="gramStart"/>
      <w:r w:rsidRPr="00E87DFC">
        <w:rPr>
          <w:szCs w:val="24"/>
        </w:rPr>
        <w:t>Profile</w:t>
      </w:r>
      <w:proofErr w:type="spellEnd"/>
      <w:r w:rsidRPr="00E87DFC">
        <w:rPr>
          <w:szCs w:val="24"/>
        </w:rPr>
        <w:t>::</w:t>
      </w:r>
      <w:proofErr w:type="gramEnd"/>
      <w:r w:rsidRPr="00E87DFC">
        <w:rPr>
          <w:szCs w:val="24"/>
        </w:rPr>
        <w:t xml:space="preserve">Reference::reference </w:t>
      </w:r>
      <w:r w:rsidRPr="00E87DFC">
        <w:rPr>
          <w:szCs w:val="24"/>
        </w:rPr>
        <w:sym w:font="Wingdings" w:char="F0E0"/>
      </w:r>
      <w:r>
        <w:rPr>
          <w:szCs w:val="24"/>
        </w:rPr>
        <w:t xml:space="preserve"> </w:t>
      </w:r>
      <w:r w:rsidR="001E3213" w:rsidRPr="001E3213">
        <w:rPr>
          <w:szCs w:val="24"/>
        </w:rPr>
        <w:t>reference</w:t>
      </w:r>
    </w:p>
    <w:p w14:paraId="030EDE04" w14:textId="4E2A6E3F" w:rsidR="001E3213" w:rsidRPr="001E3213" w:rsidRDefault="00E87DFC" w:rsidP="001E3213">
      <w:pPr>
        <w:pStyle w:val="Listenabsatz"/>
        <w:numPr>
          <w:ilvl w:val="0"/>
          <w:numId w:val="38"/>
        </w:numPr>
        <w:rPr>
          <w:szCs w:val="24"/>
        </w:rPr>
      </w:pPr>
      <w:proofErr w:type="spellStart"/>
      <w:r w:rsidRPr="00E87DFC">
        <w:rPr>
          <w:szCs w:val="24"/>
        </w:rPr>
        <w:t>OpenModel_</w:t>
      </w:r>
      <w:proofErr w:type="gramStart"/>
      <w:r w:rsidRPr="00E87DFC">
        <w:rPr>
          <w:szCs w:val="24"/>
        </w:rPr>
        <w:t>Profile</w:t>
      </w:r>
      <w:proofErr w:type="spellEnd"/>
      <w:r w:rsidRPr="00E87DFC">
        <w:rPr>
          <w:szCs w:val="24"/>
        </w:rPr>
        <w:t>::</w:t>
      </w:r>
      <w:r>
        <w:rPr>
          <w:szCs w:val="24"/>
        </w:rPr>
        <w:t>&lt;</w:t>
      </w:r>
      <w:proofErr w:type="gramEnd"/>
      <w:r>
        <w:rPr>
          <w:szCs w:val="24"/>
        </w:rPr>
        <w:t xml:space="preserve">Lifecycle&gt; </w:t>
      </w:r>
      <w:r w:rsidRPr="00E87DFC">
        <w:rPr>
          <w:szCs w:val="24"/>
        </w:rPr>
        <w:sym w:font="Wingdings" w:char="F0E0"/>
      </w:r>
      <w:r>
        <w:rPr>
          <w:szCs w:val="24"/>
        </w:rPr>
        <w:t xml:space="preserve"> </w:t>
      </w:r>
      <w:r w:rsidR="001E3213" w:rsidRPr="001E3213">
        <w:rPr>
          <w:szCs w:val="24"/>
        </w:rPr>
        <w:t>status</w:t>
      </w:r>
    </w:p>
    <w:p w14:paraId="4130F2D8" w14:textId="59C2E9A1" w:rsidR="00A14AB8" w:rsidRDefault="00A14AB8" w:rsidP="00A14AB8">
      <w:pPr>
        <w:rPr>
          <w:szCs w:val="24"/>
        </w:rPr>
      </w:pPr>
      <w:r w:rsidRPr="003144EE">
        <w:rPr>
          <w:szCs w:val="24"/>
        </w:rPr>
        <w:t xml:space="preserve">The default setting of each bit is defined </w:t>
      </w:r>
      <w:r w:rsidR="00881CAE">
        <w:rPr>
          <w:szCs w:val="24"/>
        </w:rPr>
        <w:t xml:space="preserve">by an OCL expression </w:t>
      </w:r>
      <w:r w:rsidRPr="003144EE">
        <w:rPr>
          <w:szCs w:val="24"/>
        </w:rPr>
        <w:t xml:space="preserve">in the default value of the </w:t>
      </w:r>
      <w:r w:rsidR="00815233">
        <w:rPr>
          <w:szCs w:val="24"/>
        </w:rPr>
        <w:t>b</w:t>
      </w:r>
      <w:r w:rsidRPr="003144EE">
        <w:rPr>
          <w:szCs w:val="24"/>
        </w:rPr>
        <w:t>its typed attribute</w:t>
      </w:r>
      <w:r>
        <w:rPr>
          <w:szCs w:val="24"/>
        </w:rPr>
        <w:t xml:space="preserve"> and </w:t>
      </w:r>
      <w:r w:rsidR="00815233">
        <w:rPr>
          <w:szCs w:val="24"/>
        </w:rPr>
        <w:t>is</w:t>
      </w:r>
      <w:r>
        <w:rPr>
          <w:szCs w:val="24"/>
        </w:rPr>
        <w:t xml:space="preserve"> added to the default sub-statement of the corresponding leaf statement as an ordered</w:t>
      </w:r>
      <w:r w:rsidRPr="001D4852">
        <w:rPr>
          <w:szCs w:val="24"/>
        </w:rPr>
        <w:t xml:space="preserve"> space-separated list</w:t>
      </w:r>
      <w:r>
        <w:rPr>
          <w:szCs w:val="24"/>
        </w:rPr>
        <w:t>.</w:t>
      </w:r>
    </w:p>
    <w:p w14:paraId="3764A24D" w14:textId="77777777" w:rsidR="00A14AB8" w:rsidRDefault="00A14AB8" w:rsidP="00A14AB8">
      <w:pPr>
        <w:rPr>
          <w:szCs w:val="24"/>
        </w:rPr>
      </w:pPr>
    </w:p>
    <w:p w14:paraId="038110A1" w14:textId="7CE7C27F" w:rsidR="00AA2137" w:rsidRDefault="00AA2137" w:rsidP="00AA2137">
      <w:pPr>
        <w:pStyle w:val="TableCaption"/>
      </w:pPr>
      <w:bookmarkStart w:id="436" w:name="_Toc531166656"/>
      <w:r>
        <w:t xml:space="preserve">Table </w:t>
      </w:r>
      <w:r w:rsidR="00A726C4">
        <w:fldChar w:fldCharType="begin"/>
      </w:r>
      <w:r w:rsidR="00A726C4">
        <w:instrText xml:space="preserve"> STYLEREF 1 \s </w:instrText>
      </w:r>
      <w:r w:rsidR="00A726C4">
        <w:fldChar w:fldCharType="separate"/>
      </w:r>
      <w:r w:rsidR="00261E05">
        <w:rPr>
          <w:noProof/>
        </w:rPr>
        <w:t>5</w:t>
      </w:r>
      <w:r w:rsidR="00A726C4">
        <w:rPr>
          <w:noProof/>
        </w:rPr>
        <w:fldChar w:fldCharType="end"/>
      </w:r>
      <w:r>
        <w:t>.</w:t>
      </w:r>
      <w:r w:rsidR="00A726C4">
        <w:fldChar w:fldCharType="begin"/>
      </w:r>
      <w:r w:rsidR="00A726C4">
        <w:instrText xml:space="preserve"> SEQ Table \* ARABIC \s 1 </w:instrText>
      </w:r>
      <w:r w:rsidR="00A726C4">
        <w:fldChar w:fldCharType="separate"/>
      </w:r>
      <w:r w:rsidR="00261E05">
        <w:rPr>
          <w:noProof/>
        </w:rPr>
        <w:t>14</w:t>
      </w:r>
      <w:r w:rsidR="00A726C4">
        <w:rPr>
          <w:noProof/>
        </w:rPr>
        <w:fldChar w:fldCharType="end"/>
      </w:r>
      <w:r>
        <w:t>: B</w:t>
      </w:r>
      <w:r w:rsidR="001157A2">
        <w:t>it Set</w:t>
      </w:r>
      <w:r>
        <w:t xml:space="preserve"> Encoding</w:t>
      </w:r>
      <w:r w:rsidRPr="00D762A8">
        <w:t xml:space="preserve"> </w:t>
      </w:r>
      <w:r>
        <w:t>Mapping Example</w:t>
      </w:r>
      <w:bookmarkEnd w:id="435"/>
      <w:bookmarkEnd w:id="436"/>
    </w:p>
    <w:tbl>
      <w:tblPr>
        <w:tblStyle w:val="Tabellenraster"/>
        <w:tblW w:w="9356" w:type="dxa"/>
        <w:jc w:val="left"/>
        <w:tblInd w:w="108" w:type="dxa"/>
        <w:tblLayout w:type="fixed"/>
        <w:tblLook w:val="04A0" w:firstRow="1" w:lastRow="0" w:firstColumn="1" w:lastColumn="0" w:noHBand="0" w:noVBand="1"/>
      </w:tblPr>
      <w:tblGrid>
        <w:gridCol w:w="6379"/>
        <w:gridCol w:w="2977"/>
      </w:tblGrid>
      <w:tr w:rsidR="00914380" w14:paraId="2AC60BC8" w14:textId="6D2CC406" w:rsidTr="00E62E47">
        <w:trPr>
          <w:cantSplit/>
          <w:tblHeader w:val="0"/>
          <w:jc w:val="left"/>
        </w:trPr>
        <w:tc>
          <w:tcPr>
            <w:tcW w:w="6379" w:type="dxa"/>
          </w:tcPr>
          <w:p w14:paraId="5C8B0C2B" w14:textId="4577F7FB" w:rsidR="00F8485D" w:rsidRPr="00371A57" w:rsidRDefault="00F8485D" w:rsidP="00F8485D">
            <w:pPr>
              <w:tabs>
                <w:tab w:val="left" w:pos="315"/>
                <w:tab w:val="left" w:pos="599"/>
                <w:tab w:val="left" w:pos="882"/>
              </w:tabs>
              <w:autoSpaceDE w:val="0"/>
              <w:autoSpaceDN w:val="0"/>
              <w:adjustRightInd w:val="0"/>
              <w:spacing w:beforeLines="40" w:before="96" w:afterLines="40" w:after="96"/>
            </w:pPr>
            <w:bookmarkStart w:id="437" w:name="_Hlk511224535"/>
            <w:r w:rsidRPr="00371A57">
              <w:t>Related Profile properties:</w:t>
            </w:r>
          </w:p>
          <w:bookmarkEnd w:id="437"/>
          <w:p w14:paraId="7EE4F7D7" w14:textId="4C900A3C" w:rsidR="00914380" w:rsidRPr="00371A57" w:rsidRDefault="00EC38A2" w:rsidP="00E96EF2">
            <w:pPr>
              <w:tabs>
                <w:tab w:val="left" w:pos="315"/>
                <w:tab w:val="left" w:pos="599"/>
                <w:tab w:val="left" w:pos="882"/>
              </w:tabs>
              <w:autoSpaceDE w:val="0"/>
              <w:autoSpaceDN w:val="0"/>
              <w:adjustRightInd w:val="0"/>
              <w:spacing w:beforeLines="40" w:before="96" w:afterLines="40" w:after="96"/>
              <w:jc w:val="center"/>
            </w:pPr>
            <w:r w:rsidRPr="009411C1">
              <w:rPr>
                <w:noProof/>
              </w:rPr>
              <w:drawing>
                <wp:inline distT="0" distB="0" distL="0" distR="0" wp14:anchorId="0398F067" wp14:editId="1D4B5478">
                  <wp:extent cx="3410426" cy="1857634"/>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0426" cy="1857634"/>
                          </a:xfrm>
                          <a:prstGeom prst="rect">
                            <a:avLst/>
                          </a:prstGeom>
                        </pic:spPr>
                      </pic:pic>
                    </a:graphicData>
                  </a:graphic>
                </wp:inline>
              </w:drawing>
            </w:r>
          </w:p>
          <w:p w14:paraId="33C1C327" w14:textId="77777777" w:rsidR="00F8485D" w:rsidRPr="00371A57" w:rsidRDefault="00F8485D" w:rsidP="00F8485D">
            <w:pPr>
              <w:tabs>
                <w:tab w:val="left" w:pos="315"/>
                <w:tab w:val="left" w:pos="599"/>
                <w:tab w:val="left" w:pos="882"/>
              </w:tabs>
              <w:autoSpaceDE w:val="0"/>
              <w:autoSpaceDN w:val="0"/>
              <w:adjustRightInd w:val="0"/>
              <w:spacing w:beforeLines="40" w:before="96" w:afterLines="40" w:after="96"/>
            </w:pPr>
            <w:r w:rsidRPr="00371A57">
              <w:t>Example Model:</w:t>
            </w:r>
          </w:p>
          <w:p w14:paraId="68F56F91" w14:textId="2A29A74D" w:rsidR="004D5DB6" w:rsidRPr="00371A57" w:rsidRDefault="00881CAE" w:rsidP="004D5DB6">
            <w:pPr>
              <w:tabs>
                <w:tab w:val="left" w:pos="315"/>
                <w:tab w:val="left" w:pos="599"/>
                <w:tab w:val="left" w:pos="882"/>
              </w:tabs>
              <w:autoSpaceDE w:val="0"/>
              <w:autoSpaceDN w:val="0"/>
              <w:adjustRightInd w:val="0"/>
              <w:spacing w:beforeLines="40" w:before="96" w:afterLines="40" w:after="96"/>
              <w:jc w:val="center"/>
            </w:pPr>
            <w:bookmarkStart w:id="438" w:name="_Hlk511224498"/>
            <w:r w:rsidRPr="00881CAE">
              <w:rPr>
                <w:noProof/>
              </w:rPr>
              <w:drawing>
                <wp:inline distT="0" distB="0" distL="0" distR="0" wp14:anchorId="701DFC1D" wp14:editId="495DE257">
                  <wp:extent cx="3610479" cy="952633"/>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0479" cy="952633"/>
                          </a:xfrm>
                          <a:prstGeom prst="rect">
                            <a:avLst/>
                          </a:prstGeom>
                        </pic:spPr>
                      </pic:pic>
                    </a:graphicData>
                  </a:graphic>
                </wp:inline>
              </w:drawing>
            </w:r>
            <w:r w:rsidR="00EC38A2" w:rsidRPr="00E62E47">
              <w:rPr>
                <w:noProof/>
              </w:rPr>
              <w:drawing>
                <wp:inline distT="0" distB="0" distL="0" distR="0" wp14:anchorId="7D482D5A" wp14:editId="0EFD83CE">
                  <wp:extent cx="3781425" cy="127635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6614"/>
                          <a:stretch/>
                        </pic:blipFill>
                        <pic:spPr bwMode="auto">
                          <a:xfrm>
                            <a:off x="0" y="0"/>
                            <a:ext cx="3781953" cy="1276528"/>
                          </a:xfrm>
                          <a:prstGeom prst="rect">
                            <a:avLst/>
                          </a:prstGeom>
                          <a:ln>
                            <a:noFill/>
                          </a:ln>
                          <a:extLst>
                            <a:ext uri="{53640926-AAD7-44D8-BBD7-CCE9431645EC}">
                              <a14:shadowObscured xmlns:a14="http://schemas.microsoft.com/office/drawing/2010/main"/>
                            </a:ext>
                          </a:extLst>
                        </pic:spPr>
                      </pic:pic>
                    </a:graphicData>
                  </a:graphic>
                </wp:inline>
              </w:drawing>
            </w:r>
            <w:bookmarkEnd w:id="438"/>
          </w:p>
        </w:tc>
        <w:tc>
          <w:tcPr>
            <w:tcW w:w="2977" w:type="dxa"/>
          </w:tcPr>
          <w:p w14:paraId="4C0B1B1C"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80"/>
                <w:sz w:val="16"/>
                <w:szCs w:val="16"/>
              </w:rPr>
              <w:t>typedef</w:t>
            </w:r>
            <w:r w:rsidRPr="009E23FB">
              <w:rPr>
                <w:rFonts w:ascii="Consolas" w:hAnsi="Consolas" w:cs="Consolas"/>
                <w:color w:val="000000"/>
                <w:sz w:val="16"/>
                <w:szCs w:val="16"/>
              </w:rPr>
              <w:t xml:space="preserve"> </w:t>
            </w:r>
            <w:proofErr w:type="spellStart"/>
            <w:r w:rsidRPr="009E23FB">
              <w:rPr>
                <w:rFonts w:ascii="Consolas" w:hAnsi="Consolas" w:cs="Consolas"/>
                <w:i/>
                <w:iCs/>
                <w:color w:val="808000"/>
                <w:sz w:val="16"/>
                <w:szCs w:val="16"/>
              </w:rPr>
              <w:t>mybits</w:t>
            </w:r>
            <w:proofErr w:type="spellEnd"/>
            <w:r w:rsidRPr="009E23FB">
              <w:rPr>
                <w:rFonts w:ascii="Consolas" w:hAnsi="Consolas" w:cs="Consolas"/>
                <w:i/>
                <w:iCs/>
                <w:color w:val="808000"/>
                <w:sz w:val="16"/>
                <w:szCs w:val="16"/>
              </w:rPr>
              <w:t>-type</w:t>
            </w:r>
            <w:r w:rsidRPr="009E23FB">
              <w:rPr>
                <w:rFonts w:ascii="Consolas" w:hAnsi="Consolas" w:cs="Consolas"/>
                <w:color w:val="000000"/>
                <w:sz w:val="16"/>
                <w:szCs w:val="16"/>
              </w:rPr>
              <w:t xml:space="preserve"> {</w:t>
            </w:r>
          </w:p>
          <w:p w14:paraId="611BDA1C"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80"/>
                <w:sz w:val="16"/>
                <w:szCs w:val="16"/>
              </w:rPr>
              <w:t>type</w:t>
            </w:r>
            <w:r w:rsidRPr="009E23FB">
              <w:rPr>
                <w:rFonts w:ascii="Consolas" w:hAnsi="Consolas" w:cs="Consolas"/>
                <w:color w:val="000000"/>
                <w:sz w:val="16"/>
                <w:szCs w:val="16"/>
              </w:rPr>
              <w:t xml:space="preserve"> </w:t>
            </w:r>
            <w:r w:rsidRPr="009E23FB">
              <w:rPr>
                <w:rFonts w:ascii="Consolas" w:hAnsi="Consolas" w:cs="Consolas"/>
                <w:color w:val="008080"/>
                <w:sz w:val="16"/>
                <w:szCs w:val="16"/>
              </w:rPr>
              <w:t>bits</w:t>
            </w:r>
            <w:r w:rsidRPr="009E23FB">
              <w:rPr>
                <w:rFonts w:ascii="Consolas" w:hAnsi="Consolas" w:cs="Consolas"/>
                <w:color w:val="000000"/>
                <w:sz w:val="16"/>
                <w:szCs w:val="16"/>
              </w:rPr>
              <w:t xml:space="preserve"> {</w:t>
            </w:r>
          </w:p>
          <w:p w14:paraId="048B5551"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00"/>
                <w:sz w:val="16"/>
                <w:szCs w:val="16"/>
              </w:rPr>
              <w:tab/>
            </w:r>
            <w:r w:rsidRPr="009E23FB">
              <w:rPr>
                <w:rFonts w:ascii="Consolas" w:hAnsi="Consolas" w:cs="Consolas"/>
                <w:color w:val="000080"/>
                <w:sz w:val="16"/>
                <w:szCs w:val="16"/>
              </w:rPr>
              <w:t>bit</w:t>
            </w:r>
            <w:r w:rsidRPr="009E23FB">
              <w:rPr>
                <w:rFonts w:ascii="Consolas" w:hAnsi="Consolas" w:cs="Consolas"/>
                <w:color w:val="000000"/>
                <w:sz w:val="16"/>
                <w:szCs w:val="16"/>
              </w:rPr>
              <w:t xml:space="preserve"> disable-</w:t>
            </w:r>
            <w:proofErr w:type="spellStart"/>
            <w:r w:rsidRPr="009E23FB">
              <w:rPr>
                <w:rFonts w:ascii="Consolas" w:hAnsi="Consolas" w:cs="Consolas"/>
                <w:color w:val="000000"/>
                <w:sz w:val="16"/>
                <w:szCs w:val="16"/>
              </w:rPr>
              <w:t>nagle</w:t>
            </w:r>
            <w:proofErr w:type="spellEnd"/>
            <w:r w:rsidRPr="009E23FB">
              <w:rPr>
                <w:rFonts w:ascii="Consolas" w:hAnsi="Consolas" w:cs="Consolas"/>
                <w:color w:val="000000"/>
                <w:sz w:val="16"/>
                <w:szCs w:val="16"/>
              </w:rPr>
              <w:t xml:space="preserve"> {</w:t>
            </w:r>
          </w:p>
          <w:p w14:paraId="7054C28A"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00"/>
                <w:sz w:val="16"/>
                <w:szCs w:val="16"/>
              </w:rPr>
              <w:tab/>
            </w:r>
            <w:r w:rsidRPr="009E23FB">
              <w:rPr>
                <w:rFonts w:ascii="Consolas" w:hAnsi="Consolas" w:cs="Consolas"/>
                <w:color w:val="000000"/>
                <w:sz w:val="16"/>
                <w:szCs w:val="16"/>
              </w:rPr>
              <w:tab/>
            </w:r>
            <w:r w:rsidRPr="009E23FB">
              <w:rPr>
                <w:rFonts w:ascii="Consolas" w:hAnsi="Consolas" w:cs="Consolas"/>
                <w:color w:val="000080"/>
                <w:sz w:val="16"/>
                <w:szCs w:val="16"/>
              </w:rPr>
              <w:t>position</w:t>
            </w:r>
            <w:r w:rsidRPr="009E23FB">
              <w:rPr>
                <w:rFonts w:ascii="Consolas" w:hAnsi="Consolas" w:cs="Consolas"/>
                <w:color w:val="000000"/>
                <w:sz w:val="16"/>
                <w:szCs w:val="16"/>
              </w:rPr>
              <w:t xml:space="preserve"> </w:t>
            </w:r>
            <w:proofErr w:type="gramStart"/>
            <w:r w:rsidRPr="009E23FB">
              <w:rPr>
                <w:rFonts w:ascii="Consolas" w:hAnsi="Consolas" w:cs="Consolas"/>
                <w:color w:val="800080"/>
                <w:sz w:val="16"/>
                <w:szCs w:val="16"/>
              </w:rPr>
              <w:t>0</w:t>
            </w:r>
            <w:r w:rsidRPr="009E23FB">
              <w:rPr>
                <w:rFonts w:ascii="Consolas" w:hAnsi="Consolas" w:cs="Consolas"/>
                <w:color w:val="000000"/>
                <w:sz w:val="16"/>
                <w:szCs w:val="16"/>
              </w:rPr>
              <w:t>;</w:t>
            </w:r>
            <w:proofErr w:type="gramEnd"/>
          </w:p>
          <w:p w14:paraId="7EB81839"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00"/>
                <w:sz w:val="16"/>
                <w:szCs w:val="16"/>
              </w:rPr>
              <w:tab/>
              <w:t>}</w:t>
            </w:r>
          </w:p>
          <w:p w14:paraId="778638B7"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00"/>
                <w:sz w:val="16"/>
                <w:szCs w:val="16"/>
              </w:rPr>
              <w:tab/>
            </w:r>
            <w:r w:rsidRPr="009E23FB">
              <w:rPr>
                <w:rFonts w:ascii="Consolas" w:hAnsi="Consolas" w:cs="Consolas"/>
                <w:color w:val="000080"/>
                <w:sz w:val="16"/>
                <w:szCs w:val="16"/>
              </w:rPr>
              <w:t>bit</w:t>
            </w:r>
            <w:r w:rsidRPr="009E23FB">
              <w:rPr>
                <w:rFonts w:ascii="Consolas" w:hAnsi="Consolas" w:cs="Consolas"/>
                <w:color w:val="000000"/>
                <w:sz w:val="16"/>
                <w:szCs w:val="16"/>
              </w:rPr>
              <w:t xml:space="preserve"> auto-sense-speed {</w:t>
            </w:r>
          </w:p>
          <w:p w14:paraId="733AC7FA"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00"/>
                <w:sz w:val="16"/>
                <w:szCs w:val="16"/>
              </w:rPr>
              <w:tab/>
            </w:r>
            <w:r w:rsidRPr="009E23FB">
              <w:rPr>
                <w:rFonts w:ascii="Consolas" w:hAnsi="Consolas" w:cs="Consolas"/>
                <w:color w:val="000000"/>
                <w:sz w:val="16"/>
                <w:szCs w:val="16"/>
              </w:rPr>
              <w:tab/>
            </w:r>
            <w:r w:rsidRPr="009E23FB">
              <w:rPr>
                <w:rFonts w:ascii="Consolas" w:hAnsi="Consolas" w:cs="Consolas"/>
                <w:color w:val="000080"/>
                <w:sz w:val="16"/>
                <w:szCs w:val="16"/>
              </w:rPr>
              <w:t>position</w:t>
            </w:r>
            <w:r w:rsidRPr="009E23FB">
              <w:rPr>
                <w:rFonts w:ascii="Consolas" w:hAnsi="Consolas" w:cs="Consolas"/>
                <w:color w:val="000000"/>
                <w:sz w:val="16"/>
                <w:szCs w:val="16"/>
              </w:rPr>
              <w:t xml:space="preserve"> </w:t>
            </w:r>
            <w:proofErr w:type="gramStart"/>
            <w:r w:rsidRPr="009E23FB">
              <w:rPr>
                <w:rFonts w:ascii="Consolas" w:hAnsi="Consolas" w:cs="Consolas"/>
                <w:color w:val="800080"/>
                <w:sz w:val="16"/>
                <w:szCs w:val="16"/>
              </w:rPr>
              <w:t>1</w:t>
            </w:r>
            <w:r w:rsidRPr="009E23FB">
              <w:rPr>
                <w:rFonts w:ascii="Consolas" w:hAnsi="Consolas" w:cs="Consolas"/>
                <w:color w:val="000000"/>
                <w:sz w:val="16"/>
                <w:szCs w:val="16"/>
              </w:rPr>
              <w:t>;</w:t>
            </w:r>
            <w:proofErr w:type="gramEnd"/>
          </w:p>
          <w:p w14:paraId="3116B9A2"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00"/>
                <w:sz w:val="16"/>
                <w:szCs w:val="16"/>
              </w:rPr>
              <w:tab/>
              <w:t>}</w:t>
            </w:r>
          </w:p>
          <w:p w14:paraId="4FDC4069"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00"/>
                <w:sz w:val="16"/>
                <w:szCs w:val="16"/>
              </w:rPr>
              <w:tab/>
            </w:r>
            <w:proofErr w:type="spellStart"/>
            <w:r w:rsidRPr="009E23FB">
              <w:rPr>
                <w:rFonts w:ascii="Consolas" w:hAnsi="Consolas" w:cs="Consolas"/>
                <w:color w:val="000080"/>
                <w:sz w:val="16"/>
                <w:szCs w:val="16"/>
              </w:rPr>
              <w:t>bit</w:t>
            </w:r>
            <w:proofErr w:type="spellEnd"/>
            <w:r w:rsidRPr="009E23FB">
              <w:rPr>
                <w:rFonts w:ascii="Consolas" w:hAnsi="Consolas" w:cs="Consolas"/>
                <w:color w:val="000000"/>
                <w:sz w:val="16"/>
                <w:szCs w:val="16"/>
              </w:rPr>
              <w:t xml:space="preserve"> ten-mb-only {</w:t>
            </w:r>
          </w:p>
          <w:p w14:paraId="4F9FDDB3"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00"/>
                <w:sz w:val="16"/>
                <w:szCs w:val="16"/>
              </w:rPr>
              <w:tab/>
            </w:r>
            <w:r w:rsidRPr="009E23FB">
              <w:rPr>
                <w:rFonts w:ascii="Consolas" w:hAnsi="Consolas" w:cs="Consolas"/>
                <w:color w:val="000000"/>
                <w:sz w:val="16"/>
                <w:szCs w:val="16"/>
              </w:rPr>
              <w:tab/>
            </w:r>
            <w:r w:rsidRPr="009E23FB">
              <w:rPr>
                <w:rFonts w:ascii="Consolas" w:hAnsi="Consolas" w:cs="Consolas"/>
                <w:color w:val="000080"/>
                <w:sz w:val="16"/>
                <w:szCs w:val="16"/>
              </w:rPr>
              <w:t>position</w:t>
            </w:r>
            <w:r w:rsidRPr="009E23FB">
              <w:rPr>
                <w:rFonts w:ascii="Consolas" w:hAnsi="Consolas" w:cs="Consolas"/>
                <w:color w:val="000000"/>
                <w:sz w:val="16"/>
                <w:szCs w:val="16"/>
              </w:rPr>
              <w:t xml:space="preserve"> </w:t>
            </w:r>
            <w:proofErr w:type="gramStart"/>
            <w:r w:rsidRPr="009E23FB">
              <w:rPr>
                <w:rFonts w:ascii="Consolas" w:hAnsi="Consolas" w:cs="Consolas"/>
                <w:color w:val="800080"/>
                <w:sz w:val="16"/>
                <w:szCs w:val="16"/>
              </w:rPr>
              <w:t>2</w:t>
            </w:r>
            <w:r w:rsidRPr="009E23FB">
              <w:rPr>
                <w:rFonts w:ascii="Consolas" w:hAnsi="Consolas" w:cs="Consolas"/>
                <w:color w:val="000000"/>
                <w:sz w:val="16"/>
                <w:szCs w:val="16"/>
              </w:rPr>
              <w:t>;</w:t>
            </w:r>
            <w:proofErr w:type="gramEnd"/>
          </w:p>
          <w:p w14:paraId="430908E6"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r>
            <w:r w:rsidRPr="009E23FB">
              <w:rPr>
                <w:rFonts w:ascii="Consolas" w:hAnsi="Consolas" w:cs="Consolas"/>
                <w:color w:val="000000"/>
                <w:sz w:val="16"/>
                <w:szCs w:val="16"/>
              </w:rPr>
              <w:tab/>
              <w:t>}</w:t>
            </w:r>
          </w:p>
          <w:p w14:paraId="4CA73679"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ab/>
              <w:t>}</w:t>
            </w:r>
          </w:p>
          <w:p w14:paraId="45E18E68"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00"/>
                <w:sz w:val="16"/>
                <w:szCs w:val="16"/>
              </w:rPr>
              <w:t>}</w:t>
            </w:r>
          </w:p>
          <w:p w14:paraId="79210C70"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p>
          <w:p w14:paraId="7DEB1E03" w14:textId="77777777" w:rsidR="0042027A" w:rsidRPr="009E23FB" w:rsidRDefault="0042027A"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sidRPr="009E23FB">
              <w:rPr>
                <w:rFonts w:ascii="Consolas" w:hAnsi="Consolas" w:cs="Consolas"/>
                <w:color w:val="000080"/>
                <w:sz w:val="16"/>
                <w:szCs w:val="16"/>
              </w:rPr>
              <w:t>grouping</w:t>
            </w:r>
            <w:r w:rsidRPr="009E23FB">
              <w:rPr>
                <w:rFonts w:ascii="Consolas" w:hAnsi="Consolas" w:cs="Consolas"/>
                <w:color w:val="000000"/>
                <w:sz w:val="16"/>
                <w:szCs w:val="16"/>
              </w:rPr>
              <w:t xml:space="preserve"> </w:t>
            </w:r>
            <w:r w:rsidRPr="009E23FB">
              <w:rPr>
                <w:rFonts w:ascii="Consolas" w:hAnsi="Consolas" w:cs="Consolas"/>
                <w:i/>
                <w:iCs/>
                <w:color w:val="A86200"/>
                <w:sz w:val="16"/>
                <w:szCs w:val="16"/>
              </w:rPr>
              <w:t>bits-using-class</w:t>
            </w:r>
            <w:r w:rsidRPr="009E23FB">
              <w:rPr>
                <w:rFonts w:ascii="Consolas" w:hAnsi="Consolas" w:cs="Consolas"/>
                <w:color w:val="000000"/>
                <w:sz w:val="16"/>
                <w:szCs w:val="16"/>
              </w:rPr>
              <w:t xml:space="preserve"> {</w:t>
            </w:r>
          </w:p>
          <w:p w14:paraId="206EC8B1" w14:textId="3DE5384C" w:rsidR="0042027A" w:rsidRPr="009E23FB" w:rsidRDefault="00930A60" w:rsidP="0042027A">
            <w:pPr>
              <w:tabs>
                <w:tab w:val="left" w:pos="286"/>
                <w:tab w:val="left" w:pos="467"/>
                <w:tab w:val="left" w:pos="721"/>
              </w:tabs>
              <w:autoSpaceDE w:val="0"/>
              <w:autoSpaceDN w:val="0"/>
              <w:adjustRightInd w:val="0"/>
              <w:spacing w:after="0"/>
              <w:rPr>
                <w:rFonts w:ascii="Consolas" w:hAnsi="Consolas" w:cs="Consolas"/>
                <w:color w:val="auto"/>
                <w:sz w:val="16"/>
                <w:szCs w:val="16"/>
              </w:rPr>
            </w:pPr>
            <w:r>
              <w:rPr>
                <w:rFonts w:ascii="Consolas" w:hAnsi="Consolas" w:cs="Consolas"/>
                <w:color w:val="000080"/>
                <w:sz w:val="16"/>
                <w:szCs w:val="16"/>
              </w:rPr>
              <w:tab/>
            </w:r>
            <w:r w:rsidR="0042027A" w:rsidRPr="009E23FB">
              <w:rPr>
                <w:rFonts w:ascii="Consolas" w:hAnsi="Consolas" w:cs="Consolas"/>
                <w:color w:val="000080"/>
                <w:sz w:val="16"/>
                <w:szCs w:val="16"/>
              </w:rPr>
              <w:t>leaf</w:t>
            </w:r>
            <w:r w:rsidR="0042027A" w:rsidRPr="009E23FB">
              <w:rPr>
                <w:rFonts w:ascii="Consolas" w:hAnsi="Consolas" w:cs="Consolas"/>
                <w:color w:val="000000"/>
                <w:sz w:val="16"/>
                <w:szCs w:val="16"/>
              </w:rPr>
              <w:t xml:space="preserve"> </w:t>
            </w:r>
            <w:r w:rsidR="0042027A">
              <w:rPr>
                <w:rFonts w:ascii="Consolas" w:hAnsi="Consolas" w:cs="Consolas"/>
                <w:color w:val="000000"/>
                <w:sz w:val="16"/>
                <w:szCs w:val="16"/>
              </w:rPr>
              <w:t>bits</w:t>
            </w:r>
            <w:r w:rsidR="0042027A" w:rsidRPr="009E23FB">
              <w:rPr>
                <w:rFonts w:ascii="Consolas" w:hAnsi="Consolas" w:cs="Consolas"/>
                <w:color w:val="000000"/>
                <w:sz w:val="16"/>
                <w:szCs w:val="16"/>
              </w:rPr>
              <w:t>-typed-attribute {</w:t>
            </w:r>
          </w:p>
          <w:p w14:paraId="0A619725" w14:textId="508BF525" w:rsidR="00930A60" w:rsidRPr="009E23FB" w:rsidRDefault="00930A60" w:rsidP="00930A60">
            <w:pPr>
              <w:tabs>
                <w:tab w:val="left" w:pos="286"/>
                <w:tab w:val="left" w:pos="467"/>
                <w:tab w:val="left" w:pos="721"/>
              </w:tabs>
              <w:autoSpaceDE w:val="0"/>
              <w:autoSpaceDN w:val="0"/>
              <w:adjustRightInd w:val="0"/>
              <w:spacing w:after="0"/>
              <w:rPr>
                <w:rFonts w:ascii="Consolas" w:hAnsi="Consolas" w:cs="Consolas"/>
                <w:color w:val="auto"/>
                <w:sz w:val="16"/>
                <w:szCs w:val="16"/>
              </w:rPr>
            </w:pPr>
            <w:r>
              <w:rPr>
                <w:rFonts w:ascii="Consolas" w:hAnsi="Consolas" w:cs="Consolas"/>
                <w:color w:val="000000"/>
                <w:sz w:val="16"/>
                <w:szCs w:val="16"/>
              </w:rPr>
              <w:tab/>
            </w:r>
            <w:r w:rsidRPr="009E23FB">
              <w:rPr>
                <w:rFonts w:ascii="Consolas" w:hAnsi="Consolas" w:cs="Consolas"/>
                <w:color w:val="000000"/>
                <w:sz w:val="16"/>
                <w:szCs w:val="16"/>
              </w:rPr>
              <w:tab/>
            </w:r>
            <w:r w:rsidRPr="009E23FB">
              <w:rPr>
                <w:rFonts w:ascii="Consolas" w:hAnsi="Consolas" w:cs="Consolas"/>
                <w:color w:val="000080"/>
                <w:sz w:val="16"/>
                <w:szCs w:val="16"/>
              </w:rPr>
              <w:t>type</w:t>
            </w:r>
            <w:r w:rsidRPr="009E23FB">
              <w:rPr>
                <w:rFonts w:ascii="Consolas" w:hAnsi="Consolas" w:cs="Consolas"/>
                <w:color w:val="000000"/>
                <w:sz w:val="16"/>
                <w:szCs w:val="16"/>
              </w:rPr>
              <w:t xml:space="preserve"> </w:t>
            </w:r>
            <w:proofErr w:type="spellStart"/>
            <w:r w:rsidRPr="009E23FB">
              <w:rPr>
                <w:rFonts w:ascii="Consolas" w:hAnsi="Consolas" w:cs="Consolas"/>
                <w:i/>
                <w:iCs/>
                <w:color w:val="808000"/>
                <w:sz w:val="16"/>
                <w:szCs w:val="16"/>
              </w:rPr>
              <w:t>mybits</w:t>
            </w:r>
            <w:proofErr w:type="spellEnd"/>
            <w:r w:rsidRPr="009E23FB">
              <w:rPr>
                <w:rFonts w:ascii="Consolas" w:hAnsi="Consolas" w:cs="Consolas"/>
                <w:i/>
                <w:iCs/>
                <w:color w:val="808000"/>
                <w:sz w:val="16"/>
                <w:szCs w:val="16"/>
              </w:rPr>
              <w:t>-</w:t>
            </w:r>
            <w:proofErr w:type="gramStart"/>
            <w:r w:rsidRPr="009E23FB">
              <w:rPr>
                <w:rFonts w:ascii="Consolas" w:hAnsi="Consolas" w:cs="Consolas"/>
                <w:i/>
                <w:iCs/>
                <w:color w:val="808000"/>
                <w:sz w:val="16"/>
                <w:szCs w:val="16"/>
              </w:rPr>
              <w:t>type</w:t>
            </w:r>
            <w:r w:rsidRPr="009E23FB">
              <w:rPr>
                <w:rFonts w:ascii="Consolas" w:hAnsi="Consolas" w:cs="Consolas"/>
                <w:color w:val="000000"/>
                <w:sz w:val="16"/>
                <w:szCs w:val="16"/>
              </w:rPr>
              <w:t>;</w:t>
            </w:r>
            <w:proofErr w:type="gramEnd"/>
          </w:p>
          <w:p w14:paraId="0AE6158D" w14:textId="18AAC573" w:rsidR="00930A60" w:rsidRPr="007F5AFE" w:rsidRDefault="00930A60" w:rsidP="00930A60">
            <w:pPr>
              <w:tabs>
                <w:tab w:val="left" w:pos="286"/>
                <w:tab w:val="left" w:pos="467"/>
                <w:tab w:val="left" w:pos="721"/>
              </w:tabs>
              <w:autoSpaceDE w:val="0"/>
              <w:autoSpaceDN w:val="0"/>
              <w:adjustRightInd w:val="0"/>
              <w:spacing w:after="0"/>
              <w:rPr>
                <w:rFonts w:ascii="Consolas" w:hAnsi="Consolas" w:cs="Consolas"/>
                <w:color w:val="auto"/>
                <w:sz w:val="16"/>
                <w:szCs w:val="16"/>
                <w:rPrChange w:id="439" w:author="Bernd Zeuner" w:date="2022-11-18T15:54:00Z">
                  <w:rPr>
                    <w:rFonts w:ascii="Consolas" w:hAnsi="Consolas" w:cs="Consolas"/>
                    <w:color w:val="auto"/>
                    <w:sz w:val="16"/>
                    <w:szCs w:val="16"/>
                    <w:lang w:val="de-DE"/>
                  </w:rPr>
                </w:rPrChange>
              </w:rPr>
            </w:pPr>
            <w:r>
              <w:rPr>
                <w:rFonts w:ascii="Consolas" w:hAnsi="Consolas" w:cs="Consolas"/>
                <w:color w:val="000000"/>
                <w:sz w:val="16"/>
                <w:szCs w:val="16"/>
              </w:rPr>
              <w:tab/>
            </w:r>
            <w:r w:rsidRPr="009E23FB">
              <w:rPr>
                <w:rFonts w:ascii="Consolas" w:hAnsi="Consolas" w:cs="Consolas"/>
                <w:color w:val="000000"/>
                <w:sz w:val="16"/>
                <w:szCs w:val="16"/>
              </w:rPr>
              <w:tab/>
            </w:r>
            <w:r w:rsidRPr="007F5AFE">
              <w:rPr>
                <w:rFonts w:ascii="Consolas" w:hAnsi="Consolas" w:cs="Consolas"/>
                <w:color w:val="000080"/>
                <w:sz w:val="16"/>
                <w:szCs w:val="16"/>
                <w:rPrChange w:id="440" w:author="Bernd Zeuner" w:date="2022-11-18T15:54:00Z">
                  <w:rPr>
                    <w:rFonts w:ascii="Consolas" w:hAnsi="Consolas" w:cs="Consolas"/>
                    <w:color w:val="000080"/>
                    <w:sz w:val="16"/>
                    <w:szCs w:val="16"/>
                    <w:lang w:val="de-DE"/>
                  </w:rPr>
                </w:rPrChange>
              </w:rPr>
              <w:t>default</w:t>
            </w:r>
            <w:r w:rsidRPr="007F5AFE">
              <w:rPr>
                <w:rFonts w:ascii="Consolas" w:hAnsi="Consolas" w:cs="Consolas"/>
                <w:color w:val="000000"/>
                <w:sz w:val="16"/>
                <w:szCs w:val="16"/>
                <w:rPrChange w:id="441" w:author="Bernd Zeuner" w:date="2022-11-18T15:54:00Z">
                  <w:rPr>
                    <w:rFonts w:ascii="Consolas" w:hAnsi="Consolas" w:cs="Consolas"/>
                    <w:color w:val="000000"/>
                    <w:sz w:val="16"/>
                    <w:szCs w:val="16"/>
                    <w:lang w:val="de-DE"/>
                  </w:rPr>
                </w:rPrChange>
              </w:rPr>
              <w:t xml:space="preserve"> “auto-sense-speed</w:t>
            </w:r>
            <w:proofErr w:type="gramStart"/>
            <w:r w:rsidRPr="007F5AFE">
              <w:rPr>
                <w:rFonts w:ascii="Consolas" w:hAnsi="Consolas" w:cs="Consolas"/>
                <w:color w:val="000000"/>
                <w:sz w:val="16"/>
                <w:szCs w:val="16"/>
                <w:rPrChange w:id="442" w:author="Bernd Zeuner" w:date="2022-11-18T15:54:00Z">
                  <w:rPr>
                    <w:rFonts w:ascii="Consolas" w:hAnsi="Consolas" w:cs="Consolas"/>
                    <w:color w:val="000000"/>
                    <w:sz w:val="16"/>
                    <w:szCs w:val="16"/>
                    <w:lang w:val="de-DE"/>
                  </w:rPr>
                </w:rPrChange>
              </w:rPr>
              <w:t>”;</w:t>
            </w:r>
            <w:proofErr w:type="gramEnd"/>
          </w:p>
          <w:p w14:paraId="37D58C1A" w14:textId="7FA122F1" w:rsidR="00930A60" w:rsidRPr="009E23FB" w:rsidRDefault="00930A60" w:rsidP="00930A60">
            <w:pPr>
              <w:tabs>
                <w:tab w:val="left" w:pos="286"/>
                <w:tab w:val="left" w:pos="467"/>
                <w:tab w:val="left" w:pos="721"/>
              </w:tabs>
              <w:autoSpaceDE w:val="0"/>
              <w:autoSpaceDN w:val="0"/>
              <w:adjustRightInd w:val="0"/>
              <w:spacing w:after="0"/>
              <w:rPr>
                <w:rFonts w:ascii="Consolas" w:hAnsi="Consolas" w:cs="Consolas"/>
                <w:color w:val="auto"/>
                <w:sz w:val="16"/>
                <w:szCs w:val="16"/>
                <w:lang w:val="de-DE"/>
              </w:rPr>
            </w:pPr>
            <w:r w:rsidRPr="007F5AFE">
              <w:rPr>
                <w:rFonts w:ascii="Consolas" w:hAnsi="Consolas" w:cs="Consolas"/>
                <w:color w:val="000000"/>
                <w:sz w:val="16"/>
                <w:szCs w:val="16"/>
                <w:rPrChange w:id="443" w:author="Bernd Zeuner" w:date="2022-11-18T15:54:00Z">
                  <w:rPr>
                    <w:rFonts w:ascii="Consolas" w:hAnsi="Consolas" w:cs="Consolas"/>
                    <w:color w:val="000000"/>
                    <w:sz w:val="16"/>
                    <w:szCs w:val="16"/>
                    <w:lang w:val="de-DE"/>
                  </w:rPr>
                </w:rPrChange>
              </w:rPr>
              <w:tab/>
            </w:r>
            <w:r w:rsidRPr="009E23FB">
              <w:rPr>
                <w:rFonts w:ascii="Consolas" w:hAnsi="Consolas" w:cs="Consolas"/>
                <w:color w:val="000000"/>
                <w:sz w:val="16"/>
                <w:szCs w:val="16"/>
                <w:lang w:val="de-DE"/>
              </w:rPr>
              <w:t>}</w:t>
            </w:r>
          </w:p>
          <w:p w14:paraId="166C9F09" w14:textId="77777777" w:rsidR="00930A60" w:rsidRPr="009E23FB" w:rsidRDefault="00930A60" w:rsidP="00930A60">
            <w:pPr>
              <w:tabs>
                <w:tab w:val="left" w:pos="286"/>
                <w:tab w:val="left" w:pos="315"/>
                <w:tab w:val="left" w:pos="467"/>
                <w:tab w:val="left" w:pos="599"/>
                <w:tab w:val="left" w:pos="721"/>
                <w:tab w:val="left" w:pos="882"/>
              </w:tabs>
              <w:autoSpaceDE w:val="0"/>
              <w:autoSpaceDN w:val="0"/>
              <w:adjustRightInd w:val="0"/>
              <w:spacing w:beforeLines="40" w:before="96" w:afterLines="40" w:after="96"/>
              <w:rPr>
                <w:rFonts w:ascii="Consolas" w:hAnsi="Consolas" w:cs="Consolas"/>
                <w:color w:val="000000"/>
                <w:sz w:val="16"/>
                <w:szCs w:val="16"/>
                <w:lang w:val="de-DE"/>
              </w:rPr>
            </w:pPr>
            <w:r w:rsidRPr="009E23FB">
              <w:rPr>
                <w:rFonts w:ascii="Consolas" w:hAnsi="Consolas" w:cs="Consolas"/>
                <w:color w:val="000000"/>
                <w:sz w:val="16"/>
                <w:szCs w:val="16"/>
                <w:lang w:val="de-DE"/>
              </w:rPr>
              <w:t>}</w:t>
            </w:r>
          </w:p>
          <w:p w14:paraId="69690540" w14:textId="24E40A20" w:rsidR="009E23FB" w:rsidRPr="00280F1D" w:rsidRDefault="009E23FB" w:rsidP="000A773F">
            <w:pPr>
              <w:tabs>
                <w:tab w:val="left" w:pos="315"/>
                <w:tab w:val="left" w:pos="599"/>
                <w:tab w:val="left" w:pos="882"/>
              </w:tabs>
              <w:autoSpaceDE w:val="0"/>
              <w:autoSpaceDN w:val="0"/>
              <w:adjustRightInd w:val="0"/>
              <w:spacing w:beforeLines="40" w:before="96" w:afterLines="40" w:after="96"/>
              <w:rPr>
                <w:b/>
              </w:rPr>
            </w:pPr>
          </w:p>
        </w:tc>
      </w:tr>
    </w:tbl>
    <w:p w14:paraId="0528A010" w14:textId="0A58925B" w:rsidR="00914380" w:rsidRPr="0017639E" w:rsidRDefault="00914380" w:rsidP="00EA6319">
      <w:pPr>
        <w:rPr>
          <w:szCs w:val="24"/>
        </w:rPr>
      </w:pPr>
    </w:p>
    <w:p w14:paraId="19E05CC5" w14:textId="77777777" w:rsidR="002B7DFC" w:rsidRDefault="002B7DFC" w:rsidP="009B6F01">
      <w:pPr>
        <w:pStyle w:val="berschrift2"/>
      </w:pPr>
      <w:bookmarkStart w:id="444" w:name="_Toc516067376"/>
      <w:bookmarkStart w:id="445" w:name="_Toc531166597"/>
      <w:r w:rsidRPr="002B7DFC">
        <w:lastRenderedPageBreak/>
        <w:t xml:space="preserve">Mapping of </w:t>
      </w:r>
      <w:r w:rsidR="00244C2D">
        <w:t>Relationships</w:t>
      </w:r>
      <w:bookmarkEnd w:id="363"/>
      <w:bookmarkEnd w:id="444"/>
      <w:bookmarkEnd w:id="445"/>
    </w:p>
    <w:p w14:paraId="4F53B287" w14:textId="77777777" w:rsidR="005552F8" w:rsidRDefault="00244C2D" w:rsidP="005552F8">
      <w:pPr>
        <w:pStyle w:val="berschrift3"/>
      </w:pPr>
      <w:bookmarkStart w:id="446" w:name="_Ref484603208"/>
      <w:bookmarkStart w:id="447" w:name="_Toc516067377"/>
      <w:bookmarkStart w:id="448" w:name="_Toc531166598"/>
      <w:r w:rsidRPr="002B7DFC">
        <w:t>Mapping of Associations</w:t>
      </w:r>
      <w:bookmarkEnd w:id="446"/>
      <w:bookmarkEnd w:id="447"/>
      <w:bookmarkEnd w:id="448"/>
    </w:p>
    <w:p w14:paraId="58F4D163" w14:textId="3161F58A" w:rsidR="00EA6FC9" w:rsidRDefault="0062724E" w:rsidP="003C7279">
      <w:pPr>
        <w:rPr>
          <w:szCs w:val="24"/>
        </w:rPr>
      </w:pPr>
      <w:r>
        <w:rPr>
          <w:szCs w:val="24"/>
        </w:rPr>
        <w:t>P</w:t>
      </w:r>
      <w:r w:rsidR="00EA6FC9" w:rsidRPr="00EA6FC9">
        <w:rPr>
          <w:szCs w:val="24"/>
        </w:rPr>
        <w:t>ointers and shared aggregation</w:t>
      </w:r>
      <w:r>
        <w:rPr>
          <w:szCs w:val="24"/>
        </w:rPr>
        <w:t xml:space="preserve"> association</w:t>
      </w:r>
      <w:r w:rsidR="00EA6FC9" w:rsidRPr="00EA6FC9">
        <w:rPr>
          <w:szCs w:val="24"/>
        </w:rPr>
        <w:t>s are per default passed by reference (i.e., contain only the reference (name, identifier, address) to the referred instance(s) when being transferred across the interface)</w:t>
      </w:r>
      <w:r>
        <w:rPr>
          <w:szCs w:val="24"/>
        </w:rPr>
        <w:t>. C</w:t>
      </w:r>
      <w:r w:rsidR="00103A74" w:rsidRPr="00EA6FC9">
        <w:rPr>
          <w:szCs w:val="24"/>
        </w:rPr>
        <w:t>omposit</w:t>
      </w:r>
      <w:r w:rsidR="001E387F">
        <w:rPr>
          <w:szCs w:val="24"/>
        </w:rPr>
        <w:t>e</w:t>
      </w:r>
      <w:r w:rsidR="00103A74" w:rsidRPr="00EA6FC9">
        <w:rPr>
          <w:szCs w:val="24"/>
        </w:rPr>
        <w:t xml:space="preserve"> aggregation</w:t>
      </w:r>
      <w:r w:rsidR="00EA6FC9" w:rsidRPr="00EA6FC9">
        <w:rPr>
          <w:szCs w:val="24"/>
        </w:rPr>
        <w:t xml:space="preserve"> and «</w:t>
      </w:r>
      <w:proofErr w:type="spellStart"/>
      <w:r w:rsidR="00EA6FC9" w:rsidRPr="00EA6FC9">
        <w:rPr>
          <w:szCs w:val="24"/>
        </w:rPr>
        <w:t>ExtendedComposite</w:t>
      </w:r>
      <w:proofErr w:type="spellEnd"/>
      <w:r w:rsidR="00EA6FC9" w:rsidRPr="00EA6FC9">
        <w:rPr>
          <w:szCs w:val="24"/>
        </w:rPr>
        <w:t>» associations are always passed by value (i.e., contain the complete information of the instance(s) when being transferred across the interface).</w:t>
      </w:r>
    </w:p>
    <w:p w14:paraId="4311B5D4" w14:textId="3795DE75" w:rsidR="003C7279" w:rsidRPr="003C7279" w:rsidRDefault="00EA6FC9" w:rsidP="003C7279">
      <w:pPr>
        <w:rPr>
          <w:szCs w:val="24"/>
        </w:rPr>
      </w:pPr>
      <w:r>
        <w:rPr>
          <w:szCs w:val="24"/>
        </w:rPr>
        <w:t xml:space="preserve">This </w:t>
      </w:r>
      <w:proofErr w:type="gramStart"/>
      <w:r>
        <w:rPr>
          <w:szCs w:val="24"/>
        </w:rPr>
        <w:t>lead</w:t>
      </w:r>
      <w:proofErr w:type="gramEnd"/>
      <w:r>
        <w:rPr>
          <w:szCs w:val="24"/>
        </w:rPr>
        <w:t xml:space="preserve"> to the following </w:t>
      </w:r>
      <w:r w:rsidR="00AC4B56">
        <w:rPr>
          <w:szCs w:val="24"/>
        </w:rPr>
        <w:t>4</w:t>
      </w:r>
      <w:r w:rsidR="003C7279" w:rsidRPr="003C7279">
        <w:rPr>
          <w:szCs w:val="24"/>
        </w:rPr>
        <w:t xml:space="preserve"> </w:t>
      </w:r>
      <w:r w:rsidR="00244C2D">
        <w:rPr>
          <w:szCs w:val="24"/>
        </w:rPr>
        <w:t>kinds of association scenarios</w:t>
      </w:r>
      <w:r w:rsidR="003C7279" w:rsidRPr="003C7279">
        <w:rPr>
          <w:szCs w:val="24"/>
        </w:rPr>
        <w:t>:</w:t>
      </w:r>
    </w:p>
    <w:p w14:paraId="19797151" w14:textId="1496461D" w:rsidR="00EA6FC9" w:rsidRDefault="00EA6FC9">
      <w:pPr>
        <w:pStyle w:val="Listenabsatz"/>
        <w:numPr>
          <w:ilvl w:val="0"/>
          <w:numId w:val="12"/>
        </w:numPr>
        <w:ind w:left="567"/>
        <w:rPr>
          <w:szCs w:val="24"/>
        </w:rPr>
      </w:pPr>
      <w:r>
        <w:rPr>
          <w:szCs w:val="24"/>
        </w:rPr>
        <w:t>P</w:t>
      </w:r>
      <w:r w:rsidRPr="00EA6FC9">
        <w:rPr>
          <w:szCs w:val="24"/>
        </w:rPr>
        <w:t>ointers and shared aggregations</w:t>
      </w:r>
      <w:r>
        <w:rPr>
          <w:szCs w:val="24"/>
        </w:rPr>
        <w:t xml:space="preserve"> which are passed by reference</w:t>
      </w:r>
    </w:p>
    <w:p w14:paraId="62FCE818" w14:textId="166FAB4F" w:rsidR="00EA6FC9" w:rsidRDefault="0062724E">
      <w:pPr>
        <w:pStyle w:val="Listenabsatz"/>
        <w:numPr>
          <w:ilvl w:val="0"/>
          <w:numId w:val="12"/>
        </w:numPr>
        <w:ind w:left="567"/>
        <w:rPr>
          <w:szCs w:val="24"/>
        </w:rPr>
      </w:pPr>
      <w:r>
        <w:rPr>
          <w:szCs w:val="24"/>
        </w:rPr>
        <w:t>C</w:t>
      </w:r>
      <w:r w:rsidRPr="00EA6FC9">
        <w:rPr>
          <w:szCs w:val="24"/>
        </w:rPr>
        <w:t>omposit</w:t>
      </w:r>
      <w:r w:rsidR="001E387F">
        <w:rPr>
          <w:szCs w:val="24"/>
        </w:rPr>
        <w:t>e</w:t>
      </w:r>
      <w:r w:rsidRPr="00EA6FC9">
        <w:rPr>
          <w:szCs w:val="24"/>
        </w:rPr>
        <w:t xml:space="preserve"> aggregation</w:t>
      </w:r>
      <w:r>
        <w:rPr>
          <w:szCs w:val="24"/>
        </w:rPr>
        <w:t xml:space="preserve"> </w:t>
      </w:r>
      <w:r w:rsidR="00EA6FC9" w:rsidRPr="00EA6FC9">
        <w:rPr>
          <w:szCs w:val="24"/>
        </w:rPr>
        <w:t>associations</w:t>
      </w:r>
      <w:r w:rsidR="00EA6FC9">
        <w:rPr>
          <w:szCs w:val="24"/>
        </w:rPr>
        <w:t xml:space="preserve"> which are passed by value</w:t>
      </w:r>
    </w:p>
    <w:p w14:paraId="1B60DF5A" w14:textId="08D0C5C3" w:rsidR="00EA6FC9" w:rsidRDefault="00EA6FC9">
      <w:pPr>
        <w:pStyle w:val="Listenabsatz"/>
        <w:numPr>
          <w:ilvl w:val="0"/>
          <w:numId w:val="12"/>
        </w:numPr>
        <w:ind w:left="567"/>
        <w:rPr>
          <w:szCs w:val="24"/>
        </w:rPr>
      </w:pPr>
      <w:r w:rsidRPr="00EA6FC9">
        <w:rPr>
          <w:szCs w:val="24"/>
        </w:rPr>
        <w:t>«</w:t>
      </w:r>
      <w:proofErr w:type="spellStart"/>
      <w:r w:rsidRPr="00EA6FC9">
        <w:rPr>
          <w:szCs w:val="24"/>
        </w:rPr>
        <w:t>ExtendedComposite</w:t>
      </w:r>
      <w:proofErr w:type="spellEnd"/>
      <w:r w:rsidRPr="00EA6FC9">
        <w:rPr>
          <w:szCs w:val="24"/>
        </w:rPr>
        <w:t>» associations</w:t>
      </w:r>
      <w:r w:rsidR="003B698C">
        <w:rPr>
          <w:szCs w:val="24"/>
        </w:rPr>
        <w:t xml:space="preserve"> which can also be somehow treated as passed by value.</w:t>
      </w:r>
    </w:p>
    <w:p w14:paraId="0BDDEE40" w14:textId="046C256E" w:rsidR="0022109C" w:rsidRDefault="001E387F" w:rsidP="0022109C">
      <w:pPr>
        <w:pStyle w:val="Listenabsatz"/>
        <w:numPr>
          <w:ilvl w:val="0"/>
          <w:numId w:val="12"/>
        </w:numPr>
        <w:ind w:left="567"/>
        <w:rPr>
          <w:szCs w:val="24"/>
        </w:rPr>
      </w:pPr>
      <w:r>
        <w:rPr>
          <w:szCs w:val="24"/>
        </w:rPr>
        <w:t>S</w:t>
      </w:r>
      <w:r w:rsidRPr="00EA6FC9">
        <w:rPr>
          <w:szCs w:val="24"/>
        </w:rPr>
        <w:t>hared aggregation</w:t>
      </w:r>
      <w:r w:rsidR="0022109C" w:rsidRPr="0022109C">
        <w:rPr>
          <w:szCs w:val="24"/>
        </w:rPr>
        <w:t xml:space="preserve"> associations which </w:t>
      </w:r>
      <w:proofErr w:type="gramStart"/>
      <w:r w:rsidR="0022109C">
        <w:rPr>
          <w:szCs w:val="24"/>
        </w:rPr>
        <w:t>adds</w:t>
      </w:r>
      <w:proofErr w:type="gramEnd"/>
      <w:r w:rsidR="0022109C">
        <w:rPr>
          <w:szCs w:val="24"/>
        </w:rPr>
        <w:t xml:space="preserve"> a lifecycle dependency to a class (in addition to an already existing composit</w:t>
      </w:r>
      <w:r>
        <w:rPr>
          <w:szCs w:val="24"/>
        </w:rPr>
        <w:t>e</w:t>
      </w:r>
      <w:r w:rsidR="0022109C">
        <w:rPr>
          <w:szCs w:val="24"/>
        </w:rPr>
        <w:t xml:space="preserve"> aggregation </w:t>
      </w:r>
      <w:r w:rsidR="00AC4B56">
        <w:rPr>
          <w:szCs w:val="24"/>
        </w:rPr>
        <w:t>lifecycle dependency</w:t>
      </w:r>
      <w:r w:rsidR="0022109C">
        <w:rPr>
          <w:szCs w:val="24"/>
        </w:rPr>
        <w:t>)</w:t>
      </w:r>
      <w:r w:rsidR="0022109C" w:rsidRPr="0022109C">
        <w:rPr>
          <w:szCs w:val="24"/>
        </w:rPr>
        <w:t>.</w:t>
      </w:r>
    </w:p>
    <w:p w14:paraId="5447D7CC" w14:textId="2C2BC80F" w:rsidR="000050FC" w:rsidRDefault="000050FC" w:rsidP="00654C8C">
      <w:pPr>
        <w:rPr>
          <w:szCs w:val="24"/>
        </w:rPr>
      </w:pPr>
      <w:r>
        <w:rPr>
          <w:szCs w:val="24"/>
        </w:rPr>
        <w:t xml:space="preserve">Corresponding mapping examples are contained in </w:t>
      </w:r>
      <w:r>
        <w:rPr>
          <w:szCs w:val="24"/>
        </w:rPr>
        <w:fldChar w:fldCharType="begin"/>
      </w:r>
      <w:r>
        <w:rPr>
          <w:szCs w:val="24"/>
        </w:rPr>
        <w:instrText xml:space="preserve"> REF _Ref427322526 \h </w:instrText>
      </w:r>
      <w:r>
        <w:rPr>
          <w:szCs w:val="24"/>
        </w:rPr>
      </w:r>
      <w:r>
        <w:rPr>
          <w:szCs w:val="24"/>
        </w:rPr>
        <w:fldChar w:fldCharType="separate"/>
      </w:r>
      <w:r w:rsidR="00261E05">
        <w:t xml:space="preserve">Table </w:t>
      </w:r>
      <w:r w:rsidR="00261E05">
        <w:rPr>
          <w:noProof/>
        </w:rPr>
        <w:t>5</w:t>
      </w:r>
      <w:r w:rsidR="00261E05">
        <w:t>.</w:t>
      </w:r>
      <w:r w:rsidR="00261E05">
        <w:rPr>
          <w:noProof/>
        </w:rPr>
        <w:t>15</w:t>
      </w:r>
      <w:r>
        <w:rPr>
          <w:szCs w:val="24"/>
        </w:rPr>
        <w:fldChar w:fldCharType="end"/>
      </w:r>
      <w:r>
        <w:rPr>
          <w:szCs w:val="24"/>
        </w:rPr>
        <w:t>.</w:t>
      </w:r>
    </w:p>
    <w:p w14:paraId="65056F60" w14:textId="3823CE1E" w:rsidR="00FD7225" w:rsidRDefault="00654C8C" w:rsidP="00654C8C">
      <w:pPr>
        <w:rPr>
          <w:szCs w:val="24"/>
        </w:rPr>
      </w:pPr>
      <w:bookmarkStart w:id="449" w:name="_Hlk528160042"/>
      <w:r>
        <w:rPr>
          <w:szCs w:val="24"/>
        </w:rPr>
        <w:t xml:space="preserve">References in YANG can be expressed by </w:t>
      </w:r>
      <w:proofErr w:type="spellStart"/>
      <w:r>
        <w:rPr>
          <w:szCs w:val="24"/>
        </w:rPr>
        <w:t>leafref</w:t>
      </w:r>
      <w:proofErr w:type="spellEnd"/>
      <w:r w:rsidR="00B559EF">
        <w:rPr>
          <w:szCs w:val="24"/>
        </w:rPr>
        <w:t xml:space="preserve">. </w:t>
      </w:r>
      <w:r w:rsidR="00D60E7D">
        <w:rPr>
          <w:szCs w:val="24"/>
        </w:rPr>
        <w:t xml:space="preserve">Each </w:t>
      </w:r>
      <w:proofErr w:type="spellStart"/>
      <w:r w:rsidR="00D60E7D">
        <w:rPr>
          <w:szCs w:val="24"/>
        </w:rPr>
        <w:t>leafref</w:t>
      </w:r>
      <w:proofErr w:type="spellEnd"/>
      <w:r w:rsidR="00D60E7D">
        <w:rPr>
          <w:szCs w:val="24"/>
        </w:rPr>
        <w:t xml:space="preserve"> for a reference to an object instance is defined in a reference grouping.</w:t>
      </w:r>
      <w:r w:rsidR="0076608E" w:rsidRPr="0076608E">
        <w:rPr>
          <w:color w:val="auto"/>
        </w:rPr>
        <w:t xml:space="preserve"> </w:t>
      </w:r>
      <w:r w:rsidR="0076608E">
        <w:rPr>
          <w:color w:val="auto"/>
        </w:rPr>
        <w:t xml:space="preserve">The mapping tool needs to define a reference grouping per </w:t>
      </w:r>
      <w:r w:rsidR="0076608E" w:rsidRPr="0056557C">
        <w:rPr>
          <w:szCs w:val="24"/>
        </w:rPr>
        <w:t>naming path/tree of the class</w:t>
      </w:r>
      <w:r w:rsidR="0076608E">
        <w:rPr>
          <w:color w:val="auto"/>
        </w:rPr>
        <w:t xml:space="preserve"> for all </w:t>
      </w:r>
      <w:r w:rsidR="0076608E" w:rsidRPr="001B65CC">
        <w:rPr>
          <w:szCs w:val="24"/>
        </w:rPr>
        <w:t>classes that have at least one attribut</w:t>
      </w:r>
      <w:r w:rsidR="0076608E">
        <w:rPr>
          <w:szCs w:val="24"/>
        </w:rPr>
        <w:t xml:space="preserve">e identified as </w:t>
      </w:r>
      <w:proofErr w:type="spellStart"/>
      <w:r w:rsidR="0076608E">
        <w:rPr>
          <w:szCs w:val="24"/>
        </w:rPr>
        <w:t>partOfObjectKey</w:t>
      </w:r>
      <w:proofErr w:type="spellEnd"/>
      <w:r w:rsidR="0076608E">
        <w:rPr>
          <w:szCs w:val="24"/>
        </w:rPr>
        <w:t xml:space="preserve">. </w:t>
      </w:r>
      <w:r>
        <w:rPr>
          <w:color w:val="auto"/>
        </w:rPr>
        <w:t xml:space="preserve">Multiple </w:t>
      </w:r>
      <w:proofErr w:type="spellStart"/>
      <w:r>
        <w:rPr>
          <w:color w:val="auto"/>
        </w:rPr>
        <w:t>leafrefs</w:t>
      </w:r>
      <w:proofErr w:type="spellEnd"/>
      <w:r>
        <w:rPr>
          <w:color w:val="auto"/>
        </w:rPr>
        <w:t xml:space="preserve"> are defined by the mapping tool in </w:t>
      </w:r>
      <w:r w:rsidR="00B559EF">
        <w:rPr>
          <w:color w:val="auto"/>
        </w:rPr>
        <w:t xml:space="preserve">a single </w:t>
      </w:r>
      <w:r w:rsidR="00D60E7D">
        <w:rPr>
          <w:color w:val="auto"/>
        </w:rPr>
        <w:t xml:space="preserve">reference </w:t>
      </w:r>
      <w:r>
        <w:rPr>
          <w:color w:val="auto"/>
        </w:rPr>
        <w:t xml:space="preserve">grouping. </w:t>
      </w:r>
      <w:r w:rsidR="00D60E7D">
        <w:rPr>
          <w:color w:val="auto"/>
        </w:rPr>
        <w:t>T</w:t>
      </w:r>
      <w:r w:rsidR="00D60E7D" w:rsidRPr="00D60E7D">
        <w:rPr>
          <w:color w:val="auto"/>
        </w:rPr>
        <w:t xml:space="preserve">he different levels of the reference hierarchy </w:t>
      </w:r>
      <w:r w:rsidR="00D60E7D">
        <w:rPr>
          <w:color w:val="auto"/>
        </w:rPr>
        <w:t xml:space="preserve">are composed </w:t>
      </w:r>
      <w:r w:rsidR="00D60E7D" w:rsidRPr="00D60E7D">
        <w:rPr>
          <w:color w:val="auto"/>
        </w:rPr>
        <w:t>by referencing (via uses) the reference groupings of the higher levels.</w:t>
      </w:r>
      <w:r w:rsidR="00D60E7D">
        <w:rPr>
          <w:color w:val="auto"/>
        </w:rPr>
        <w:t xml:space="preserve"> The </w:t>
      </w:r>
      <w:proofErr w:type="spellStart"/>
      <w:r w:rsidR="00D60E7D">
        <w:rPr>
          <w:color w:val="auto"/>
        </w:rPr>
        <w:t>leafrefs</w:t>
      </w:r>
      <w:proofErr w:type="spellEnd"/>
      <w:r w:rsidR="00D60E7D">
        <w:rPr>
          <w:color w:val="auto"/>
        </w:rPr>
        <w:t xml:space="preserve"> in the </w:t>
      </w:r>
      <w:r w:rsidR="00D60E7D" w:rsidRPr="00D60E7D">
        <w:rPr>
          <w:color w:val="auto"/>
        </w:rPr>
        <w:t xml:space="preserve">reference groupings </w:t>
      </w:r>
      <w:r w:rsidR="0076608E">
        <w:rPr>
          <w:color w:val="auto"/>
        </w:rPr>
        <w:t xml:space="preserve">shall contain an </w:t>
      </w:r>
      <w:r w:rsidR="0076608E" w:rsidRPr="00D60E7D">
        <w:rPr>
          <w:color w:val="auto"/>
        </w:rPr>
        <w:t>absolute path expression</w:t>
      </w:r>
      <w:r w:rsidR="00D60E7D" w:rsidRPr="00D60E7D">
        <w:rPr>
          <w:color w:val="auto"/>
        </w:rPr>
        <w:t xml:space="preserve"> using constraints if necessary</w:t>
      </w:r>
      <w:r w:rsidR="0076608E">
        <w:rPr>
          <w:color w:val="auto"/>
        </w:rPr>
        <w:t>.</w:t>
      </w:r>
      <w:r w:rsidR="00D60E7D" w:rsidRPr="00D60E7D">
        <w:rPr>
          <w:color w:val="auto"/>
        </w:rPr>
        <w:t xml:space="preserve"> </w:t>
      </w:r>
      <w:r>
        <w:rPr>
          <w:color w:val="auto"/>
        </w:rPr>
        <w:t>The reference groupings are contained in the “</w:t>
      </w:r>
      <w:r w:rsidR="0056557C" w:rsidRPr="0056557C">
        <w:rPr>
          <w:color w:val="auto"/>
        </w:rPr>
        <w:t>grouping statements for object references</w:t>
      </w:r>
      <w:r>
        <w:rPr>
          <w:color w:val="auto"/>
        </w:rPr>
        <w:t xml:space="preserve">” section of the YANG module. </w:t>
      </w:r>
      <w:r w:rsidR="002F0DF5">
        <w:rPr>
          <w:szCs w:val="24"/>
        </w:rPr>
        <w:br/>
      </w:r>
      <w:r w:rsidR="006C6F5A">
        <w:rPr>
          <w:szCs w:val="24"/>
        </w:rPr>
        <w:t xml:space="preserve">The name of the reference grouping is composed by &lt;class name&gt; + “-ref” in case of a single reference and </w:t>
      </w:r>
      <w:r w:rsidR="00FD7225">
        <w:rPr>
          <w:szCs w:val="24"/>
        </w:rPr>
        <w:t xml:space="preserve">&lt;class name&gt; </w:t>
      </w:r>
      <w:r w:rsidR="006C6F5A">
        <w:rPr>
          <w:szCs w:val="24"/>
        </w:rPr>
        <w:t>+ “-ref-1”</w:t>
      </w:r>
      <w:r w:rsidR="00501951">
        <w:rPr>
          <w:szCs w:val="24"/>
        </w:rPr>
        <w:t>, “-ref-2”, etc. in case of multiple references.</w:t>
      </w:r>
      <w:r w:rsidR="00501951">
        <w:rPr>
          <w:szCs w:val="24"/>
        </w:rPr>
        <w:br/>
        <w:t xml:space="preserve">The name of the </w:t>
      </w:r>
      <w:proofErr w:type="spellStart"/>
      <w:r w:rsidR="00501951">
        <w:rPr>
          <w:szCs w:val="24"/>
        </w:rPr>
        <w:t>leafref</w:t>
      </w:r>
      <w:proofErr w:type="spellEnd"/>
      <w:r w:rsidR="00501951">
        <w:rPr>
          <w:szCs w:val="24"/>
        </w:rPr>
        <w:t xml:space="preserve"> typed leaf is composed by &lt;class name&gt; + “-</w:t>
      </w:r>
      <w:r w:rsidR="00D946E9">
        <w:rPr>
          <w:szCs w:val="24"/>
        </w:rPr>
        <w:t>”</w:t>
      </w:r>
      <w:r w:rsidR="00501951">
        <w:rPr>
          <w:szCs w:val="24"/>
        </w:rPr>
        <w:t xml:space="preserve"> + &lt;key attribute name&gt;.</w:t>
      </w:r>
    </w:p>
    <w:p w14:paraId="18378A23" w14:textId="3325066A" w:rsidR="00FD7225" w:rsidRDefault="00BD44C1" w:rsidP="00FD7225">
      <w:pPr>
        <w:rPr>
          <w:szCs w:val="24"/>
        </w:rPr>
      </w:pPr>
      <w:r>
        <w:rPr>
          <w:b/>
          <w:color w:val="0070C0"/>
          <w:szCs w:val="24"/>
        </w:rPr>
        <w:t>I</w:t>
      </w:r>
      <w:r w:rsidR="00FD7225" w:rsidRPr="001E3597">
        <w:rPr>
          <w:b/>
          <w:color w:val="0070C0"/>
          <w:szCs w:val="24"/>
        </w:rPr>
        <w:t>ssue:</w:t>
      </w:r>
      <w:r w:rsidR="00FD7225" w:rsidRPr="001E3597">
        <w:rPr>
          <w:color w:val="0070C0"/>
          <w:szCs w:val="24"/>
        </w:rPr>
        <w:t xml:space="preserve"> It is very hard to </w:t>
      </w:r>
      <w:r>
        <w:rPr>
          <w:color w:val="0070C0"/>
          <w:szCs w:val="24"/>
        </w:rPr>
        <w:t xml:space="preserve">automatically </w:t>
      </w:r>
      <w:r w:rsidR="00FD7225" w:rsidRPr="001E3597">
        <w:rPr>
          <w:color w:val="0070C0"/>
          <w:szCs w:val="24"/>
        </w:rPr>
        <w:t xml:space="preserve">map a reference that is pointing to an instance outside the containment hierarchy of the pointing instance; </w:t>
      </w:r>
      <w:r>
        <w:rPr>
          <w:color w:val="0070C0"/>
          <w:szCs w:val="24"/>
        </w:rPr>
        <w:t>t</w:t>
      </w:r>
      <w:r w:rsidR="00FD7225" w:rsidRPr="001E3597">
        <w:rPr>
          <w:color w:val="0070C0"/>
          <w:szCs w:val="24"/>
        </w:rPr>
        <w:t>his kind of references will have to be mapped manually by hand.</w:t>
      </w:r>
    </w:p>
    <w:p w14:paraId="18024562" w14:textId="15F20E57" w:rsidR="006515CA" w:rsidRDefault="006515CA" w:rsidP="008759DF">
      <w:pPr>
        <w:pStyle w:val="TableCaption"/>
      </w:pPr>
      <w:bookmarkStart w:id="450" w:name="_Ref427322526"/>
      <w:bookmarkStart w:id="451" w:name="_Ref477507860"/>
      <w:bookmarkStart w:id="452" w:name="_Toc420597475"/>
      <w:bookmarkStart w:id="453" w:name="_Toc516067332"/>
      <w:bookmarkStart w:id="454" w:name="_Toc531166657"/>
      <w:bookmarkEnd w:id="449"/>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15</w:t>
      </w:r>
      <w:r w:rsidR="00991E2B">
        <w:fldChar w:fldCharType="end"/>
      </w:r>
      <w:bookmarkEnd w:id="450"/>
      <w:bookmarkEnd w:id="451"/>
      <w:r>
        <w:t>: Association Mapping Examples</w:t>
      </w:r>
      <w:bookmarkEnd w:id="452"/>
      <w:bookmarkEnd w:id="453"/>
      <w:bookmarkEnd w:id="454"/>
    </w:p>
    <w:tbl>
      <w:tblPr>
        <w:tblStyle w:val="Tabellenraster"/>
        <w:tblW w:w="9594" w:type="dxa"/>
        <w:jc w:val="left"/>
        <w:tblLayout w:type="fixed"/>
        <w:tblLook w:val="04A0" w:firstRow="1" w:lastRow="0" w:firstColumn="1" w:lastColumn="0" w:noHBand="0" w:noVBand="1"/>
      </w:tblPr>
      <w:tblGrid>
        <w:gridCol w:w="4324"/>
        <w:gridCol w:w="83"/>
        <w:gridCol w:w="1092"/>
        <w:gridCol w:w="3512"/>
        <w:gridCol w:w="471"/>
        <w:gridCol w:w="112"/>
      </w:tblGrid>
      <w:tr w:rsidR="00BF62F4" w14:paraId="6A6FF338" w14:textId="77777777" w:rsidTr="00F22A50">
        <w:trPr>
          <w:gridAfter w:val="1"/>
          <w:wAfter w:w="113" w:type="dxa"/>
          <w:jc w:val="left"/>
        </w:trPr>
        <w:tc>
          <w:tcPr>
            <w:tcW w:w="9594" w:type="dxa"/>
            <w:gridSpan w:val="5"/>
          </w:tcPr>
          <w:p w14:paraId="4F85DBB8" w14:textId="43291B67" w:rsidR="00A462BA" w:rsidRDefault="00B26ADD" w:rsidP="00BF62F4">
            <w:pPr>
              <w:keepNext/>
              <w:spacing w:before="80" w:after="80"/>
              <w:jc w:val="center"/>
              <w:rPr>
                <w:noProof/>
                <w:lang w:val="de-DE" w:eastAsia="de-DE"/>
              </w:rPr>
            </w:pPr>
            <w:r w:rsidRPr="00B26ADD">
              <w:rPr>
                <w:noProof/>
                <w:lang w:val="de-DE" w:eastAsia="de-DE"/>
              </w:rPr>
              <w:drawing>
                <wp:inline distT="0" distB="0" distL="0" distR="0" wp14:anchorId="1B0D2406" wp14:editId="622BB958">
                  <wp:extent cx="5988050" cy="605790"/>
                  <wp:effectExtent l="0" t="0" r="0" b="381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8050" cy="605790"/>
                          </a:xfrm>
                          <a:prstGeom prst="rect">
                            <a:avLst/>
                          </a:prstGeom>
                        </pic:spPr>
                      </pic:pic>
                    </a:graphicData>
                  </a:graphic>
                </wp:inline>
              </w:drawing>
            </w:r>
          </w:p>
          <w:p w14:paraId="5EB241F6" w14:textId="2B9458AF" w:rsidR="00BF62F4" w:rsidRDefault="00A462BA" w:rsidP="00BF62F4">
            <w:pPr>
              <w:keepNext/>
              <w:spacing w:before="80" w:after="80"/>
              <w:jc w:val="center"/>
              <w:rPr>
                <w:noProof/>
                <w:lang w:val="de-DE" w:eastAsia="de-DE"/>
              </w:rPr>
            </w:pPr>
            <w:r w:rsidRPr="00A462BA">
              <w:rPr>
                <w:noProof/>
                <w:lang w:val="de-DE" w:eastAsia="de-DE"/>
              </w:rPr>
              <w:drawing>
                <wp:inline distT="0" distB="0" distL="0" distR="0" wp14:anchorId="56C8E058" wp14:editId="28493AE4">
                  <wp:extent cx="4338000" cy="5976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8000" cy="597600"/>
                          </a:xfrm>
                          <a:prstGeom prst="rect">
                            <a:avLst/>
                          </a:prstGeom>
                        </pic:spPr>
                      </pic:pic>
                    </a:graphicData>
                  </a:graphic>
                </wp:inline>
              </w:drawing>
            </w:r>
          </w:p>
          <w:p w14:paraId="5F4A1B49" w14:textId="58FC6D1E" w:rsidR="00482967" w:rsidRDefault="00B26ADD" w:rsidP="00BF62F4">
            <w:pPr>
              <w:keepNext/>
              <w:spacing w:before="80" w:after="80"/>
              <w:jc w:val="center"/>
              <w:rPr>
                <w:noProof/>
                <w:lang w:val="de-DE" w:eastAsia="de-DE"/>
              </w:rPr>
            </w:pPr>
            <w:r w:rsidRPr="00B26ADD">
              <w:rPr>
                <w:noProof/>
                <w:lang w:val="de-DE" w:eastAsia="de-DE"/>
              </w:rPr>
              <w:drawing>
                <wp:inline distT="0" distB="0" distL="0" distR="0" wp14:anchorId="66F3078A" wp14:editId="14753A16">
                  <wp:extent cx="5988050" cy="605790"/>
                  <wp:effectExtent l="0" t="0" r="0" b="381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8050" cy="605790"/>
                          </a:xfrm>
                          <a:prstGeom prst="rect">
                            <a:avLst/>
                          </a:prstGeom>
                        </pic:spPr>
                      </pic:pic>
                    </a:graphicData>
                  </a:graphic>
                </wp:inline>
              </w:drawing>
            </w:r>
          </w:p>
          <w:p w14:paraId="6121D832" w14:textId="536B10AB" w:rsidR="00BF62F4" w:rsidRPr="00CF2ED5" w:rsidRDefault="00BF62F4" w:rsidP="00482967">
            <w:pPr>
              <w:keepNext/>
              <w:spacing w:before="80" w:after="80"/>
              <w:jc w:val="center"/>
              <w:rPr>
                <w:rFonts w:cs="Times New Roman"/>
                <w:color w:val="000080"/>
              </w:rPr>
            </w:pPr>
            <w:r>
              <w:rPr>
                <w:noProof/>
                <w:lang w:val="de-DE" w:eastAsia="de-DE"/>
              </w:rPr>
              <w:drawing>
                <wp:inline distT="0" distB="0" distL="0" distR="0" wp14:anchorId="10786698" wp14:editId="07E1AD5D">
                  <wp:extent cx="4273200" cy="626400"/>
                  <wp:effectExtent l="0" t="0" r="0" b="0"/>
                  <wp:docPr id="19"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4273200" cy="626400"/>
                          </a:xfrm>
                          <a:prstGeom prst="rect">
                            <a:avLst/>
                          </a:prstGeom>
                          <a:noFill/>
                          <a:ln w="9525">
                            <a:noFill/>
                            <a:miter lim="800000"/>
                            <a:headEnd/>
                            <a:tailEnd/>
                          </a:ln>
                        </pic:spPr>
                      </pic:pic>
                    </a:graphicData>
                  </a:graphic>
                </wp:inline>
              </w:drawing>
            </w:r>
          </w:p>
        </w:tc>
      </w:tr>
      <w:tr w:rsidR="00BF62F4" w14:paraId="17F1BC36" w14:textId="77777777" w:rsidTr="00F22A50">
        <w:trPr>
          <w:gridAfter w:val="1"/>
          <w:wAfter w:w="113" w:type="dxa"/>
          <w:jc w:val="left"/>
        </w:trPr>
        <w:tc>
          <w:tcPr>
            <w:tcW w:w="4459" w:type="dxa"/>
            <w:gridSpan w:val="2"/>
            <w:vAlign w:val="top"/>
          </w:tcPr>
          <w:p w14:paraId="28EDF8FD"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w:t>
            </w:r>
          </w:p>
          <w:p w14:paraId="4C75C5DF"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 xml:space="preserve">* </w:t>
            </w:r>
            <w:proofErr w:type="gramStart"/>
            <w:r w:rsidRPr="009B3C16">
              <w:rPr>
                <w:rFonts w:ascii="Consolas" w:hAnsi="Consolas" w:cs="Consolas"/>
                <w:color w:val="802020"/>
                <w:sz w:val="16"/>
                <w:szCs w:val="16"/>
              </w:rPr>
              <w:t>grouping</w:t>
            </w:r>
            <w:proofErr w:type="gramEnd"/>
            <w:r w:rsidRPr="009B3C16">
              <w:rPr>
                <w:rFonts w:ascii="Consolas" w:hAnsi="Consolas" w:cs="Consolas"/>
                <w:color w:val="802020"/>
                <w:sz w:val="16"/>
                <w:szCs w:val="16"/>
              </w:rPr>
              <w:t xml:space="preserve"> statements for object references</w:t>
            </w:r>
          </w:p>
          <w:p w14:paraId="5D34CC2F"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w:t>
            </w:r>
          </w:p>
          <w:p w14:paraId="4D8A0E8D"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39CEAEB9" w14:textId="4EAF1075" w:rsidR="00256800" w:rsidRPr="00256800" w:rsidRDefault="00256800" w:rsidP="0025680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80"/>
                <w:sz w:val="16"/>
                <w:szCs w:val="20"/>
              </w:rPr>
              <w:t>grouping</w:t>
            </w:r>
            <w:r w:rsidRPr="00256800">
              <w:rPr>
                <w:rFonts w:ascii="Consolas" w:hAnsi="Consolas" w:cs="Consolas"/>
                <w:color w:val="000000"/>
                <w:sz w:val="16"/>
                <w:szCs w:val="20"/>
              </w:rPr>
              <w:t xml:space="preserve"> </w:t>
            </w:r>
            <w:r w:rsidRPr="00256800">
              <w:rPr>
                <w:rFonts w:ascii="Consolas" w:hAnsi="Consolas" w:cs="Consolas"/>
                <w:i/>
                <w:iCs/>
                <w:color w:val="A86200"/>
                <w:sz w:val="16"/>
                <w:szCs w:val="20"/>
              </w:rPr>
              <w:t>class-d-</w:t>
            </w:r>
            <w:r w:rsidRPr="00256800">
              <w:rPr>
                <w:rFonts w:ascii="Consolas" w:hAnsi="Consolas" w:cs="Consolas"/>
                <w:i/>
                <w:iCs/>
                <w:color w:val="A86200"/>
                <w:sz w:val="16"/>
                <w:szCs w:val="20"/>
                <w:highlight w:val="green"/>
              </w:rPr>
              <w:t>ref</w:t>
            </w:r>
            <w:r w:rsidRPr="00256800">
              <w:rPr>
                <w:rFonts w:ascii="Consolas" w:hAnsi="Consolas" w:cs="Consolas"/>
                <w:color w:val="000000"/>
                <w:sz w:val="16"/>
                <w:szCs w:val="20"/>
              </w:rPr>
              <w:t xml:space="preserve"> {</w:t>
            </w:r>
          </w:p>
          <w:p w14:paraId="4911B5CA" w14:textId="610AD761" w:rsidR="00256800" w:rsidRPr="00256800" w:rsidRDefault="00256800" w:rsidP="0025680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00"/>
                <w:sz w:val="16"/>
                <w:szCs w:val="20"/>
              </w:rPr>
              <w:tab/>
            </w:r>
            <w:r w:rsidRPr="00256800">
              <w:rPr>
                <w:rFonts w:ascii="Consolas" w:hAnsi="Consolas" w:cs="Consolas"/>
                <w:color w:val="000080"/>
                <w:sz w:val="16"/>
                <w:szCs w:val="20"/>
              </w:rPr>
              <w:t>leaf</w:t>
            </w:r>
            <w:r w:rsidRPr="00256800">
              <w:rPr>
                <w:rFonts w:ascii="Consolas" w:hAnsi="Consolas" w:cs="Consolas"/>
                <w:color w:val="000000"/>
                <w:sz w:val="16"/>
                <w:szCs w:val="20"/>
              </w:rPr>
              <w:t xml:space="preserve"> class-d-name {</w:t>
            </w:r>
          </w:p>
          <w:p w14:paraId="4777E445" w14:textId="44C54897" w:rsidR="00256800" w:rsidRPr="00256800" w:rsidRDefault="00256800" w:rsidP="0025680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00"/>
                <w:sz w:val="16"/>
                <w:szCs w:val="20"/>
              </w:rPr>
              <w:tab/>
            </w:r>
            <w:r w:rsidRPr="00256800">
              <w:rPr>
                <w:rFonts w:ascii="Consolas" w:hAnsi="Consolas" w:cs="Consolas"/>
                <w:color w:val="000000"/>
                <w:sz w:val="16"/>
                <w:szCs w:val="20"/>
              </w:rPr>
              <w:tab/>
            </w:r>
            <w:r w:rsidRPr="00256800">
              <w:rPr>
                <w:rFonts w:ascii="Consolas" w:hAnsi="Consolas" w:cs="Consolas"/>
                <w:color w:val="000080"/>
                <w:sz w:val="16"/>
                <w:szCs w:val="20"/>
              </w:rPr>
              <w:t>type</w:t>
            </w:r>
            <w:r w:rsidRPr="00256800">
              <w:rPr>
                <w:rFonts w:ascii="Consolas" w:hAnsi="Consolas" w:cs="Consolas"/>
                <w:color w:val="000000"/>
                <w:sz w:val="16"/>
                <w:szCs w:val="20"/>
              </w:rPr>
              <w:t xml:space="preserve"> </w:t>
            </w:r>
            <w:proofErr w:type="spellStart"/>
            <w:r w:rsidRPr="00256800">
              <w:rPr>
                <w:rFonts w:ascii="Consolas" w:hAnsi="Consolas" w:cs="Consolas"/>
                <w:color w:val="008080"/>
                <w:sz w:val="16"/>
                <w:szCs w:val="20"/>
              </w:rPr>
              <w:t>leafref</w:t>
            </w:r>
            <w:proofErr w:type="spellEnd"/>
            <w:r w:rsidRPr="00256800">
              <w:rPr>
                <w:rFonts w:ascii="Consolas" w:hAnsi="Consolas" w:cs="Consolas"/>
                <w:color w:val="000000"/>
                <w:sz w:val="16"/>
                <w:szCs w:val="20"/>
              </w:rPr>
              <w:t xml:space="preserve"> {</w:t>
            </w:r>
          </w:p>
          <w:p w14:paraId="5D7CF565" w14:textId="27CAAB04" w:rsidR="00256800" w:rsidRPr="00256800" w:rsidRDefault="00256800" w:rsidP="0025680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00"/>
                <w:sz w:val="16"/>
                <w:szCs w:val="20"/>
              </w:rPr>
              <w:tab/>
            </w:r>
            <w:r w:rsidRPr="00256800">
              <w:rPr>
                <w:rFonts w:ascii="Consolas" w:hAnsi="Consolas" w:cs="Consolas"/>
                <w:color w:val="000000"/>
                <w:sz w:val="16"/>
                <w:szCs w:val="20"/>
              </w:rPr>
              <w:tab/>
            </w:r>
            <w:r w:rsidRPr="00256800">
              <w:rPr>
                <w:rFonts w:ascii="Consolas" w:hAnsi="Consolas" w:cs="Consolas"/>
                <w:color w:val="000000"/>
                <w:sz w:val="16"/>
                <w:szCs w:val="20"/>
              </w:rPr>
              <w:tab/>
            </w:r>
            <w:r w:rsidRPr="00256800">
              <w:rPr>
                <w:rFonts w:ascii="Consolas" w:hAnsi="Consolas" w:cs="Consolas"/>
                <w:color w:val="000080"/>
                <w:sz w:val="16"/>
                <w:szCs w:val="20"/>
              </w:rPr>
              <w:t>path</w:t>
            </w:r>
            <w:r w:rsidRPr="00256800">
              <w:rPr>
                <w:rFonts w:ascii="Consolas" w:hAnsi="Consolas" w:cs="Consolas"/>
                <w:color w:val="000000"/>
                <w:sz w:val="16"/>
                <w:szCs w:val="20"/>
              </w:rPr>
              <w:t xml:space="preserve"> </w:t>
            </w:r>
            <w:r w:rsidRPr="00256800">
              <w:rPr>
                <w:rFonts w:ascii="Consolas" w:hAnsi="Consolas" w:cs="Consolas"/>
                <w:color w:val="008000"/>
                <w:sz w:val="16"/>
                <w:szCs w:val="20"/>
              </w:rPr>
              <w:t>'</w:t>
            </w:r>
            <w:proofErr w:type="spellStart"/>
            <w:r w:rsidRPr="00256800">
              <w:rPr>
                <w:rFonts w:ascii="Consolas" w:hAnsi="Consolas" w:cs="Consolas"/>
                <w:color w:val="008000"/>
                <w:sz w:val="16"/>
                <w:szCs w:val="20"/>
              </w:rPr>
              <w:t>model:class-d</w:t>
            </w:r>
            <w:proofErr w:type="spellEnd"/>
            <w:r w:rsidRPr="00256800">
              <w:rPr>
                <w:rFonts w:ascii="Consolas" w:hAnsi="Consolas" w:cs="Consolas"/>
                <w:color w:val="008000"/>
                <w:sz w:val="16"/>
                <w:szCs w:val="20"/>
              </w:rPr>
              <w:t>/</w:t>
            </w:r>
            <w:proofErr w:type="spellStart"/>
            <w:r w:rsidRPr="00256800">
              <w:rPr>
                <w:rFonts w:ascii="Consolas" w:hAnsi="Consolas" w:cs="Consolas"/>
                <w:color w:val="008000"/>
                <w:sz w:val="16"/>
                <w:szCs w:val="20"/>
              </w:rPr>
              <w:t>model:name</w:t>
            </w:r>
            <w:proofErr w:type="spellEnd"/>
            <w:proofErr w:type="gramStart"/>
            <w:r w:rsidRPr="00256800">
              <w:rPr>
                <w:rFonts w:ascii="Consolas" w:hAnsi="Consolas" w:cs="Consolas"/>
                <w:color w:val="008000"/>
                <w:sz w:val="16"/>
                <w:szCs w:val="20"/>
              </w:rPr>
              <w:t>'</w:t>
            </w:r>
            <w:r w:rsidRPr="00256800">
              <w:rPr>
                <w:rFonts w:ascii="Consolas" w:hAnsi="Consolas" w:cs="Consolas"/>
                <w:color w:val="000000"/>
                <w:sz w:val="16"/>
                <w:szCs w:val="20"/>
              </w:rPr>
              <w:t>;</w:t>
            </w:r>
            <w:proofErr w:type="gramEnd"/>
          </w:p>
          <w:p w14:paraId="1DDF04BA" w14:textId="5293A99C" w:rsidR="00256800" w:rsidRPr="00256800" w:rsidRDefault="00256800" w:rsidP="0025680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00"/>
                <w:sz w:val="16"/>
                <w:szCs w:val="20"/>
              </w:rPr>
              <w:tab/>
            </w:r>
            <w:r w:rsidRPr="00256800">
              <w:rPr>
                <w:rFonts w:ascii="Consolas" w:hAnsi="Consolas" w:cs="Consolas"/>
                <w:color w:val="000000"/>
                <w:sz w:val="16"/>
                <w:szCs w:val="20"/>
              </w:rPr>
              <w:tab/>
            </w:r>
            <w:r w:rsidRPr="00256800">
              <w:rPr>
                <w:rFonts w:ascii="Consolas" w:hAnsi="Consolas" w:cs="Consolas"/>
                <w:color w:val="000000"/>
                <w:sz w:val="16"/>
                <w:szCs w:val="20"/>
              </w:rPr>
              <w:tab/>
            </w:r>
            <w:r w:rsidRPr="0046053A">
              <w:rPr>
                <w:rFonts w:ascii="Consolas" w:hAnsi="Consolas" w:cs="Consolas"/>
                <w:color w:val="000080"/>
                <w:sz w:val="16"/>
                <w:szCs w:val="20"/>
              </w:rPr>
              <w:t>require-instance</w:t>
            </w:r>
            <w:r w:rsidRPr="00256800">
              <w:rPr>
                <w:rFonts w:ascii="Consolas" w:hAnsi="Consolas" w:cs="Consolas"/>
                <w:color w:val="000000"/>
                <w:sz w:val="16"/>
                <w:szCs w:val="20"/>
              </w:rPr>
              <w:t xml:space="preserve"> </w:t>
            </w:r>
            <w:proofErr w:type="gramStart"/>
            <w:r w:rsidRPr="00256800">
              <w:rPr>
                <w:rFonts w:ascii="Consolas" w:hAnsi="Consolas" w:cs="Consolas"/>
                <w:color w:val="000000"/>
                <w:sz w:val="16"/>
                <w:szCs w:val="20"/>
              </w:rPr>
              <w:t>false;</w:t>
            </w:r>
            <w:proofErr w:type="gramEnd"/>
          </w:p>
          <w:p w14:paraId="0FC50FAB" w14:textId="1C1E42B0" w:rsidR="00256800" w:rsidRPr="005E2CA3" w:rsidRDefault="00256800" w:rsidP="0025680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00"/>
                <w:sz w:val="16"/>
                <w:szCs w:val="20"/>
              </w:rPr>
              <w:tab/>
            </w:r>
            <w:r w:rsidRPr="00256800">
              <w:rPr>
                <w:rFonts w:ascii="Consolas" w:hAnsi="Consolas" w:cs="Consolas"/>
                <w:color w:val="000000"/>
                <w:sz w:val="16"/>
                <w:szCs w:val="20"/>
              </w:rPr>
              <w:tab/>
            </w:r>
            <w:r w:rsidRPr="005E2CA3">
              <w:rPr>
                <w:rFonts w:ascii="Consolas" w:hAnsi="Consolas" w:cs="Consolas"/>
                <w:color w:val="000000"/>
                <w:sz w:val="16"/>
                <w:szCs w:val="20"/>
              </w:rPr>
              <w:t>}</w:t>
            </w:r>
          </w:p>
          <w:p w14:paraId="15F6BA29" w14:textId="145D259F" w:rsidR="00256800" w:rsidRPr="005E2CA3" w:rsidRDefault="00256800" w:rsidP="0025680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5E2CA3">
              <w:rPr>
                <w:rFonts w:ascii="Consolas" w:hAnsi="Consolas" w:cs="Consolas"/>
                <w:color w:val="000000"/>
                <w:sz w:val="16"/>
                <w:szCs w:val="20"/>
              </w:rPr>
              <w:tab/>
              <w:t>}</w:t>
            </w:r>
          </w:p>
          <w:p w14:paraId="1795B580" w14:textId="18A7006C" w:rsidR="00256800" w:rsidRPr="005E2CA3" w:rsidRDefault="00256800" w:rsidP="00256800">
            <w:pPr>
              <w:keepNext/>
              <w:widowControl w:val="0"/>
              <w:tabs>
                <w:tab w:val="left" w:pos="255"/>
                <w:tab w:val="left" w:pos="435"/>
                <w:tab w:val="left" w:pos="525"/>
                <w:tab w:val="left" w:pos="664"/>
                <w:tab w:val="left" w:pos="795"/>
              </w:tabs>
              <w:autoSpaceDE w:val="0"/>
              <w:autoSpaceDN w:val="0"/>
              <w:adjustRightInd w:val="0"/>
              <w:spacing w:after="0"/>
              <w:rPr>
                <w:rFonts w:ascii="Consolas" w:hAnsi="Consolas" w:cs="Consolas"/>
                <w:color w:val="000000"/>
                <w:sz w:val="16"/>
                <w:szCs w:val="20"/>
              </w:rPr>
            </w:pPr>
            <w:r w:rsidRPr="005E2CA3">
              <w:rPr>
                <w:rFonts w:ascii="Consolas" w:hAnsi="Consolas" w:cs="Consolas"/>
                <w:color w:val="000000"/>
                <w:sz w:val="16"/>
                <w:szCs w:val="20"/>
              </w:rPr>
              <w:t>}</w:t>
            </w:r>
          </w:p>
          <w:p w14:paraId="1C003242"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762CD97D" w14:textId="77777777" w:rsidR="00FD290E" w:rsidRDefault="00C27840" w:rsidP="00FD290E">
            <w:pPr>
              <w:keepNext/>
              <w:spacing w:before="40" w:after="40"/>
              <w:rPr>
                <w:ins w:id="455" w:author="Martin Skorupski" w:date="2019-12-19T12:18:00Z"/>
                <w:color w:val="auto"/>
              </w:rPr>
            </w:pPr>
            <w:r w:rsidRPr="005907D4">
              <w:rPr>
                <w:color w:val="auto"/>
                <w:highlight w:val="green"/>
              </w:rPr>
              <w:t>Information added by the tool</w:t>
            </w:r>
          </w:p>
          <w:p w14:paraId="31A074BE" w14:textId="77777777" w:rsidR="00FD290E" w:rsidRDefault="00FD290E" w:rsidP="00FD290E">
            <w:pPr>
              <w:keepNext/>
              <w:spacing w:before="40" w:after="40"/>
              <w:rPr>
                <w:ins w:id="456" w:author="Martin Skorupski" w:date="2019-12-19T12:18:00Z"/>
                <w:color w:val="auto"/>
              </w:rPr>
            </w:pPr>
          </w:p>
          <w:p w14:paraId="1EE3BCA1" w14:textId="3A52A48D" w:rsidR="00BF62F4" w:rsidRDefault="00FD290E" w:rsidP="00FD290E">
            <w:pPr>
              <w:keepNext/>
              <w:spacing w:before="40" w:after="40"/>
              <w:rPr>
                <w:szCs w:val="24"/>
              </w:rPr>
            </w:pPr>
            <w:ins w:id="457" w:author="Martin Skorupski" w:date="2019-12-19T12:18:00Z">
              <w:r>
                <w:rPr>
                  <w:color w:val="auto"/>
                </w:rPr>
                <w:t xml:space="preserve">Please see also detailed </w:t>
              </w:r>
            </w:ins>
            <w:ins w:id="458" w:author="Martin Skorupski" w:date="2019-12-19T12:21:00Z">
              <w:r>
                <w:rPr>
                  <w:color w:val="auto"/>
                </w:rPr>
                <w:t>description</w:t>
              </w:r>
            </w:ins>
            <w:ins w:id="459" w:author="Martin Skorupski" w:date="2019-12-19T12:18:00Z">
              <w:r>
                <w:rPr>
                  <w:color w:val="auto"/>
                </w:rPr>
                <w:t xml:space="preserve"> when the</w:t>
              </w:r>
            </w:ins>
            <w:ins w:id="460" w:author="Martin Skorupski" w:date="2019-12-19T12:20:00Z">
              <w:r>
                <w:rPr>
                  <w:color w:val="auto"/>
                </w:rPr>
                <w:t xml:space="preserve"> pointing attribute is read-</w:t>
              </w:r>
              <w:proofErr w:type="gramStart"/>
              <w:r>
                <w:rPr>
                  <w:color w:val="auto"/>
                </w:rPr>
                <w:t>write</w:t>
              </w:r>
              <w:proofErr w:type="gramEnd"/>
              <w:r>
                <w:rPr>
                  <w:color w:val="auto"/>
                </w:rPr>
                <w:t xml:space="preserve"> and the </w:t>
              </w:r>
            </w:ins>
            <w:ins w:id="461" w:author="Martin Skorupski" w:date="2019-12-19T12:19:00Z">
              <w:r>
                <w:rPr>
                  <w:color w:val="auto"/>
                </w:rPr>
                <w:t>key is read-only</w:t>
              </w:r>
            </w:ins>
            <w:ins w:id="462" w:author="Martin Skorupski" w:date="2019-12-19T12:20:00Z">
              <w:r>
                <w:rPr>
                  <w:color w:val="auto"/>
                </w:rPr>
                <w:t xml:space="preserve">. In the example above, when the leaf </w:t>
              </w:r>
            </w:ins>
            <w:ins w:id="463" w:author="Martin Skorupski" w:date="2019-12-19T12:23:00Z">
              <w:r w:rsidRPr="00256800">
                <w:rPr>
                  <w:rFonts w:ascii="Consolas" w:hAnsi="Consolas" w:cs="Consolas"/>
                  <w:color w:val="000000"/>
                  <w:sz w:val="16"/>
                  <w:szCs w:val="20"/>
                </w:rPr>
                <w:t>class-d-name</w:t>
              </w:r>
            </w:ins>
            <w:ins w:id="464" w:author="Martin Skorupski" w:date="2019-12-19T12:21:00Z">
              <w:r>
                <w:rPr>
                  <w:color w:val="auto"/>
                </w:rPr>
                <w:t xml:space="preserve"> of type </w:t>
              </w:r>
              <w:proofErr w:type="spellStart"/>
              <w:r>
                <w:rPr>
                  <w:color w:val="auto"/>
                </w:rPr>
                <w:t>leafref</w:t>
              </w:r>
              <w:proofErr w:type="spellEnd"/>
              <w:r>
                <w:rPr>
                  <w:color w:val="auto"/>
                </w:rPr>
                <w:t xml:space="preserve"> is read-write and the key attribute </w:t>
              </w:r>
            </w:ins>
            <w:ins w:id="465" w:author="Martin Skorupski" w:date="2019-12-19T12:22:00Z">
              <w:r w:rsidRPr="005E2CA3">
                <w:rPr>
                  <w:rFonts w:ascii="Consolas" w:hAnsi="Consolas" w:cs="Consolas"/>
                  <w:color w:val="000080"/>
                  <w:sz w:val="16"/>
                  <w:szCs w:val="16"/>
                </w:rPr>
                <w:t>leaf</w:t>
              </w:r>
              <w:r w:rsidRPr="005E2CA3">
                <w:rPr>
                  <w:rFonts w:ascii="Consolas" w:hAnsi="Consolas" w:cs="Consolas"/>
                  <w:color w:val="000000"/>
                  <w:sz w:val="16"/>
                  <w:szCs w:val="16"/>
                </w:rPr>
                <w:t xml:space="preserve"> name</w:t>
              </w:r>
            </w:ins>
            <w:ins w:id="466" w:author="Martin Skorupski" w:date="2019-12-19T12:21:00Z">
              <w:r>
                <w:rPr>
                  <w:color w:val="auto"/>
                </w:rPr>
                <w:t xml:space="preserve"> of class</w:t>
              </w:r>
            </w:ins>
            <w:ins w:id="467" w:author="Martin Skorupski" w:date="2019-12-19T12:22:00Z">
              <w:r>
                <w:rPr>
                  <w:color w:val="auto"/>
                </w:rPr>
                <w:t xml:space="preserve">-d is read-only. </w:t>
              </w:r>
            </w:ins>
            <w:ins w:id="468" w:author="Martin Skorupski" w:date="2019-12-19T12:21:00Z">
              <w:r>
                <w:rPr>
                  <w:color w:val="auto"/>
                </w:rPr>
                <w:t xml:space="preserve"> </w:t>
              </w:r>
            </w:ins>
          </w:p>
        </w:tc>
        <w:tc>
          <w:tcPr>
            <w:tcW w:w="5135" w:type="dxa"/>
            <w:gridSpan w:val="3"/>
          </w:tcPr>
          <w:p w14:paraId="5722358A" w14:textId="77777777"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802020"/>
                <w:sz w:val="16"/>
                <w:szCs w:val="16"/>
              </w:rPr>
              <w:t>/***************************************</w:t>
            </w:r>
          </w:p>
          <w:p w14:paraId="566CE66B" w14:textId="77777777"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802020"/>
                <w:sz w:val="16"/>
                <w:szCs w:val="16"/>
              </w:rPr>
              <w:t xml:space="preserve">* </w:t>
            </w:r>
            <w:proofErr w:type="gramStart"/>
            <w:r w:rsidRPr="00256800">
              <w:rPr>
                <w:rFonts w:ascii="Consolas" w:hAnsi="Consolas" w:cs="Consolas"/>
                <w:color w:val="802020"/>
                <w:sz w:val="16"/>
                <w:szCs w:val="16"/>
              </w:rPr>
              <w:t>grouping</w:t>
            </w:r>
            <w:proofErr w:type="gramEnd"/>
            <w:r w:rsidRPr="00256800">
              <w:rPr>
                <w:rFonts w:ascii="Consolas" w:hAnsi="Consolas" w:cs="Consolas"/>
                <w:color w:val="802020"/>
                <w:sz w:val="16"/>
                <w:szCs w:val="16"/>
              </w:rPr>
              <w:t xml:space="preserve"> statements for object classes</w:t>
            </w:r>
          </w:p>
          <w:p w14:paraId="2AD0774E" w14:textId="77777777"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802020"/>
                <w:sz w:val="16"/>
                <w:szCs w:val="16"/>
              </w:rPr>
              <w:t>****************************************/</w:t>
            </w:r>
          </w:p>
          <w:p w14:paraId="1A7DBC69" w14:textId="77777777"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p>
          <w:p w14:paraId="3CCBEBBA" w14:textId="261A1868" w:rsidR="008B4C9B" w:rsidRPr="00E728FF" w:rsidRDefault="008B4C9B" w:rsidP="00E728FF">
            <w:pPr>
              <w:tabs>
                <w:tab w:val="left" w:pos="346"/>
                <w:tab w:val="left" w:pos="601"/>
              </w:tabs>
              <w:autoSpaceDE w:val="0"/>
              <w:autoSpaceDN w:val="0"/>
              <w:adjustRightInd w:val="0"/>
              <w:spacing w:after="0"/>
              <w:rPr>
                <w:rFonts w:ascii="Consolas" w:hAnsi="Consolas" w:cs="Consolas"/>
                <w:color w:val="auto"/>
                <w:sz w:val="16"/>
                <w:szCs w:val="16"/>
              </w:rPr>
            </w:pPr>
            <w:r w:rsidRPr="00E728FF">
              <w:rPr>
                <w:rFonts w:ascii="Consolas" w:hAnsi="Consolas" w:cs="Consolas"/>
                <w:color w:val="000080"/>
                <w:sz w:val="16"/>
                <w:szCs w:val="16"/>
              </w:rPr>
              <w:t>grouping</w:t>
            </w:r>
            <w:r w:rsidRPr="00E728FF">
              <w:rPr>
                <w:rFonts w:ascii="Consolas" w:hAnsi="Consolas" w:cs="Consolas"/>
                <w:color w:val="000000"/>
                <w:sz w:val="16"/>
                <w:szCs w:val="16"/>
              </w:rPr>
              <w:t xml:space="preserve"> </w:t>
            </w:r>
            <w:r w:rsidRPr="00E728FF">
              <w:rPr>
                <w:rFonts w:ascii="Consolas" w:hAnsi="Consolas" w:cs="Consolas"/>
                <w:i/>
                <w:iCs/>
                <w:color w:val="A86200"/>
                <w:sz w:val="16"/>
                <w:szCs w:val="16"/>
              </w:rPr>
              <w:t>container</w:t>
            </w:r>
            <w:r w:rsidRPr="00E728FF">
              <w:rPr>
                <w:rFonts w:ascii="Consolas" w:hAnsi="Consolas" w:cs="Consolas"/>
                <w:color w:val="000000"/>
                <w:sz w:val="16"/>
                <w:szCs w:val="16"/>
              </w:rPr>
              <w:t xml:space="preserve"> {</w:t>
            </w:r>
          </w:p>
          <w:p w14:paraId="761F0D18" w14:textId="6B2CD9EE" w:rsidR="008B4C9B" w:rsidRPr="00E728FF" w:rsidRDefault="008B4C9B" w:rsidP="00E728FF">
            <w:pPr>
              <w:tabs>
                <w:tab w:val="left" w:pos="346"/>
                <w:tab w:val="left" w:pos="601"/>
              </w:tabs>
              <w:autoSpaceDE w:val="0"/>
              <w:autoSpaceDN w:val="0"/>
              <w:adjustRightInd w:val="0"/>
              <w:spacing w:after="0"/>
              <w:rPr>
                <w:rFonts w:ascii="Consolas" w:hAnsi="Consolas" w:cs="Consolas"/>
                <w:color w:val="auto"/>
                <w:sz w:val="16"/>
                <w:szCs w:val="16"/>
              </w:rPr>
            </w:pPr>
            <w:r w:rsidRPr="00E728FF">
              <w:rPr>
                <w:rFonts w:ascii="Consolas" w:hAnsi="Consolas" w:cs="Consolas"/>
                <w:color w:val="000000"/>
                <w:sz w:val="16"/>
                <w:szCs w:val="16"/>
              </w:rPr>
              <w:tab/>
              <w:t>…</w:t>
            </w:r>
          </w:p>
          <w:p w14:paraId="20463959" w14:textId="5617E322" w:rsidR="008B4C9B" w:rsidRPr="00E728FF" w:rsidRDefault="008B4C9B" w:rsidP="00E728FF">
            <w:pPr>
              <w:tabs>
                <w:tab w:val="left" w:pos="346"/>
                <w:tab w:val="left" w:pos="601"/>
              </w:tabs>
              <w:autoSpaceDE w:val="0"/>
              <w:autoSpaceDN w:val="0"/>
              <w:adjustRightInd w:val="0"/>
              <w:spacing w:after="0"/>
              <w:rPr>
                <w:rFonts w:ascii="Consolas" w:hAnsi="Consolas" w:cs="Consolas"/>
                <w:color w:val="auto"/>
                <w:sz w:val="16"/>
                <w:szCs w:val="16"/>
              </w:rPr>
            </w:pPr>
            <w:r w:rsidRPr="00E728FF">
              <w:rPr>
                <w:rFonts w:ascii="Consolas" w:hAnsi="Consolas" w:cs="Consolas"/>
                <w:color w:val="000000"/>
                <w:sz w:val="16"/>
                <w:szCs w:val="16"/>
              </w:rPr>
              <w:tab/>
            </w:r>
            <w:r w:rsidRPr="00E728FF">
              <w:rPr>
                <w:rFonts w:ascii="Consolas" w:hAnsi="Consolas" w:cs="Consolas"/>
                <w:color w:val="000080"/>
                <w:sz w:val="16"/>
                <w:szCs w:val="16"/>
              </w:rPr>
              <w:t>list</w:t>
            </w:r>
            <w:r w:rsidRPr="00E728FF">
              <w:rPr>
                <w:rFonts w:ascii="Consolas" w:hAnsi="Consolas" w:cs="Consolas"/>
                <w:color w:val="000000"/>
                <w:sz w:val="16"/>
                <w:szCs w:val="16"/>
              </w:rPr>
              <w:t xml:space="preserve"> class-d {</w:t>
            </w:r>
          </w:p>
          <w:p w14:paraId="4112C6E6" w14:textId="10D1B874" w:rsidR="008B4C9B" w:rsidRPr="00E728FF" w:rsidRDefault="008B4C9B" w:rsidP="00E728FF">
            <w:pPr>
              <w:tabs>
                <w:tab w:val="left" w:pos="346"/>
                <w:tab w:val="left" w:pos="601"/>
              </w:tabs>
              <w:autoSpaceDE w:val="0"/>
              <w:autoSpaceDN w:val="0"/>
              <w:adjustRightInd w:val="0"/>
              <w:spacing w:after="0"/>
              <w:rPr>
                <w:rFonts w:ascii="Consolas" w:hAnsi="Consolas" w:cs="Consolas"/>
                <w:color w:val="auto"/>
                <w:sz w:val="16"/>
                <w:szCs w:val="16"/>
              </w:rPr>
            </w:pPr>
            <w:r w:rsidRPr="00E728FF">
              <w:rPr>
                <w:rFonts w:ascii="Consolas" w:hAnsi="Consolas" w:cs="Consolas"/>
                <w:color w:val="000000"/>
                <w:sz w:val="16"/>
                <w:szCs w:val="16"/>
              </w:rPr>
              <w:tab/>
            </w:r>
            <w:r w:rsidRPr="00E728FF">
              <w:rPr>
                <w:rFonts w:ascii="Consolas" w:hAnsi="Consolas" w:cs="Consolas"/>
                <w:color w:val="000000"/>
                <w:sz w:val="16"/>
                <w:szCs w:val="16"/>
              </w:rPr>
              <w:tab/>
            </w:r>
            <w:r w:rsidRPr="00E728FF">
              <w:rPr>
                <w:rFonts w:ascii="Consolas" w:hAnsi="Consolas" w:cs="Consolas"/>
                <w:color w:val="000080"/>
                <w:sz w:val="16"/>
                <w:szCs w:val="16"/>
              </w:rPr>
              <w:t>uses</w:t>
            </w:r>
            <w:r w:rsidRPr="00E728FF">
              <w:rPr>
                <w:rFonts w:ascii="Consolas" w:hAnsi="Consolas" w:cs="Consolas"/>
                <w:color w:val="000000"/>
                <w:sz w:val="16"/>
                <w:szCs w:val="16"/>
              </w:rPr>
              <w:t xml:space="preserve"> </w:t>
            </w:r>
            <w:r w:rsidRPr="00E728FF">
              <w:rPr>
                <w:rFonts w:ascii="Consolas" w:hAnsi="Consolas" w:cs="Consolas"/>
                <w:i/>
                <w:iCs/>
                <w:color w:val="A86200"/>
                <w:sz w:val="16"/>
                <w:szCs w:val="16"/>
              </w:rPr>
              <w:t>class-</w:t>
            </w:r>
            <w:proofErr w:type="gramStart"/>
            <w:r w:rsidRPr="00E728FF">
              <w:rPr>
                <w:rFonts w:ascii="Consolas" w:hAnsi="Consolas" w:cs="Consolas"/>
                <w:i/>
                <w:iCs/>
                <w:color w:val="A86200"/>
                <w:sz w:val="16"/>
                <w:szCs w:val="16"/>
              </w:rPr>
              <w:t>d</w:t>
            </w:r>
            <w:r w:rsidRPr="00E728FF">
              <w:rPr>
                <w:rFonts w:ascii="Consolas" w:hAnsi="Consolas" w:cs="Consolas"/>
                <w:color w:val="000000"/>
                <w:sz w:val="16"/>
                <w:szCs w:val="16"/>
              </w:rPr>
              <w:t>;</w:t>
            </w:r>
            <w:proofErr w:type="gramEnd"/>
          </w:p>
          <w:p w14:paraId="08654EE8" w14:textId="5DE00931" w:rsidR="008B4C9B" w:rsidRPr="00E728FF" w:rsidRDefault="008B4C9B" w:rsidP="00E728FF">
            <w:pPr>
              <w:tabs>
                <w:tab w:val="left" w:pos="346"/>
                <w:tab w:val="left" w:pos="601"/>
              </w:tabs>
              <w:autoSpaceDE w:val="0"/>
              <w:autoSpaceDN w:val="0"/>
              <w:adjustRightInd w:val="0"/>
              <w:spacing w:after="0"/>
              <w:rPr>
                <w:rFonts w:ascii="Consolas" w:hAnsi="Consolas" w:cs="Consolas"/>
                <w:color w:val="auto"/>
                <w:sz w:val="16"/>
                <w:szCs w:val="16"/>
              </w:rPr>
            </w:pPr>
            <w:r w:rsidRPr="00E728FF">
              <w:rPr>
                <w:rFonts w:ascii="Consolas" w:hAnsi="Consolas" w:cs="Consolas"/>
                <w:color w:val="000000"/>
                <w:sz w:val="16"/>
                <w:szCs w:val="16"/>
              </w:rPr>
              <w:tab/>
            </w:r>
            <w:r w:rsidRPr="00E728FF">
              <w:rPr>
                <w:rFonts w:ascii="Consolas" w:hAnsi="Consolas" w:cs="Consolas"/>
                <w:color w:val="000000"/>
                <w:sz w:val="16"/>
                <w:szCs w:val="16"/>
              </w:rPr>
              <w:tab/>
            </w:r>
            <w:r w:rsidRPr="00E728FF">
              <w:rPr>
                <w:rFonts w:ascii="Consolas" w:hAnsi="Consolas" w:cs="Consolas"/>
                <w:color w:val="000080"/>
                <w:sz w:val="16"/>
                <w:szCs w:val="16"/>
              </w:rPr>
              <w:t>key</w:t>
            </w:r>
            <w:r w:rsidRPr="00E728FF">
              <w:rPr>
                <w:rFonts w:ascii="Consolas" w:hAnsi="Consolas" w:cs="Consolas"/>
                <w:color w:val="000000"/>
                <w:sz w:val="16"/>
                <w:szCs w:val="16"/>
              </w:rPr>
              <w:t xml:space="preserve"> </w:t>
            </w:r>
            <w:r w:rsidRPr="00E728FF">
              <w:rPr>
                <w:rFonts w:ascii="Consolas" w:hAnsi="Consolas" w:cs="Consolas"/>
                <w:color w:val="008000"/>
                <w:sz w:val="16"/>
                <w:szCs w:val="16"/>
              </w:rPr>
              <w:t>'class-d-name'</w:t>
            </w:r>
          </w:p>
          <w:p w14:paraId="3190DC98" w14:textId="37175BA1" w:rsidR="008B4C9B" w:rsidRPr="000A773F" w:rsidRDefault="008B4C9B" w:rsidP="00E728FF">
            <w:pPr>
              <w:tabs>
                <w:tab w:val="left" w:pos="346"/>
                <w:tab w:val="left" w:pos="601"/>
              </w:tabs>
              <w:autoSpaceDE w:val="0"/>
              <w:autoSpaceDN w:val="0"/>
              <w:adjustRightInd w:val="0"/>
              <w:spacing w:after="0"/>
              <w:rPr>
                <w:rFonts w:ascii="Consolas" w:hAnsi="Consolas" w:cs="Consolas"/>
                <w:color w:val="auto"/>
                <w:sz w:val="16"/>
                <w:szCs w:val="16"/>
              </w:rPr>
            </w:pPr>
            <w:r w:rsidRPr="00E728FF">
              <w:rPr>
                <w:rFonts w:ascii="Consolas" w:hAnsi="Consolas" w:cs="Consolas"/>
                <w:color w:val="000000"/>
                <w:sz w:val="16"/>
                <w:szCs w:val="16"/>
              </w:rPr>
              <w:tab/>
            </w:r>
            <w:r w:rsidRPr="000A773F">
              <w:rPr>
                <w:rFonts w:ascii="Consolas" w:hAnsi="Consolas" w:cs="Consolas"/>
                <w:color w:val="000000"/>
                <w:sz w:val="16"/>
                <w:szCs w:val="16"/>
                <w:u w:val="single"/>
              </w:rPr>
              <w:t>}</w:t>
            </w:r>
          </w:p>
          <w:p w14:paraId="67BCA2C5" w14:textId="26F3335E" w:rsidR="008B4C9B" w:rsidRPr="000A773F" w:rsidRDefault="008B4C9B" w:rsidP="00E728FF">
            <w:pPr>
              <w:tabs>
                <w:tab w:val="left" w:pos="301"/>
                <w:tab w:val="left" w:pos="346"/>
                <w:tab w:val="left" w:pos="601"/>
                <w:tab w:val="left" w:pos="886"/>
              </w:tabs>
              <w:autoSpaceDE w:val="0"/>
              <w:autoSpaceDN w:val="0"/>
              <w:adjustRightInd w:val="0"/>
              <w:spacing w:after="0"/>
              <w:rPr>
                <w:rFonts w:ascii="Consolas" w:hAnsi="Consolas" w:cs="Consolas"/>
                <w:color w:val="000000"/>
                <w:sz w:val="16"/>
                <w:szCs w:val="16"/>
              </w:rPr>
            </w:pPr>
            <w:r w:rsidRPr="000A773F">
              <w:rPr>
                <w:rFonts w:ascii="Consolas" w:hAnsi="Consolas" w:cs="Consolas"/>
                <w:color w:val="000000"/>
                <w:sz w:val="16"/>
                <w:szCs w:val="16"/>
              </w:rPr>
              <w:t>}</w:t>
            </w:r>
          </w:p>
          <w:p w14:paraId="5B066FCB" w14:textId="77777777" w:rsidR="00E728FF" w:rsidRPr="00E728FF" w:rsidRDefault="00E728FF" w:rsidP="00E728FF">
            <w:pPr>
              <w:tabs>
                <w:tab w:val="left" w:pos="301"/>
                <w:tab w:val="left" w:pos="346"/>
                <w:tab w:val="left" w:pos="601"/>
                <w:tab w:val="left" w:pos="886"/>
              </w:tabs>
              <w:autoSpaceDE w:val="0"/>
              <w:autoSpaceDN w:val="0"/>
              <w:adjustRightInd w:val="0"/>
              <w:spacing w:after="0"/>
              <w:rPr>
                <w:rFonts w:ascii="Consolas" w:hAnsi="Consolas" w:cs="Consolas"/>
                <w:color w:val="auto"/>
                <w:sz w:val="16"/>
                <w:szCs w:val="16"/>
              </w:rPr>
            </w:pPr>
          </w:p>
          <w:p w14:paraId="64B1D026" w14:textId="55D720FF"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80"/>
                <w:sz w:val="16"/>
                <w:szCs w:val="16"/>
              </w:rPr>
              <w:t>grouping</w:t>
            </w:r>
            <w:r w:rsidRPr="00256800">
              <w:rPr>
                <w:rFonts w:ascii="Consolas" w:hAnsi="Consolas" w:cs="Consolas"/>
                <w:color w:val="000000"/>
                <w:sz w:val="16"/>
                <w:szCs w:val="16"/>
              </w:rPr>
              <w:t xml:space="preserve"> </w:t>
            </w:r>
            <w:r w:rsidRPr="00256800">
              <w:rPr>
                <w:rFonts w:ascii="Consolas" w:hAnsi="Consolas" w:cs="Consolas"/>
                <w:i/>
                <w:iCs/>
                <w:color w:val="A86200"/>
                <w:sz w:val="16"/>
                <w:szCs w:val="16"/>
              </w:rPr>
              <w:t>class-c</w:t>
            </w:r>
            <w:r w:rsidRPr="00256800">
              <w:rPr>
                <w:rFonts w:ascii="Consolas" w:hAnsi="Consolas" w:cs="Consolas"/>
                <w:color w:val="000000"/>
                <w:sz w:val="16"/>
                <w:szCs w:val="16"/>
              </w:rPr>
              <w:t xml:space="preserve"> {</w:t>
            </w:r>
          </w:p>
          <w:p w14:paraId="148B3100" w14:textId="4E0A4DE5"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t>…</w:t>
            </w:r>
          </w:p>
          <w:p w14:paraId="3AE395C2" w14:textId="39A11836" w:rsidR="00256800" w:rsidRPr="0046053A"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r>
            <w:r w:rsidRPr="0046053A">
              <w:rPr>
                <w:rFonts w:ascii="Consolas" w:hAnsi="Consolas" w:cs="Consolas"/>
                <w:color w:val="000080"/>
                <w:sz w:val="16"/>
                <w:szCs w:val="16"/>
              </w:rPr>
              <w:t>leaf</w:t>
            </w:r>
            <w:r w:rsidRPr="0046053A">
              <w:rPr>
                <w:rFonts w:ascii="Consolas" w:hAnsi="Consolas" w:cs="Consolas"/>
                <w:color w:val="000000"/>
                <w:sz w:val="16"/>
                <w:szCs w:val="16"/>
              </w:rPr>
              <w:t xml:space="preserve"> attribute-1 {</w:t>
            </w:r>
          </w:p>
          <w:p w14:paraId="47F4F543" w14:textId="3A889ADC" w:rsidR="00256800" w:rsidRPr="0046053A"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00"/>
                <w:sz w:val="16"/>
                <w:szCs w:val="16"/>
              </w:rPr>
              <w:tab/>
              <w:t>…</w:t>
            </w:r>
          </w:p>
          <w:p w14:paraId="1B71F79D" w14:textId="495795EC" w:rsidR="00256800" w:rsidRPr="0046053A"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t>}</w:t>
            </w:r>
          </w:p>
          <w:p w14:paraId="7E350791" w14:textId="4485B4A0" w:rsidR="00256800" w:rsidRPr="0046053A"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80"/>
                <w:sz w:val="16"/>
                <w:szCs w:val="16"/>
              </w:rPr>
              <w:t>leaf</w:t>
            </w:r>
            <w:r w:rsidRPr="0046053A">
              <w:rPr>
                <w:rFonts w:ascii="Consolas" w:hAnsi="Consolas" w:cs="Consolas"/>
                <w:color w:val="000000"/>
                <w:sz w:val="16"/>
                <w:szCs w:val="16"/>
              </w:rPr>
              <w:t xml:space="preserve"> attribute-2 {</w:t>
            </w:r>
          </w:p>
          <w:p w14:paraId="53703518" w14:textId="20572329" w:rsidR="00256800" w:rsidRPr="0046053A"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00"/>
                <w:sz w:val="16"/>
                <w:szCs w:val="16"/>
              </w:rPr>
              <w:tab/>
              <w:t>…</w:t>
            </w:r>
          </w:p>
          <w:p w14:paraId="12B1B775" w14:textId="3C8A1A80" w:rsidR="00256800" w:rsidRPr="0046053A"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t>}</w:t>
            </w:r>
          </w:p>
          <w:p w14:paraId="46D7BFE5" w14:textId="2D43ACB0" w:rsidR="00256800" w:rsidRPr="0046053A"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80"/>
                <w:sz w:val="16"/>
                <w:szCs w:val="16"/>
              </w:rPr>
              <w:t>list</w:t>
            </w:r>
            <w:r w:rsidRPr="0046053A">
              <w:rPr>
                <w:rFonts w:ascii="Consolas" w:hAnsi="Consolas" w:cs="Consolas"/>
                <w:color w:val="000000"/>
                <w:sz w:val="16"/>
                <w:szCs w:val="16"/>
              </w:rPr>
              <w:t xml:space="preserve"> class-d {</w:t>
            </w:r>
          </w:p>
          <w:p w14:paraId="5DE99D77" w14:textId="7A91081C" w:rsidR="00256800" w:rsidRPr="00256800" w:rsidRDefault="00256800" w:rsidP="00482967">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00"/>
                <w:sz w:val="16"/>
                <w:szCs w:val="16"/>
              </w:rPr>
              <w:tab/>
            </w:r>
            <w:r w:rsidRPr="0046053A">
              <w:rPr>
                <w:rFonts w:ascii="Consolas" w:hAnsi="Consolas" w:cs="Consolas"/>
                <w:color w:val="000080"/>
                <w:sz w:val="16"/>
                <w:szCs w:val="16"/>
              </w:rPr>
              <w:t>uses</w:t>
            </w:r>
            <w:r w:rsidRPr="0046053A">
              <w:rPr>
                <w:rFonts w:ascii="Consolas" w:hAnsi="Consolas" w:cs="Consolas"/>
                <w:color w:val="000000"/>
                <w:sz w:val="16"/>
                <w:szCs w:val="16"/>
              </w:rPr>
              <w:t xml:space="preserve"> </w:t>
            </w:r>
            <w:r w:rsidRPr="0046053A">
              <w:rPr>
                <w:rFonts w:ascii="Consolas" w:hAnsi="Consolas" w:cs="Consolas"/>
                <w:i/>
                <w:iCs/>
                <w:color w:val="A86200"/>
                <w:sz w:val="16"/>
                <w:szCs w:val="16"/>
              </w:rPr>
              <w:t>class-d-</w:t>
            </w:r>
            <w:proofErr w:type="gramStart"/>
            <w:r w:rsidRPr="0046053A">
              <w:rPr>
                <w:rFonts w:ascii="Consolas" w:hAnsi="Consolas" w:cs="Consolas"/>
                <w:i/>
                <w:iCs/>
                <w:color w:val="A86200"/>
                <w:sz w:val="16"/>
                <w:szCs w:val="16"/>
              </w:rPr>
              <w:t>ref</w:t>
            </w:r>
            <w:r w:rsidRPr="00256800">
              <w:rPr>
                <w:rFonts w:ascii="Consolas" w:hAnsi="Consolas" w:cs="Consolas"/>
                <w:color w:val="000000"/>
                <w:sz w:val="16"/>
                <w:szCs w:val="16"/>
              </w:rPr>
              <w:t>;</w:t>
            </w:r>
            <w:proofErr w:type="gramEnd"/>
          </w:p>
          <w:p w14:paraId="5CB22EA1" w14:textId="2E9034A1"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r>
            <w:r w:rsidRPr="00256800">
              <w:rPr>
                <w:rFonts w:ascii="Consolas" w:hAnsi="Consolas" w:cs="Consolas"/>
                <w:color w:val="000000"/>
                <w:sz w:val="16"/>
                <w:szCs w:val="16"/>
              </w:rPr>
              <w:tab/>
            </w:r>
            <w:r w:rsidRPr="00256800">
              <w:rPr>
                <w:rFonts w:ascii="Consolas" w:hAnsi="Consolas" w:cs="Consolas"/>
                <w:color w:val="000080"/>
                <w:sz w:val="16"/>
                <w:szCs w:val="16"/>
              </w:rPr>
              <w:t>key</w:t>
            </w:r>
            <w:r w:rsidRPr="00256800">
              <w:rPr>
                <w:rFonts w:ascii="Consolas" w:hAnsi="Consolas" w:cs="Consolas"/>
                <w:color w:val="000000"/>
                <w:sz w:val="16"/>
                <w:szCs w:val="16"/>
              </w:rPr>
              <w:t xml:space="preserve"> ‘class-d-name</w:t>
            </w:r>
            <w:proofErr w:type="gramStart"/>
            <w:r w:rsidRPr="00256800">
              <w:rPr>
                <w:rFonts w:ascii="Consolas" w:hAnsi="Consolas" w:cs="Consolas"/>
                <w:color w:val="000000"/>
                <w:sz w:val="16"/>
                <w:szCs w:val="16"/>
              </w:rPr>
              <w:t>’;</w:t>
            </w:r>
            <w:proofErr w:type="gramEnd"/>
          </w:p>
          <w:p w14:paraId="3AB3CB87" w14:textId="2D300F8A"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t>}</w:t>
            </w:r>
          </w:p>
          <w:p w14:paraId="1E93C93F" w14:textId="22161C6F"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w:t>
            </w:r>
          </w:p>
          <w:p w14:paraId="269C2924" w14:textId="77777777"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p>
          <w:p w14:paraId="4FE306D8" w14:textId="3170CD88" w:rsidR="00256800" w:rsidRPr="00256800"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80"/>
                <w:sz w:val="16"/>
                <w:szCs w:val="16"/>
              </w:rPr>
              <w:t>grouping</w:t>
            </w:r>
            <w:r w:rsidRPr="00256800">
              <w:rPr>
                <w:rFonts w:ascii="Consolas" w:hAnsi="Consolas" w:cs="Consolas"/>
                <w:color w:val="000000"/>
                <w:sz w:val="16"/>
                <w:szCs w:val="16"/>
              </w:rPr>
              <w:t xml:space="preserve"> </w:t>
            </w:r>
            <w:r w:rsidRPr="00256800">
              <w:rPr>
                <w:rFonts w:ascii="Consolas" w:hAnsi="Consolas" w:cs="Consolas"/>
                <w:i/>
                <w:iCs/>
                <w:color w:val="A86200"/>
                <w:sz w:val="16"/>
                <w:szCs w:val="16"/>
              </w:rPr>
              <w:t>class-d</w:t>
            </w:r>
            <w:r w:rsidRPr="00256800">
              <w:rPr>
                <w:rFonts w:ascii="Consolas" w:hAnsi="Consolas" w:cs="Consolas"/>
                <w:color w:val="000000"/>
                <w:sz w:val="16"/>
                <w:szCs w:val="16"/>
              </w:rPr>
              <w:t xml:space="preserve"> {</w:t>
            </w:r>
          </w:p>
          <w:p w14:paraId="538A7238" w14:textId="4310B904" w:rsidR="00256800" w:rsidRPr="005E2CA3"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r>
            <w:r w:rsidRPr="005E2CA3">
              <w:rPr>
                <w:rFonts w:ascii="Consolas" w:hAnsi="Consolas" w:cs="Consolas"/>
                <w:color w:val="000080"/>
                <w:sz w:val="16"/>
                <w:szCs w:val="16"/>
              </w:rPr>
              <w:t>leaf</w:t>
            </w:r>
            <w:r w:rsidRPr="005E2CA3">
              <w:rPr>
                <w:rFonts w:ascii="Consolas" w:hAnsi="Consolas" w:cs="Consolas"/>
                <w:color w:val="000000"/>
                <w:sz w:val="16"/>
                <w:szCs w:val="16"/>
              </w:rPr>
              <w:t xml:space="preserve"> name {</w:t>
            </w:r>
          </w:p>
          <w:p w14:paraId="014CC1D0" w14:textId="7BC8F1D9" w:rsidR="00256800" w:rsidRPr="005E2CA3"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r>
            <w:r w:rsidRPr="005E2CA3">
              <w:rPr>
                <w:rFonts w:ascii="Consolas" w:hAnsi="Consolas" w:cs="Consolas"/>
                <w:color w:val="000000"/>
                <w:sz w:val="16"/>
                <w:szCs w:val="16"/>
              </w:rPr>
              <w:tab/>
              <w:t>…</w:t>
            </w:r>
          </w:p>
          <w:p w14:paraId="78B3F883" w14:textId="549071DF" w:rsidR="00256800" w:rsidRPr="005E2CA3"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t>}</w:t>
            </w:r>
          </w:p>
          <w:p w14:paraId="2B51C363" w14:textId="440ABBC4" w:rsidR="00256800" w:rsidRPr="005E2CA3"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r>
            <w:r w:rsidRPr="005E2CA3">
              <w:rPr>
                <w:rFonts w:ascii="Consolas" w:hAnsi="Consolas" w:cs="Consolas"/>
                <w:color w:val="000080"/>
                <w:sz w:val="16"/>
                <w:szCs w:val="16"/>
              </w:rPr>
              <w:t>leaf</w:t>
            </w:r>
            <w:r w:rsidRPr="005E2CA3">
              <w:rPr>
                <w:rFonts w:ascii="Consolas" w:hAnsi="Consolas" w:cs="Consolas"/>
                <w:color w:val="000000"/>
                <w:sz w:val="16"/>
                <w:szCs w:val="16"/>
              </w:rPr>
              <w:t xml:space="preserve"> attribute-3 {</w:t>
            </w:r>
          </w:p>
          <w:p w14:paraId="7AC16D7A" w14:textId="363A729E" w:rsidR="00256800" w:rsidRPr="005E2CA3"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r>
            <w:r w:rsidRPr="005E2CA3">
              <w:rPr>
                <w:rFonts w:ascii="Consolas" w:hAnsi="Consolas" w:cs="Consolas"/>
                <w:color w:val="000000"/>
                <w:sz w:val="16"/>
                <w:szCs w:val="16"/>
              </w:rPr>
              <w:tab/>
              <w:t>…</w:t>
            </w:r>
          </w:p>
          <w:p w14:paraId="6991CA38" w14:textId="70562BF7" w:rsidR="00256800" w:rsidRPr="005E2CA3" w:rsidRDefault="00256800" w:rsidP="0025680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t>}</w:t>
            </w:r>
          </w:p>
          <w:p w14:paraId="5BD43D6A" w14:textId="3D0FDCB7" w:rsidR="00256800" w:rsidRPr="005E2CA3" w:rsidRDefault="00256800" w:rsidP="00256800">
            <w:pPr>
              <w:keepNext/>
              <w:tabs>
                <w:tab w:val="left" w:pos="301"/>
                <w:tab w:val="left" w:pos="586"/>
                <w:tab w:val="left" w:pos="886"/>
              </w:tabs>
              <w:spacing w:before="40" w:after="40"/>
              <w:rPr>
                <w:rFonts w:ascii="Consolas" w:hAnsi="Consolas" w:cs="Consolas"/>
                <w:color w:val="000000"/>
                <w:sz w:val="16"/>
                <w:szCs w:val="16"/>
              </w:rPr>
            </w:pPr>
            <w:r w:rsidRPr="005E2CA3">
              <w:rPr>
                <w:rFonts w:ascii="Consolas" w:hAnsi="Consolas" w:cs="Consolas"/>
                <w:color w:val="000000"/>
                <w:sz w:val="16"/>
                <w:szCs w:val="16"/>
              </w:rPr>
              <w:t>}</w:t>
            </w:r>
          </w:p>
          <w:p w14:paraId="24933F36" w14:textId="77777777" w:rsidR="00256800" w:rsidRPr="005E2CA3" w:rsidRDefault="00256800" w:rsidP="00256800">
            <w:pPr>
              <w:keepNext/>
              <w:tabs>
                <w:tab w:val="left" w:pos="301"/>
                <w:tab w:val="left" w:pos="586"/>
                <w:tab w:val="left" w:pos="886"/>
              </w:tabs>
              <w:spacing w:before="40" w:after="40"/>
              <w:rPr>
                <w:rFonts w:ascii="Consolas" w:hAnsi="Consolas" w:cs="Consolas"/>
                <w:color w:val="000000"/>
                <w:sz w:val="16"/>
                <w:szCs w:val="16"/>
              </w:rPr>
            </w:pPr>
          </w:p>
          <w:p w14:paraId="5FCC99A4" w14:textId="28F11548" w:rsidR="00E32385" w:rsidRDefault="00BF62F4" w:rsidP="00256800">
            <w:pPr>
              <w:keepNext/>
              <w:spacing w:before="40" w:after="40"/>
              <w:rPr>
                <w:rFonts w:cs="Times New Roman"/>
              </w:rPr>
            </w:pPr>
            <w:r w:rsidRPr="00CF2ED5">
              <w:rPr>
                <w:rFonts w:cs="Times New Roman"/>
              </w:rPr>
              <w:t>Note:</w:t>
            </w:r>
          </w:p>
          <w:p w14:paraId="21C8304D" w14:textId="5FD61EFA" w:rsidR="00E32385" w:rsidRPr="00E32385" w:rsidRDefault="00E32385" w:rsidP="00E32385">
            <w:pPr>
              <w:pStyle w:val="Listenabsatz"/>
              <w:keepNext/>
              <w:numPr>
                <w:ilvl w:val="0"/>
                <w:numId w:val="37"/>
              </w:numPr>
              <w:spacing w:before="40" w:after="40"/>
              <w:ind w:left="439"/>
              <w:rPr>
                <w:szCs w:val="24"/>
              </w:rPr>
            </w:pPr>
            <w:r w:rsidRPr="00E32385">
              <w:rPr>
                <w:szCs w:val="24"/>
              </w:rPr>
              <w:t xml:space="preserve">The “instantiation” of the classes is not shown in </w:t>
            </w:r>
            <w:r>
              <w:rPr>
                <w:szCs w:val="24"/>
              </w:rPr>
              <w:t>this example</w:t>
            </w:r>
            <w:r w:rsidRPr="00E32385">
              <w:rPr>
                <w:szCs w:val="24"/>
              </w:rPr>
              <w:t>.</w:t>
            </w:r>
          </w:p>
        </w:tc>
      </w:tr>
      <w:tr w:rsidR="0049175F" w14:paraId="11850CE8" w14:textId="77777777" w:rsidTr="00F22A50">
        <w:trPr>
          <w:gridAfter w:val="1"/>
          <w:wAfter w:w="113" w:type="dxa"/>
          <w:jc w:val="left"/>
        </w:trPr>
        <w:tc>
          <w:tcPr>
            <w:tcW w:w="9594" w:type="dxa"/>
            <w:gridSpan w:val="5"/>
          </w:tcPr>
          <w:p w14:paraId="1470D4B4" w14:textId="77777777" w:rsidR="00F172F1" w:rsidRDefault="00F172F1" w:rsidP="005818D0">
            <w:pPr>
              <w:keepNext/>
              <w:tabs>
                <w:tab w:val="left" w:pos="318"/>
                <w:tab w:val="left" w:pos="601"/>
                <w:tab w:val="left" w:pos="885"/>
              </w:tabs>
              <w:autoSpaceDE w:val="0"/>
              <w:autoSpaceDN w:val="0"/>
              <w:adjustRightInd w:val="0"/>
              <w:spacing w:beforeLines="80" w:before="192" w:afterLines="80" w:after="192"/>
              <w:jc w:val="center"/>
              <w:rPr>
                <w:rFonts w:cs="Times New Roman"/>
                <w:color w:val="000080"/>
              </w:rPr>
            </w:pPr>
            <w:r w:rsidRPr="00F172F1">
              <w:rPr>
                <w:rFonts w:cs="Times New Roman"/>
                <w:noProof/>
                <w:color w:val="000080"/>
              </w:rPr>
              <w:lastRenderedPageBreak/>
              <w:drawing>
                <wp:inline distT="0" distB="0" distL="0" distR="0" wp14:anchorId="15C0059F" wp14:editId="02A4504D">
                  <wp:extent cx="4105848" cy="638264"/>
                  <wp:effectExtent l="0" t="0" r="9525"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5848" cy="638264"/>
                          </a:xfrm>
                          <a:prstGeom prst="rect">
                            <a:avLst/>
                          </a:prstGeom>
                        </pic:spPr>
                      </pic:pic>
                    </a:graphicData>
                  </a:graphic>
                </wp:inline>
              </w:drawing>
            </w:r>
          </w:p>
          <w:p w14:paraId="22618055" w14:textId="3603B686" w:rsidR="0049175F" w:rsidRPr="00CF2ED5" w:rsidRDefault="00F172F1" w:rsidP="005818D0">
            <w:pPr>
              <w:keepNext/>
              <w:tabs>
                <w:tab w:val="left" w:pos="318"/>
                <w:tab w:val="left" w:pos="601"/>
                <w:tab w:val="left" w:pos="885"/>
              </w:tabs>
              <w:autoSpaceDE w:val="0"/>
              <w:autoSpaceDN w:val="0"/>
              <w:adjustRightInd w:val="0"/>
              <w:spacing w:beforeLines="80" w:before="192" w:afterLines="80" w:after="192"/>
              <w:jc w:val="center"/>
              <w:rPr>
                <w:rFonts w:cs="Times New Roman"/>
                <w:color w:val="000080"/>
              </w:rPr>
            </w:pPr>
            <w:r w:rsidRPr="00F172F1">
              <w:rPr>
                <w:rFonts w:cs="Times New Roman"/>
                <w:noProof/>
                <w:color w:val="000080"/>
              </w:rPr>
              <w:drawing>
                <wp:inline distT="0" distB="0" distL="0" distR="0" wp14:anchorId="0BBEE81C" wp14:editId="35DB3597">
                  <wp:extent cx="4105848" cy="638264"/>
                  <wp:effectExtent l="0" t="0" r="9525" b="952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5848" cy="638264"/>
                          </a:xfrm>
                          <a:prstGeom prst="rect">
                            <a:avLst/>
                          </a:prstGeom>
                        </pic:spPr>
                      </pic:pic>
                    </a:graphicData>
                  </a:graphic>
                </wp:inline>
              </w:drawing>
            </w:r>
          </w:p>
        </w:tc>
      </w:tr>
      <w:tr w:rsidR="0049175F" w14:paraId="6BCC52A9" w14:textId="77777777" w:rsidTr="00F22A50">
        <w:trPr>
          <w:gridAfter w:val="1"/>
          <w:wAfter w:w="113" w:type="dxa"/>
          <w:jc w:val="left"/>
        </w:trPr>
        <w:tc>
          <w:tcPr>
            <w:tcW w:w="4459" w:type="dxa"/>
            <w:gridSpan w:val="2"/>
            <w:vAlign w:val="top"/>
          </w:tcPr>
          <w:p w14:paraId="384CD375" w14:textId="77777777" w:rsidR="0049175F" w:rsidRPr="009B3C16" w:rsidRDefault="0049175F" w:rsidP="005818D0">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w:t>
            </w:r>
          </w:p>
          <w:p w14:paraId="76590BAA" w14:textId="77777777" w:rsidR="0049175F" w:rsidRPr="009B3C16" w:rsidRDefault="0049175F" w:rsidP="005818D0">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 xml:space="preserve">* </w:t>
            </w:r>
            <w:proofErr w:type="gramStart"/>
            <w:r w:rsidRPr="009B3C16">
              <w:rPr>
                <w:rFonts w:ascii="Consolas" w:hAnsi="Consolas" w:cs="Consolas"/>
                <w:color w:val="802020"/>
                <w:sz w:val="16"/>
                <w:szCs w:val="16"/>
              </w:rPr>
              <w:t>grouping</w:t>
            </w:r>
            <w:proofErr w:type="gramEnd"/>
            <w:r w:rsidRPr="009B3C16">
              <w:rPr>
                <w:rFonts w:ascii="Consolas" w:hAnsi="Consolas" w:cs="Consolas"/>
                <w:color w:val="802020"/>
                <w:sz w:val="16"/>
                <w:szCs w:val="16"/>
              </w:rPr>
              <w:t xml:space="preserve"> statements for object references</w:t>
            </w:r>
          </w:p>
          <w:p w14:paraId="512162A1" w14:textId="77777777" w:rsidR="0049175F" w:rsidRPr="009B3C16" w:rsidRDefault="0049175F" w:rsidP="005818D0">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w:t>
            </w:r>
          </w:p>
          <w:p w14:paraId="08D1ADA8" w14:textId="77777777" w:rsidR="0049175F" w:rsidRPr="009B3C16" w:rsidRDefault="0049175F" w:rsidP="005818D0">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6EFFC079" w14:textId="77777777" w:rsidR="0049175F" w:rsidRPr="00256800" w:rsidRDefault="0049175F" w:rsidP="005818D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80"/>
                <w:sz w:val="16"/>
                <w:szCs w:val="20"/>
              </w:rPr>
              <w:t>grouping</w:t>
            </w:r>
            <w:r w:rsidRPr="00256800">
              <w:rPr>
                <w:rFonts w:ascii="Consolas" w:hAnsi="Consolas" w:cs="Consolas"/>
                <w:color w:val="000000"/>
                <w:sz w:val="16"/>
                <w:szCs w:val="20"/>
              </w:rPr>
              <w:t xml:space="preserve"> </w:t>
            </w:r>
            <w:r w:rsidRPr="00256800">
              <w:rPr>
                <w:rFonts w:ascii="Consolas" w:hAnsi="Consolas" w:cs="Consolas"/>
                <w:i/>
                <w:iCs/>
                <w:color w:val="A86200"/>
                <w:sz w:val="16"/>
                <w:szCs w:val="20"/>
              </w:rPr>
              <w:t>class-d-</w:t>
            </w:r>
            <w:r w:rsidRPr="00256800">
              <w:rPr>
                <w:rFonts w:ascii="Consolas" w:hAnsi="Consolas" w:cs="Consolas"/>
                <w:i/>
                <w:iCs/>
                <w:color w:val="A86200"/>
                <w:sz w:val="16"/>
                <w:szCs w:val="20"/>
                <w:highlight w:val="green"/>
              </w:rPr>
              <w:t>ref</w:t>
            </w:r>
            <w:r w:rsidRPr="00256800">
              <w:rPr>
                <w:rFonts w:ascii="Consolas" w:hAnsi="Consolas" w:cs="Consolas"/>
                <w:color w:val="000000"/>
                <w:sz w:val="16"/>
                <w:szCs w:val="20"/>
              </w:rPr>
              <w:t xml:space="preserve"> {</w:t>
            </w:r>
          </w:p>
          <w:p w14:paraId="6487D5DF" w14:textId="77777777" w:rsidR="0049175F" w:rsidRPr="00256800" w:rsidRDefault="0049175F" w:rsidP="005818D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00"/>
                <w:sz w:val="16"/>
                <w:szCs w:val="20"/>
              </w:rPr>
              <w:tab/>
            </w:r>
            <w:r w:rsidRPr="00256800">
              <w:rPr>
                <w:rFonts w:ascii="Consolas" w:hAnsi="Consolas" w:cs="Consolas"/>
                <w:color w:val="000080"/>
                <w:sz w:val="16"/>
                <w:szCs w:val="20"/>
              </w:rPr>
              <w:t>leaf</w:t>
            </w:r>
            <w:r w:rsidRPr="00256800">
              <w:rPr>
                <w:rFonts w:ascii="Consolas" w:hAnsi="Consolas" w:cs="Consolas"/>
                <w:color w:val="000000"/>
                <w:sz w:val="16"/>
                <w:szCs w:val="20"/>
              </w:rPr>
              <w:t xml:space="preserve"> class-d-name {</w:t>
            </w:r>
          </w:p>
          <w:p w14:paraId="4A24A5DA" w14:textId="77777777" w:rsidR="0049175F" w:rsidRPr="00256800" w:rsidRDefault="0049175F" w:rsidP="005818D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00"/>
                <w:sz w:val="16"/>
                <w:szCs w:val="20"/>
              </w:rPr>
              <w:tab/>
            </w:r>
            <w:r w:rsidRPr="00256800">
              <w:rPr>
                <w:rFonts w:ascii="Consolas" w:hAnsi="Consolas" w:cs="Consolas"/>
                <w:color w:val="000000"/>
                <w:sz w:val="16"/>
                <w:szCs w:val="20"/>
              </w:rPr>
              <w:tab/>
            </w:r>
            <w:r w:rsidRPr="00256800">
              <w:rPr>
                <w:rFonts w:ascii="Consolas" w:hAnsi="Consolas" w:cs="Consolas"/>
                <w:color w:val="000080"/>
                <w:sz w:val="16"/>
                <w:szCs w:val="20"/>
              </w:rPr>
              <w:t>type</w:t>
            </w:r>
            <w:r w:rsidRPr="00256800">
              <w:rPr>
                <w:rFonts w:ascii="Consolas" w:hAnsi="Consolas" w:cs="Consolas"/>
                <w:color w:val="000000"/>
                <w:sz w:val="16"/>
                <w:szCs w:val="20"/>
              </w:rPr>
              <w:t xml:space="preserve"> </w:t>
            </w:r>
            <w:proofErr w:type="spellStart"/>
            <w:r w:rsidRPr="00256800">
              <w:rPr>
                <w:rFonts w:ascii="Consolas" w:hAnsi="Consolas" w:cs="Consolas"/>
                <w:color w:val="008080"/>
                <w:sz w:val="16"/>
                <w:szCs w:val="20"/>
              </w:rPr>
              <w:t>leafref</w:t>
            </w:r>
            <w:proofErr w:type="spellEnd"/>
            <w:r w:rsidRPr="00256800">
              <w:rPr>
                <w:rFonts w:ascii="Consolas" w:hAnsi="Consolas" w:cs="Consolas"/>
                <w:color w:val="000000"/>
                <w:sz w:val="16"/>
                <w:szCs w:val="20"/>
              </w:rPr>
              <w:t xml:space="preserve"> {</w:t>
            </w:r>
          </w:p>
          <w:p w14:paraId="7AFB6DDD" w14:textId="77777777" w:rsidR="0049175F" w:rsidRPr="00256800" w:rsidRDefault="0049175F" w:rsidP="005818D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00"/>
                <w:sz w:val="16"/>
                <w:szCs w:val="20"/>
              </w:rPr>
              <w:tab/>
            </w:r>
            <w:r w:rsidRPr="00256800">
              <w:rPr>
                <w:rFonts w:ascii="Consolas" w:hAnsi="Consolas" w:cs="Consolas"/>
                <w:color w:val="000000"/>
                <w:sz w:val="16"/>
                <w:szCs w:val="20"/>
              </w:rPr>
              <w:tab/>
            </w:r>
            <w:r w:rsidRPr="00256800">
              <w:rPr>
                <w:rFonts w:ascii="Consolas" w:hAnsi="Consolas" w:cs="Consolas"/>
                <w:color w:val="000000"/>
                <w:sz w:val="16"/>
                <w:szCs w:val="20"/>
              </w:rPr>
              <w:tab/>
            </w:r>
            <w:r w:rsidRPr="00256800">
              <w:rPr>
                <w:rFonts w:ascii="Consolas" w:hAnsi="Consolas" w:cs="Consolas"/>
                <w:color w:val="000080"/>
                <w:sz w:val="16"/>
                <w:szCs w:val="20"/>
              </w:rPr>
              <w:t>path</w:t>
            </w:r>
            <w:r w:rsidRPr="00256800">
              <w:rPr>
                <w:rFonts w:ascii="Consolas" w:hAnsi="Consolas" w:cs="Consolas"/>
                <w:color w:val="000000"/>
                <w:sz w:val="16"/>
                <w:szCs w:val="20"/>
              </w:rPr>
              <w:t xml:space="preserve"> </w:t>
            </w:r>
            <w:r w:rsidRPr="00256800">
              <w:rPr>
                <w:rFonts w:ascii="Consolas" w:hAnsi="Consolas" w:cs="Consolas"/>
                <w:color w:val="008000"/>
                <w:sz w:val="16"/>
                <w:szCs w:val="20"/>
              </w:rPr>
              <w:t>'</w:t>
            </w:r>
            <w:proofErr w:type="spellStart"/>
            <w:r w:rsidRPr="00256800">
              <w:rPr>
                <w:rFonts w:ascii="Consolas" w:hAnsi="Consolas" w:cs="Consolas"/>
                <w:color w:val="008000"/>
                <w:sz w:val="16"/>
                <w:szCs w:val="20"/>
              </w:rPr>
              <w:t>model:class-d</w:t>
            </w:r>
            <w:proofErr w:type="spellEnd"/>
            <w:r w:rsidRPr="00256800">
              <w:rPr>
                <w:rFonts w:ascii="Consolas" w:hAnsi="Consolas" w:cs="Consolas"/>
                <w:color w:val="008000"/>
                <w:sz w:val="16"/>
                <w:szCs w:val="20"/>
              </w:rPr>
              <w:t>/</w:t>
            </w:r>
            <w:proofErr w:type="spellStart"/>
            <w:r w:rsidRPr="00256800">
              <w:rPr>
                <w:rFonts w:ascii="Consolas" w:hAnsi="Consolas" w:cs="Consolas"/>
                <w:color w:val="008000"/>
                <w:sz w:val="16"/>
                <w:szCs w:val="20"/>
              </w:rPr>
              <w:t>model:name</w:t>
            </w:r>
            <w:proofErr w:type="spellEnd"/>
            <w:proofErr w:type="gramStart"/>
            <w:r w:rsidRPr="00256800">
              <w:rPr>
                <w:rFonts w:ascii="Consolas" w:hAnsi="Consolas" w:cs="Consolas"/>
                <w:color w:val="008000"/>
                <w:sz w:val="16"/>
                <w:szCs w:val="20"/>
              </w:rPr>
              <w:t>'</w:t>
            </w:r>
            <w:r w:rsidRPr="00256800">
              <w:rPr>
                <w:rFonts w:ascii="Consolas" w:hAnsi="Consolas" w:cs="Consolas"/>
                <w:color w:val="000000"/>
                <w:sz w:val="16"/>
                <w:szCs w:val="20"/>
              </w:rPr>
              <w:t>;</w:t>
            </w:r>
            <w:proofErr w:type="gramEnd"/>
          </w:p>
          <w:p w14:paraId="5524C8EF" w14:textId="77777777" w:rsidR="0049175F" w:rsidRPr="005E2CA3" w:rsidRDefault="0049175F" w:rsidP="005818D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256800">
              <w:rPr>
                <w:rFonts w:ascii="Consolas" w:hAnsi="Consolas" w:cs="Consolas"/>
                <w:color w:val="000000"/>
                <w:sz w:val="16"/>
                <w:szCs w:val="20"/>
              </w:rPr>
              <w:tab/>
            </w:r>
            <w:r w:rsidRPr="00256800">
              <w:rPr>
                <w:rFonts w:ascii="Consolas" w:hAnsi="Consolas" w:cs="Consolas"/>
                <w:color w:val="000000"/>
                <w:sz w:val="16"/>
                <w:szCs w:val="20"/>
              </w:rPr>
              <w:tab/>
            </w:r>
            <w:r w:rsidRPr="005E2CA3">
              <w:rPr>
                <w:rFonts w:ascii="Consolas" w:hAnsi="Consolas" w:cs="Consolas"/>
                <w:color w:val="000000"/>
                <w:sz w:val="16"/>
                <w:szCs w:val="20"/>
              </w:rPr>
              <w:t>}</w:t>
            </w:r>
          </w:p>
          <w:p w14:paraId="7F3D4B8B" w14:textId="77777777" w:rsidR="0049175F" w:rsidRPr="005E2CA3" w:rsidRDefault="0049175F" w:rsidP="005818D0">
            <w:pPr>
              <w:tabs>
                <w:tab w:val="left" w:pos="255"/>
                <w:tab w:val="left" w:pos="525"/>
                <w:tab w:val="left" w:pos="795"/>
              </w:tabs>
              <w:autoSpaceDE w:val="0"/>
              <w:autoSpaceDN w:val="0"/>
              <w:adjustRightInd w:val="0"/>
              <w:spacing w:after="0"/>
              <w:rPr>
                <w:rFonts w:ascii="Consolas" w:hAnsi="Consolas" w:cs="Consolas"/>
                <w:color w:val="auto"/>
                <w:sz w:val="16"/>
                <w:szCs w:val="20"/>
              </w:rPr>
            </w:pPr>
            <w:r w:rsidRPr="005E2CA3">
              <w:rPr>
                <w:rFonts w:ascii="Consolas" w:hAnsi="Consolas" w:cs="Consolas"/>
                <w:color w:val="000000"/>
                <w:sz w:val="16"/>
                <w:szCs w:val="20"/>
              </w:rPr>
              <w:tab/>
              <w:t>}</w:t>
            </w:r>
          </w:p>
          <w:p w14:paraId="6D8801B7" w14:textId="77777777" w:rsidR="0049175F" w:rsidRPr="005E2CA3" w:rsidRDefault="0049175F" w:rsidP="005818D0">
            <w:pPr>
              <w:keepNext/>
              <w:widowControl w:val="0"/>
              <w:tabs>
                <w:tab w:val="left" w:pos="255"/>
                <w:tab w:val="left" w:pos="435"/>
                <w:tab w:val="left" w:pos="525"/>
                <w:tab w:val="left" w:pos="664"/>
                <w:tab w:val="left" w:pos="795"/>
              </w:tabs>
              <w:autoSpaceDE w:val="0"/>
              <w:autoSpaceDN w:val="0"/>
              <w:adjustRightInd w:val="0"/>
              <w:spacing w:after="0"/>
              <w:rPr>
                <w:rFonts w:ascii="Consolas" w:hAnsi="Consolas" w:cs="Consolas"/>
                <w:color w:val="000000"/>
                <w:sz w:val="16"/>
                <w:szCs w:val="20"/>
              </w:rPr>
            </w:pPr>
            <w:r w:rsidRPr="005E2CA3">
              <w:rPr>
                <w:rFonts w:ascii="Consolas" w:hAnsi="Consolas" w:cs="Consolas"/>
                <w:color w:val="000000"/>
                <w:sz w:val="16"/>
                <w:szCs w:val="20"/>
              </w:rPr>
              <w:t>}</w:t>
            </w:r>
          </w:p>
          <w:p w14:paraId="15B6AAD1" w14:textId="77777777" w:rsidR="0049175F" w:rsidRPr="009B3C16" w:rsidRDefault="0049175F" w:rsidP="005818D0">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1BC3C59B" w14:textId="77777777" w:rsidR="0049175F" w:rsidRDefault="0049175F" w:rsidP="005818D0">
            <w:pPr>
              <w:keepNext/>
              <w:spacing w:before="40" w:after="40"/>
              <w:rPr>
                <w:szCs w:val="24"/>
              </w:rPr>
            </w:pPr>
            <w:r w:rsidRPr="005907D4">
              <w:rPr>
                <w:color w:val="auto"/>
                <w:highlight w:val="green"/>
              </w:rPr>
              <w:t>Information added by the tool</w:t>
            </w:r>
          </w:p>
        </w:tc>
        <w:tc>
          <w:tcPr>
            <w:tcW w:w="5135" w:type="dxa"/>
            <w:gridSpan w:val="3"/>
          </w:tcPr>
          <w:p w14:paraId="40808F32"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802020"/>
                <w:sz w:val="16"/>
                <w:szCs w:val="16"/>
              </w:rPr>
              <w:t>/***************************************</w:t>
            </w:r>
          </w:p>
          <w:p w14:paraId="1F023A5F"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802020"/>
                <w:sz w:val="16"/>
                <w:szCs w:val="16"/>
              </w:rPr>
              <w:t xml:space="preserve">* </w:t>
            </w:r>
            <w:proofErr w:type="gramStart"/>
            <w:r w:rsidRPr="00256800">
              <w:rPr>
                <w:rFonts w:ascii="Consolas" w:hAnsi="Consolas" w:cs="Consolas"/>
                <w:color w:val="802020"/>
                <w:sz w:val="16"/>
                <w:szCs w:val="16"/>
              </w:rPr>
              <w:t>grouping</w:t>
            </w:r>
            <w:proofErr w:type="gramEnd"/>
            <w:r w:rsidRPr="00256800">
              <w:rPr>
                <w:rFonts w:ascii="Consolas" w:hAnsi="Consolas" w:cs="Consolas"/>
                <w:color w:val="802020"/>
                <w:sz w:val="16"/>
                <w:szCs w:val="16"/>
              </w:rPr>
              <w:t xml:space="preserve"> statements for object classes</w:t>
            </w:r>
          </w:p>
          <w:p w14:paraId="338613BF"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802020"/>
                <w:sz w:val="16"/>
                <w:szCs w:val="16"/>
              </w:rPr>
              <w:t>****************************************/</w:t>
            </w:r>
          </w:p>
          <w:p w14:paraId="2752395D" w14:textId="77777777" w:rsidR="002536C4" w:rsidRPr="00256800"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p>
          <w:p w14:paraId="186F7436" w14:textId="193B5F8A" w:rsidR="002536C4" w:rsidRPr="002536C4"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36C4">
              <w:rPr>
                <w:rFonts w:ascii="Consolas" w:hAnsi="Consolas" w:cs="Consolas"/>
                <w:color w:val="000080"/>
                <w:sz w:val="16"/>
                <w:szCs w:val="16"/>
              </w:rPr>
              <w:t>grouping</w:t>
            </w:r>
            <w:r w:rsidRPr="002536C4">
              <w:rPr>
                <w:rFonts w:ascii="Consolas" w:hAnsi="Consolas" w:cs="Consolas"/>
                <w:color w:val="000000"/>
                <w:sz w:val="16"/>
                <w:szCs w:val="16"/>
              </w:rPr>
              <w:t xml:space="preserve"> </w:t>
            </w:r>
            <w:r w:rsidRPr="002536C4">
              <w:rPr>
                <w:rFonts w:ascii="Consolas" w:hAnsi="Consolas" w:cs="Consolas"/>
                <w:i/>
                <w:iCs/>
                <w:color w:val="A86200"/>
                <w:sz w:val="16"/>
                <w:szCs w:val="16"/>
              </w:rPr>
              <w:t>class-c</w:t>
            </w:r>
            <w:r w:rsidRPr="002536C4">
              <w:rPr>
                <w:rFonts w:ascii="Consolas" w:hAnsi="Consolas" w:cs="Consolas"/>
                <w:color w:val="000000"/>
                <w:sz w:val="16"/>
                <w:szCs w:val="16"/>
              </w:rPr>
              <w:t xml:space="preserve"> </w:t>
            </w:r>
            <w:proofErr w:type="gramStart"/>
            <w:r w:rsidRPr="002536C4">
              <w:rPr>
                <w:rFonts w:ascii="Consolas" w:hAnsi="Consolas" w:cs="Consolas"/>
                <w:color w:val="000000"/>
                <w:sz w:val="16"/>
                <w:szCs w:val="16"/>
              </w:rPr>
              <w:t xml:space="preserve">{ </w:t>
            </w:r>
            <w:r w:rsidRPr="002536C4">
              <w:rPr>
                <w:rFonts w:ascii="Consolas" w:hAnsi="Consolas" w:cs="Consolas"/>
                <w:color w:val="802020"/>
                <w:sz w:val="16"/>
                <w:szCs w:val="16"/>
              </w:rPr>
              <w:t>/</w:t>
            </w:r>
            <w:proofErr w:type="gramEnd"/>
            <w:r w:rsidRPr="002536C4">
              <w:rPr>
                <w:rFonts w:ascii="Consolas" w:hAnsi="Consolas" w:cs="Consolas"/>
                <w:color w:val="802020"/>
                <w:sz w:val="16"/>
                <w:szCs w:val="16"/>
              </w:rPr>
              <w:t xml:space="preserve">/ </w:t>
            </w:r>
            <w:r>
              <w:rPr>
                <w:rFonts w:ascii="Consolas" w:hAnsi="Consolas" w:cs="Consolas"/>
                <w:color w:val="802020"/>
                <w:sz w:val="16"/>
                <w:szCs w:val="16"/>
              </w:rPr>
              <w:t>multiplicity = [1]</w:t>
            </w:r>
          </w:p>
          <w:p w14:paraId="06CA03C7" w14:textId="77777777" w:rsidR="002536C4" w:rsidRPr="00256800"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t>…</w:t>
            </w:r>
          </w:p>
          <w:p w14:paraId="0EFF99B3" w14:textId="77777777" w:rsidR="002536C4" w:rsidRPr="0046053A"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r>
            <w:r w:rsidRPr="0046053A">
              <w:rPr>
                <w:rFonts w:ascii="Consolas" w:hAnsi="Consolas" w:cs="Consolas"/>
                <w:color w:val="000080"/>
                <w:sz w:val="16"/>
                <w:szCs w:val="16"/>
              </w:rPr>
              <w:t>leaf</w:t>
            </w:r>
            <w:r w:rsidRPr="0046053A">
              <w:rPr>
                <w:rFonts w:ascii="Consolas" w:hAnsi="Consolas" w:cs="Consolas"/>
                <w:color w:val="000000"/>
                <w:sz w:val="16"/>
                <w:szCs w:val="16"/>
              </w:rPr>
              <w:t xml:space="preserve"> attribute-1 {</w:t>
            </w:r>
          </w:p>
          <w:p w14:paraId="7EB82889" w14:textId="77777777" w:rsidR="002536C4" w:rsidRPr="0046053A"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00"/>
                <w:sz w:val="16"/>
                <w:szCs w:val="16"/>
              </w:rPr>
              <w:tab/>
              <w:t>…</w:t>
            </w:r>
          </w:p>
          <w:p w14:paraId="79F81F07" w14:textId="77777777" w:rsidR="002536C4" w:rsidRPr="0046053A"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t>}</w:t>
            </w:r>
          </w:p>
          <w:p w14:paraId="3ECB5B23" w14:textId="77777777" w:rsidR="002536C4" w:rsidRPr="0046053A"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80"/>
                <w:sz w:val="16"/>
                <w:szCs w:val="16"/>
              </w:rPr>
              <w:t>leaf</w:t>
            </w:r>
            <w:r w:rsidRPr="0046053A">
              <w:rPr>
                <w:rFonts w:ascii="Consolas" w:hAnsi="Consolas" w:cs="Consolas"/>
                <w:color w:val="000000"/>
                <w:sz w:val="16"/>
                <w:szCs w:val="16"/>
              </w:rPr>
              <w:t xml:space="preserve"> attribute-2 {</w:t>
            </w:r>
          </w:p>
          <w:p w14:paraId="1A74107B" w14:textId="77777777" w:rsidR="002536C4" w:rsidRPr="0046053A"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00"/>
                <w:sz w:val="16"/>
                <w:szCs w:val="16"/>
              </w:rPr>
              <w:tab/>
              <w:t>…</w:t>
            </w:r>
          </w:p>
          <w:p w14:paraId="71A8EC16" w14:textId="77777777" w:rsidR="002536C4" w:rsidRPr="0046053A"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t>}</w:t>
            </w:r>
          </w:p>
          <w:p w14:paraId="78760B0A" w14:textId="0BE1EBB3" w:rsidR="002536C4" w:rsidRPr="0046053A"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Pr>
                <w:rFonts w:ascii="Consolas" w:hAnsi="Consolas" w:cs="Consolas"/>
                <w:color w:val="000080"/>
                <w:sz w:val="16"/>
                <w:szCs w:val="16"/>
              </w:rPr>
              <w:t>container</w:t>
            </w:r>
            <w:r w:rsidRPr="0046053A">
              <w:rPr>
                <w:rFonts w:ascii="Consolas" w:hAnsi="Consolas" w:cs="Consolas"/>
                <w:color w:val="000000"/>
                <w:sz w:val="16"/>
                <w:szCs w:val="16"/>
              </w:rPr>
              <w:t xml:space="preserve"> class-d {</w:t>
            </w:r>
          </w:p>
          <w:p w14:paraId="639272FF" w14:textId="77777777" w:rsidR="002536C4" w:rsidRPr="00256800"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r>
            <w:r w:rsidRPr="00256800">
              <w:rPr>
                <w:rFonts w:ascii="Consolas" w:hAnsi="Consolas" w:cs="Consolas"/>
                <w:color w:val="000000"/>
                <w:sz w:val="16"/>
                <w:szCs w:val="16"/>
              </w:rPr>
              <w:tab/>
            </w:r>
            <w:r w:rsidRPr="00256800">
              <w:rPr>
                <w:rFonts w:ascii="Consolas" w:hAnsi="Consolas" w:cs="Consolas"/>
                <w:color w:val="000080"/>
                <w:sz w:val="16"/>
                <w:szCs w:val="16"/>
              </w:rPr>
              <w:t>uses</w:t>
            </w:r>
            <w:r w:rsidRPr="00256800">
              <w:rPr>
                <w:rFonts w:ascii="Consolas" w:hAnsi="Consolas" w:cs="Consolas"/>
                <w:color w:val="000000"/>
                <w:sz w:val="16"/>
                <w:szCs w:val="16"/>
              </w:rPr>
              <w:t xml:space="preserve"> </w:t>
            </w:r>
            <w:r w:rsidRPr="00256800">
              <w:rPr>
                <w:rFonts w:ascii="Consolas" w:hAnsi="Consolas" w:cs="Consolas"/>
                <w:i/>
                <w:iCs/>
                <w:color w:val="A86200"/>
                <w:sz w:val="16"/>
                <w:szCs w:val="16"/>
                <w:u w:val="single"/>
              </w:rPr>
              <w:t>class-</w:t>
            </w:r>
            <w:proofErr w:type="gramStart"/>
            <w:r w:rsidRPr="00256800">
              <w:rPr>
                <w:rFonts w:ascii="Consolas" w:hAnsi="Consolas" w:cs="Consolas"/>
                <w:i/>
                <w:iCs/>
                <w:color w:val="A86200"/>
                <w:sz w:val="16"/>
                <w:szCs w:val="16"/>
                <w:u w:val="single"/>
              </w:rPr>
              <w:t>d</w:t>
            </w:r>
            <w:r w:rsidRPr="00256800">
              <w:rPr>
                <w:rFonts w:ascii="Consolas" w:hAnsi="Consolas" w:cs="Consolas"/>
                <w:color w:val="000000"/>
                <w:sz w:val="16"/>
                <w:szCs w:val="16"/>
              </w:rPr>
              <w:t>;</w:t>
            </w:r>
            <w:proofErr w:type="gramEnd"/>
          </w:p>
          <w:p w14:paraId="6BB5A60A" w14:textId="77777777" w:rsidR="002536C4" w:rsidRPr="00256800"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t>}</w:t>
            </w:r>
          </w:p>
          <w:p w14:paraId="32AFCFA2" w14:textId="77777777" w:rsidR="002536C4" w:rsidRPr="00256800"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w:t>
            </w:r>
          </w:p>
          <w:p w14:paraId="1DBD5963" w14:textId="77777777" w:rsidR="002536C4" w:rsidRPr="00256800" w:rsidRDefault="002536C4" w:rsidP="002536C4">
            <w:pPr>
              <w:tabs>
                <w:tab w:val="left" w:pos="301"/>
                <w:tab w:val="left" w:pos="586"/>
                <w:tab w:val="left" w:pos="886"/>
              </w:tabs>
              <w:autoSpaceDE w:val="0"/>
              <w:autoSpaceDN w:val="0"/>
              <w:adjustRightInd w:val="0"/>
              <w:spacing w:after="0"/>
              <w:rPr>
                <w:rFonts w:ascii="Consolas" w:hAnsi="Consolas" w:cs="Consolas"/>
                <w:color w:val="auto"/>
                <w:sz w:val="16"/>
                <w:szCs w:val="16"/>
              </w:rPr>
            </w:pPr>
          </w:p>
          <w:p w14:paraId="39B059EF"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p>
          <w:p w14:paraId="3D76ED9B" w14:textId="5C17A9CF" w:rsidR="0049175F" w:rsidRPr="002536C4"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36C4">
              <w:rPr>
                <w:rFonts w:ascii="Consolas" w:hAnsi="Consolas" w:cs="Consolas"/>
                <w:color w:val="000080"/>
                <w:sz w:val="16"/>
                <w:szCs w:val="16"/>
              </w:rPr>
              <w:t>grouping</w:t>
            </w:r>
            <w:r w:rsidRPr="002536C4">
              <w:rPr>
                <w:rFonts w:ascii="Consolas" w:hAnsi="Consolas" w:cs="Consolas"/>
                <w:color w:val="000000"/>
                <w:sz w:val="16"/>
                <w:szCs w:val="16"/>
              </w:rPr>
              <w:t xml:space="preserve"> </w:t>
            </w:r>
            <w:r w:rsidRPr="002536C4">
              <w:rPr>
                <w:rFonts w:ascii="Consolas" w:hAnsi="Consolas" w:cs="Consolas"/>
                <w:i/>
                <w:iCs/>
                <w:color w:val="A86200"/>
                <w:sz w:val="16"/>
                <w:szCs w:val="16"/>
              </w:rPr>
              <w:t>class-c</w:t>
            </w:r>
            <w:r w:rsidRPr="002536C4">
              <w:rPr>
                <w:rFonts w:ascii="Consolas" w:hAnsi="Consolas" w:cs="Consolas"/>
                <w:color w:val="000000"/>
                <w:sz w:val="16"/>
                <w:szCs w:val="16"/>
              </w:rPr>
              <w:t xml:space="preserve"> </w:t>
            </w:r>
            <w:proofErr w:type="gramStart"/>
            <w:r w:rsidRPr="002536C4">
              <w:rPr>
                <w:rFonts w:ascii="Consolas" w:hAnsi="Consolas" w:cs="Consolas"/>
                <w:color w:val="000000"/>
                <w:sz w:val="16"/>
                <w:szCs w:val="16"/>
              </w:rPr>
              <w:t>{</w:t>
            </w:r>
            <w:r w:rsidR="002536C4" w:rsidRPr="002536C4">
              <w:rPr>
                <w:rFonts w:ascii="Consolas" w:hAnsi="Consolas" w:cs="Consolas"/>
                <w:color w:val="000000"/>
                <w:sz w:val="16"/>
                <w:szCs w:val="16"/>
              </w:rPr>
              <w:t xml:space="preserve"> </w:t>
            </w:r>
            <w:r w:rsidR="002536C4" w:rsidRPr="002536C4">
              <w:rPr>
                <w:rFonts w:ascii="Consolas" w:hAnsi="Consolas" w:cs="Consolas"/>
                <w:color w:val="802020"/>
                <w:sz w:val="16"/>
                <w:szCs w:val="16"/>
              </w:rPr>
              <w:t>/</w:t>
            </w:r>
            <w:proofErr w:type="gramEnd"/>
            <w:r w:rsidR="002536C4" w:rsidRPr="002536C4">
              <w:rPr>
                <w:rFonts w:ascii="Consolas" w:hAnsi="Consolas" w:cs="Consolas"/>
                <w:color w:val="802020"/>
                <w:sz w:val="16"/>
                <w:szCs w:val="16"/>
              </w:rPr>
              <w:t xml:space="preserve">/ </w:t>
            </w:r>
            <w:r w:rsidR="002536C4">
              <w:rPr>
                <w:rFonts w:ascii="Consolas" w:hAnsi="Consolas" w:cs="Consolas"/>
                <w:color w:val="802020"/>
                <w:sz w:val="16"/>
                <w:szCs w:val="16"/>
              </w:rPr>
              <w:t>multiplicity = [*]</w:t>
            </w:r>
          </w:p>
          <w:p w14:paraId="16862D9A"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t>…</w:t>
            </w:r>
          </w:p>
          <w:p w14:paraId="34901BB4" w14:textId="77777777" w:rsidR="0049175F" w:rsidRPr="0046053A"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r>
            <w:r w:rsidRPr="0046053A">
              <w:rPr>
                <w:rFonts w:ascii="Consolas" w:hAnsi="Consolas" w:cs="Consolas"/>
                <w:color w:val="000080"/>
                <w:sz w:val="16"/>
                <w:szCs w:val="16"/>
              </w:rPr>
              <w:t>leaf</w:t>
            </w:r>
            <w:r w:rsidRPr="0046053A">
              <w:rPr>
                <w:rFonts w:ascii="Consolas" w:hAnsi="Consolas" w:cs="Consolas"/>
                <w:color w:val="000000"/>
                <w:sz w:val="16"/>
                <w:szCs w:val="16"/>
              </w:rPr>
              <w:t xml:space="preserve"> attribute-1 {</w:t>
            </w:r>
          </w:p>
          <w:p w14:paraId="1783890E" w14:textId="77777777" w:rsidR="0049175F" w:rsidRPr="0046053A"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00"/>
                <w:sz w:val="16"/>
                <w:szCs w:val="16"/>
              </w:rPr>
              <w:tab/>
              <w:t>…</w:t>
            </w:r>
          </w:p>
          <w:p w14:paraId="2C2DAE8F" w14:textId="77777777" w:rsidR="0049175F" w:rsidRPr="0046053A"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t>}</w:t>
            </w:r>
          </w:p>
          <w:p w14:paraId="6F8E80EF" w14:textId="77777777" w:rsidR="0049175F" w:rsidRPr="0046053A"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80"/>
                <w:sz w:val="16"/>
                <w:szCs w:val="16"/>
              </w:rPr>
              <w:t>leaf</w:t>
            </w:r>
            <w:r w:rsidRPr="0046053A">
              <w:rPr>
                <w:rFonts w:ascii="Consolas" w:hAnsi="Consolas" w:cs="Consolas"/>
                <w:color w:val="000000"/>
                <w:sz w:val="16"/>
                <w:szCs w:val="16"/>
              </w:rPr>
              <w:t xml:space="preserve"> attribute-2 {</w:t>
            </w:r>
          </w:p>
          <w:p w14:paraId="48F53A9F" w14:textId="77777777" w:rsidR="0049175F" w:rsidRPr="0046053A"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00"/>
                <w:sz w:val="16"/>
                <w:szCs w:val="16"/>
              </w:rPr>
              <w:tab/>
              <w:t>…</w:t>
            </w:r>
          </w:p>
          <w:p w14:paraId="02D6D1E3" w14:textId="77777777" w:rsidR="0049175F" w:rsidRPr="0046053A"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t>}</w:t>
            </w:r>
          </w:p>
          <w:p w14:paraId="063EA911" w14:textId="77777777" w:rsidR="0049175F" w:rsidRPr="0046053A"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46053A">
              <w:rPr>
                <w:rFonts w:ascii="Consolas" w:hAnsi="Consolas" w:cs="Consolas"/>
                <w:color w:val="000000"/>
                <w:sz w:val="16"/>
                <w:szCs w:val="16"/>
              </w:rPr>
              <w:tab/>
            </w:r>
            <w:r w:rsidRPr="0046053A">
              <w:rPr>
                <w:rFonts w:ascii="Consolas" w:hAnsi="Consolas" w:cs="Consolas"/>
                <w:color w:val="000080"/>
                <w:sz w:val="16"/>
                <w:szCs w:val="16"/>
              </w:rPr>
              <w:t>list</w:t>
            </w:r>
            <w:r w:rsidRPr="0046053A">
              <w:rPr>
                <w:rFonts w:ascii="Consolas" w:hAnsi="Consolas" w:cs="Consolas"/>
                <w:color w:val="000000"/>
                <w:sz w:val="16"/>
                <w:szCs w:val="16"/>
              </w:rPr>
              <w:t xml:space="preserve"> class-d {</w:t>
            </w:r>
          </w:p>
          <w:p w14:paraId="72B9D213" w14:textId="7FD1FB71"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r>
            <w:r w:rsidRPr="00256800">
              <w:rPr>
                <w:rFonts w:ascii="Consolas" w:hAnsi="Consolas" w:cs="Consolas"/>
                <w:color w:val="000000"/>
                <w:sz w:val="16"/>
                <w:szCs w:val="16"/>
              </w:rPr>
              <w:tab/>
            </w:r>
            <w:r w:rsidRPr="00256800">
              <w:rPr>
                <w:rFonts w:ascii="Consolas" w:hAnsi="Consolas" w:cs="Consolas"/>
                <w:color w:val="000080"/>
                <w:sz w:val="16"/>
                <w:szCs w:val="16"/>
              </w:rPr>
              <w:t>uses</w:t>
            </w:r>
            <w:r w:rsidRPr="00256800">
              <w:rPr>
                <w:rFonts w:ascii="Consolas" w:hAnsi="Consolas" w:cs="Consolas"/>
                <w:color w:val="000000"/>
                <w:sz w:val="16"/>
                <w:szCs w:val="16"/>
              </w:rPr>
              <w:t xml:space="preserve"> </w:t>
            </w:r>
            <w:r w:rsidRPr="00256800">
              <w:rPr>
                <w:rFonts w:ascii="Consolas" w:hAnsi="Consolas" w:cs="Consolas"/>
                <w:i/>
                <w:iCs/>
                <w:color w:val="A86200"/>
                <w:sz w:val="16"/>
                <w:szCs w:val="16"/>
                <w:u w:val="single"/>
              </w:rPr>
              <w:t>class-</w:t>
            </w:r>
            <w:proofErr w:type="gramStart"/>
            <w:r w:rsidRPr="00256800">
              <w:rPr>
                <w:rFonts w:ascii="Consolas" w:hAnsi="Consolas" w:cs="Consolas"/>
                <w:i/>
                <w:iCs/>
                <w:color w:val="A86200"/>
                <w:sz w:val="16"/>
                <w:szCs w:val="16"/>
                <w:u w:val="single"/>
              </w:rPr>
              <w:t>d</w:t>
            </w:r>
            <w:r w:rsidRPr="00256800">
              <w:rPr>
                <w:rFonts w:ascii="Consolas" w:hAnsi="Consolas" w:cs="Consolas"/>
                <w:color w:val="000000"/>
                <w:sz w:val="16"/>
                <w:szCs w:val="16"/>
              </w:rPr>
              <w:t>;</w:t>
            </w:r>
            <w:proofErr w:type="gramEnd"/>
          </w:p>
          <w:p w14:paraId="39ACBF0A"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r>
            <w:r w:rsidRPr="00256800">
              <w:rPr>
                <w:rFonts w:ascii="Consolas" w:hAnsi="Consolas" w:cs="Consolas"/>
                <w:color w:val="000000"/>
                <w:sz w:val="16"/>
                <w:szCs w:val="16"/>
              </w:rPr>
              <w:tab/>
            </w:r>
            <w:r w:rsidRPr="00256800">
              <w:rPr>
                <w:rFonts w:ascii="Consolas" w:hAnsi="Consolas" w:cs="Consolas"/>
                <w:color w:val="000080"/>
                <w:sz w:val="16"/>
                <w:szCs w:val="16"/>
              </w:rPr>
              <w:t>key</w:t>
            </w:r>
            <w:r w:rsidRPr="00256800">
              <w:rPr>
                <w:rFonts w:ascii="Consolas" w:hAnsi="Consolas" w:cs="Consolas"/>
                <w:color w:val="000000"/>
                <w:sz w:val="16"/>
                <w:szCs w:val="16"/>
              </w:rPr>
              <w:t xml:space="preserve"> ‘class-d-name</w:t>
            </w:r>
            <w:proofErr w:type="gramStart"/>
            <w:r w:rsidRPr="00256800">
              <w:rPr>
                <w:rFonts w:ascii="Consolas" w:hAnsi="Consolas" w:cs="Consolas"/>
                <w:color w:val="000000"/>
                <w:sz w:val="16"/>
                <w:szCs w:val="16"/>
              </w:rPr>
              <w:t>’;</w:t>
            </w:r>
            <w:proofErr w:type="gramEnd"/>
          </w:p>
          <w:p w14:paraId="3329C53D"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t>}</w:t>
            </w:r>
          </w:p>
          <w:p w14:paraId="6480907F"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w:t>
            </w:r>
          </w:p>
          <w:p w14:paraId="33344216"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p>
          <w:p w14:paraId="76D819AF" w14:textId="77777777" w:rsidR="0049175F" w:rsidRPr="00256800"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80"/>
                <w:sz w:val="16"/>
                <w:szCs w:val="16"/>
              </w:rPr>
              <w:t>grouping</w:t>
            </w:r>
            <w:r w:rsidRPr="00256800">
              <w:rPr>
                <w:rFonts w:ascii="Consolas" w:hAnsi="Consolas" w:cs="Consolas"/>
                <w:color w:val="000000"/>
                <w:sz w:val="16"/>
                <w:szCs w:val="16"/>
              </w:rPr>
              <w:t xml:space="preserve"> </w:t>
            </w:r>
            <w:r w:rsidRPr="00256800">
              <w:rPr>
                <w:rFonts w:ascii="Consolas" w:hAnsi="Consolas" w:cs="Consolas"/>
                <w:i/>
                <w:iCs/>
                <w:color w:val="A86200"/>
                <w:sz w:val="16"/>
                <w:szCs w:val="16"/>
              </w:rPr>
              <w:t>class-d</w:t>
            </w:r>
            <w:r w:rsidRPr="00256800">
              <w:rPr>
                <w:rFonts w:ascii="Consolas" w:hAnsi="Consolas" w:cs="Consolas"/>
                <w:color w:val="000000"/>
                <w:sz w:val="16"/>
                <w:szCs w:val="16"/>
              </w:rPr>
              <w:t xml:space="preserve"> {</w:t>
            </w:r>
          </w:p>
          <w:p w14:paraId="5B5E4AA7" w14:textId="77777777" w:rsidR="0049175F" w:rsidRPr="005E2CA3"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256800">
              <w:rPr>
                <w:rFonts w:ascii="Consolas" w:hAnsi="Consolas" w:cs="Consolas"/>
                <w:color w:val="000000"/>
                <w:sz w:val="16"/>
                <w:szCs w:val="16"/>
              </w:rPr>
              <w:tab/>
            </w:r>
            <w:r w:rsidRPr="005E2CA3">
              <w:rPr>
                <w:rFonts w:ascii="Consolas" w:hAnsi="Consolas" w:cs="Consolas"/>
                <w:color w:val="000080"/>
                <w:sz w:val="16"/>
                <w:szCs w:val="16"/>
              </w:rPr>
              <w:t>leaf</w:t>
            </w:r>
            <w:r w:rsidRPr="005E2CA3">
              <w:rPr>
                <w:rFonts w:ascii="Consolas" w:hAnsi="Consolas" w:cs="Consolas"/>
                <w:color w:val="000000"/>
                <w:sz w:val="16"/>
                <w:szCs w:val="16"/>
              </w:rPr>
              <w:t xml:space="preserve"> name {</w:t>
            </w:r>
          </w:p>
          <w:p w14:paraId="4B62E114" w14:textId="77777777" w:rsidR="0049175F" w:rsidRPr="005E2CA3"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r>
            <w:r w:rsidRPr="005E2CA3">
              <w:rPr>
                <w:rFonts w:ascii="Consolas" w:hAnsi="Consolas" w:cs="Consolas"/>
                <w:color w:val="000000"/>
                <w:sz w:val="16"/>
                <w:szCs w:val="16"/>
              </w:rPr>
              <w:tab/>
              <w:t>…</w:t>
            </w:r>
          </w:p>
          <w:p w14:paraId="2B619223" w14:textId="77777777" w:rsidR="0049175F" w:rsidRPr="005E2CA3"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t>}</w:t>
            </w:r>
          </w:p>
          <w:p w14:paraId="59300255" w14:textId="77777777" w:rsidR="0049175F" w:rsidRPr="005E2CA3"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r>
            <w:r w:rsidRPr="005E2CA3">
              <w:rPr>
                <w:rFonts w:ascii="Consolas" w:hAnsi="Consolas" w:cs="Consolas"/>
                <w:color w:val="000080"/>
                <w:sz w:val="16"/>
                <w:szCs w:val="16"/>
              </w:rPr>
              <w:t>leaf</w:t>
            </w:r>
            <w:r w:rsidRPr="005E2CA3">
              <w:rPr>
                <w:rFonts w:ascii="Consolas" w:hAnsi="Consolas" w:cs="Consolas"/>
                <w:color w:val="000000"/>
                <w:sz w:val="16"/>
                <w:szCs w:val="16"/>
              </w:rPr>
              <w:t xml:space="preserve"> attribute-3 {</w:t>
            </w:r>
          </w:p>
          <w:p w14:paraId="21D66ADF" w14:textId="77777777" w:rsidR="0049175F" w:rsidRPr="005E2CA3"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r>
            <w:r w:rsidRPr="005E2CA3">
              <w:rPr>
                <w:rFonts w:ascii="Consolas" w:hAnsi="Consolas" w:cs="Consolas"/>
                <w:color w:val="000000"/>
                <w:sz w:val="16"/>
                <w:szCs w:val="16"/>
              </w:rPr>
              <w:tab/>
              <w:t>…</w:t>
            </w:r>
          </w:p>
          <w:p w14:paraId="39CEA762" w14:textId="77777777" w:rsidR="0049175F" w:rsidRPr="005E2CA3" w:rsidRDefault="0049175F" w:rsidP="005818D0">
            <w:pPr>
              <w:tabs>
                <w:tab w:val="left" w:pos="301"/>
                <w:tab w:val="left" w:pos="586"/>
                <w:tab w:val="left" w:pos="886"/>
              </w:tabs>
              <w:autoSpaceDE w:val="0"/>
              <w:autoSpaceDN w:val="0"/>
              <w:adjustRightInd w:val="0"/>
              <w:spacing w:after="0"/>
              <w:rPr>
                <w:rFonts w:ascii="Consolas" w:hAnsi="Consolas" w:cs="Consolas"/>
                <w:color w:val="auto"/>
                <w:sz w:val="16"/>
                <w:szCs w:val="16"/>
              </w:rPr>
            </w:pPr>
            <w:r w:rsidRPr="005E2CA3">
              <w:rPr>
                <w:rFonts w:ascii="Consolas" w:hAnsi="Consolas" w:cs="Consolas"/>
                <w:color w:val="000000"/>
                <w:sz w:val="16"/>
                <w:szCs w:val="16"/>
              </w:rPr>
              <w:tab/>
              <w:t>}</w:t>
            </w:r>
          </w:p>
          <w:p w14:paraId="47F8212F" w14:textId="77777777" w:rsidR="0049175F" w:rsidRPr="005E2CA3" w:rsidRDefault="0049175F" w:rsidP="005818D0">
            <w:pPr>
              <w:keepNext/>
              <w:tabs>
                <w:tab w:val="left" w:pos="301"/>
                <w:tab w:val="left" w:pos="586"/>
                <w:tab w:val="left" w:pos="886"/>
              </w:tabs>
              <w:spacing w:before="40" w:after="40"/>
              <w:rPr>
                <w:rFonts w:ascii="Consolas" w:hAnsi="Consolas" w:cs="Consolas"/>
                <w:color w:val="000000"/>
                <w:sz w:val="16"/>
                <w:szCs w:val="16"/>
              </w:rPr>
            </w:pPr>
            <w:r w:rsidRPr="005E2CA3">
              <w:rPr>
                <w:rFonts w:ascii="Consolas" w:hAnsi="Consolas" w:cs="Consolas"/>
                <w:color w:val="000000"/>
                <w:sz w:val="16"/>
                <w:szCs w:val="16"/>
              </w:rPr>
              <w:t>}</w:t>
            </w:r>
          </w:p>
          <w:p w14:paraId="151DE5F6" w14:textId="77777777" w:rsidR="0049175F" w:rsidRPr="005E2CA3" w:rsidRDefault="0049175F" w:rsidP="005818D0">
            <w:pPr>
              <w:keepNext/>
              <w:tabs>
                <w:tab w:val="left" w:pos="301"/>
                <w:tab w:val="left" w:pos="586"/>
                <w:tab w:val="left" w:pos="886"/>
              </w:tabs>
              <w:spacing w:before="40" w:after="40"/>
              <w:rPr>
                <w:rFonts w:ascii="Consolas" w:hAnsi="Consolas" w:cs="Consolas"/>
                <w:color w:val="000000"/>
                <w:sz w:val="16"/>
                <w:szCs w:val="16"/>
              </w:rPr>
            </w:pPr>
          </w:p>
          <w:p w14:paraId="370BD8B2" w14:textId="35A82DD7" w:rsidR="0049175F" w:rsidRDefault="0049175F" w:rsidP="005818D0">
            <w:pPr>
              <w:keepNext/>
              <w:spacing w:before="40" w:after="40"/>
              <w:rPr>
                <w:rFonts w:cs="Times New Roman"/>
              </w:rPr>
            </w:pPr>
            <w:r w:rsidRPr="00CF2ED5">
              <w:rPr>
                <w:rFonts w:cs="Times New Roman"/>
              </w:rPr>
              <w:t>Note:</w:t>
            </w:r>
          </w:p>
          <w:p w14:paraId="7638601E" w14:textId="77777777" w:rsidR="0049175F" w:rsidRPr="00E32385" w:rsidRDefault="0049175F" w:rsidP="005818D0">
            <w:pPr>
              <w:pStyle w:val="Listenabsatz"/>
              <w:keepNext/>
              <w:numPr>
                <w:ilvl w:val="0"/>
                <w:numId w:val="37"/>
              </w:numPr>
              <w:spacing w:before="40" w:after="40"/>
              <w:ind w:left="439"/>
              <w:rPr>
                <w:szCs w:val="24"/>
              </w:rPr>
            </w:pPr>
            <w:r w:rsidRPr="00E32385">
              <w:rPr>
                <w:szCs w:val="24"/>
              </w:rPr>
              <w:t xml:space="preserve">The “instantiation” of the classes is not shown in </w:t>
            </w:r>
            <w:r>
              <w:rPr>
                <w:szCs w:val="24"/>
              </w:rPr>
              <w:t>this example</w:t>
            </w:r>
            <w:r w:rsidRPr="00E32385">
              <w:rPr>
                <w:szCs w:val="24"/>
              </w:rPr>
              <w:t>.</w:t>
            </w:r>
          </w:p>
        </w:tc>
      </w:tr>
      <w:tr w:rsidR="00BF62F4" w14:paraId="5E1CF2E4" w14:textId="77777777" w:rsidTr="00F22A50">
        <w:trPr>
          <w:gridAfter w:val="1"/>
          <w:wAfter w:w="113" w:type="dxa"/>
          <w:jc w:val="left"/>
        </w:trPr>
        <w:tc>
          <w:tcPr>
            <w:tcW w:w="9594" w:type="dxa"/>
            <w:gridSpan w:val="5"/>
          </w:tcPr>
          <w:p w14:paraId="6D7566F2" w14:textId="4AE65A03" w:rsidR="00BF62F4" w:rsidRDefault="001A3FCB" w:rsidP="00BF62F4">
            <w:pPr>
              <w:spacing w:before="40" w:after="40"/>
              <w:jc w:val="center"/>
              <w:rPr>
                <w:szCs w:val="24"/>
              </w:rPr>
            </w:pPr>
            <w:r w:rsidRPr="00C506F4">
              <w:rPr>
                <w:noProof/>
              </w:rPr>
              <w:lastRenderedPageBreak/>
              <w:drawing>
                <wp:inline distT="0" distB="0" distL="0" distR="0" wp14:anchorId="470E71DE" wp14:editId="10333D66">
                  <wp:extent cx="5943600" cy="3384550"/>
                  <wp:effectExtent l="0" t="0" r="0" b="635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4550"/>
                          </a:xfrm>
                          <a:prstGeom prst="rect">
                            <a:avLst/>
                          </a:prstGeom>
                        </pic:spPr>
                      </pic:pic>
                    </a:graphicData>
                  </a:graphic>
                </wp:inline>
              </w:drawing>
            </w:r>
          </w:p>
          <w:p w14:paraId="47F35BFE" w14:textId="4BFB532A" w:rsidR="00BF62F4" w:rsidRPr="00CA1002" w:rsidRDefault="00BF62F4" w:rsidP="00BF62F4">
            <w:pPr>
              <w:tabs>
                <w:tab w:val="left" w:pos="318"/>
                <w:tab w:val="left" w:pos="601"/>
                <w:tab w:val="left" w:pos="885"/>
              </w:tabs>
              <w:autoSpaceDE w:val="0"/>
              <w:autoSpaceDN w:val="0"/>
              <w:adjustRightInd w:val="0"/>
              <w:spacing w:beforeLines="80" w:before="192" w:afterLines="80" w:after="192"/>
              <w:rPr>
                <w:rFonts w:cs="Times New Roman"/>
                <w:color w:val="auto"/>
              </w:rPr>
            </w:pPr>
            <w:r>
              <w:rPr>
                <w:szCs w:val="24"/>
              </w:rPr>
              <w:t>Note: Only key attributes are shown</w:t>
            </w:r>
          </w:p>
        </w:tc>
      </w:tr>
      <w:tr w:rsidR="00BF62F4" w14:paraId="751B6F18" w14:textId="77777777" w:rsidTr="00F22A50">
        <w:trPr>
          <w:gridAfter w:val="1"/>
          <w:wAfter w:w="113" w:type="dxa"/>
          <w:jc w:val="left"/>
        </w:trPr>
        <w:tc>
          <w:tcPr>
            <w:tcW w:w="4375" w:type="dxa"/>
          </w:tcPr>
          <w:p w14:paraId="3F813258"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lastRenderedPageBreak/>
              <w:t>/******************************************</w:t>
            </w:r>
          </w:p>
          <w:p w14:paraId="5A75409F"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 xml:space="preserve">* </w:t>
            </w:r>
            <w:proofErr w:type="gramStart"/>
            <w:r w:rsidRPr="009B3C16">
              <w:rPr>
                <w:rFonts w:ascii="Consolas" w:hAnsi="Consolas" w:cs="Consolas"/>
                <w:color w:val="802020"/>
                <w:sz w:val="16"/>
                <w:szCs w:val="16"/>
              </w:rPr>
              <w:t>grouping</w:t>
            </w:r>
            <w:proofErr w:type="gramEnd"/>
            <w:r w:rsidRPr="009B3C16">
              <w:rPr>
                <w:rFonts w:ascii="Consolas" w:hAnsi="Consolas" w:cs="Consolas"/>
                <w:color w:val="802020"/>
                <w:sz w:val="16"/>
                <w:szCs w:val="16"/>
              </w:rPr>
              <w:t xml:space="preserve"> statements for object references</w:t>
            </w:r>
          </w:p>
          <w:p w14:paraId="5F3CE7C1"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w:t>
            </w:r>
          </w:p>
          <w:p w14:paraId="3E93C8B4"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46878951"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80"/>
                <w:sz w:val="16"/>
                <w:szCs w:val="16"/>
              </w:rPr>
              <w:t>grouping</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class-1-</w:t>
            </w:r>
            <w:r w:rsidRPr="00F21052">
              <w:rPr>
                <w:rFonts w:ascii="Consolas" w:hAnsi="Consolas" w:cs="Consolas"/>
                <w:i/>
                <w:iCs/>
                <w:color w:val="A86200"/>
                <w:sz w:val="16"/>
                <w:szCs w:val="16"/>
                <w:highlight w:val="green"/>
              </w:rPr>
              <w:t>ref</w:t>
            </w:r>
            <w:r w:rsidRPr="009B3C16">
              <w:rPr>
                <w:rFonts w:ascii="Consolas" w:hAnsi="Consolas" w:cs="Consolas"/>
                <w:color w:val="000000"/>
                <w:sz w:val="16"/>
                <w:szCs w:val="16"/>
              </w:rPr>
              <w:t xml:space="preserve"> {</w:t>
            </w:r>
          </w:p>
          <w:p w14:paraId="58ABBFCA"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leaf</w:t>
            </w:r>
            <w:r w:rsidRPr="009B3C16">
              <w:rPr>
                <w:rFonts w:ascii="Consolas" w:hAnsi="Consolas" w:cs="Consolas"/>
                <w:color w:val="000000"/>
                <w:sz w:val="16"/>
                <w:szCs w:val="16"/>
              </w:rPr>
              <w:t xml:space="preserve"> class-1-uuid {</w:t>
            </w:r>
          </w:p>
          <w:p w14:paraId="4FE9A0A4"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type</w:t>
            </w:r>
            <w:r w:rsidRPr="009B3C16">
              <w:rPr>
                <w:rFonts w:ascii="Consolas" w:hAnsi="Consolas" w:cs="Consolas"/>
                <w:color w:val="000000"/>
                <w:sz w:val="16"/>
                <w:szCs w:val="16"/>
              </w:rPr>
              <w:t xml:space="preserve"> </w:t>
            </w:r>
            <w:proofErr w:type="spellStart"/>
            <w:r w:rsidRPr="009B3C16">
              <w:rPr>
                <w:rFonts w:ascii="Consolas" w:hAnsi="Consolas" w:cs="Consolas"/>
                <w:color w:val="008080"/>
                <w:sz w:val="16"/>
                <w:szCs w:val="16"/>
              </w:rPr>
              <w:t>leafref</w:t>
            </w:r>
            <w:proofErr w:type="spellEnd"/>
            <w:r w:rsidRPr="009B3C16">
              <w:rPr>
                <w:rFonts w:ascii="Consolas" w:hAnsi="Consolas" w:cs="Consolas"/>
                <w:color w:val="000000"/>
                <w:sz w:val="16"/>
                <w:szCs w:val="16"/>
              </w:rPr>
              <w:t xml:space="preserve"> {</w:t>
            </w:r>
          </w:p>
          <w:p w14:paraId="50C4A1DF"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path</w:t>
            </w:r>
            <w:r w:rsidRPr="009B3C16">
              <w:rPr>
                <w:rFonts w:ascii="Consolas" w:hAnsi="Consolas" w:cs="Consolas"/>
                <w:color w:val="000000"/>
                <w:sz w:val="16"/>
                <w:szCs w:val="16"/>
              </w:rPr>
              <w:t xml:space="preserve"> </w:t>
            </w:r>
            <w:r w:rsidRPr="009B3C16">
              <w:rPr>
                <w:rFonts w:ascii="Consolas" w:hAnsi="Consolas" w:cs="Consolas"/>
                <w:color w:val="008000"/>
                <w:sz w:val="16"/>
                <w:szCs w:val="16"/>
              </w:rPr>
              <w:t>'model:class-1/</w:t>
            </w:r>
            <w:proofErr w:type="spellStart"/>
            <w:proofErr w:type="gramStart"/>
            <w:r w:rsidRPr="009B3C16">
              <w:rPr>
                <w:rFonts w:ascii="Consolas" w:hAnsi="Consolas" w:cs="Consolas"/>
                <w:color w:val="008000"/>
                <w:sz w:val="16"/>
                <w:szCs w:val="16"/>
              </w:rPr>
              <w:t>model:uuid</w:t>
            </w:r>
            <w:proofErr w:type="spellEnd"/>
            <w:proofErr w:type="gramEnd"/>
            <w:r w:rsidRPr="009B3C16">
              <w:rPr>
                <w:rFonts w:ascii="Consolas" w:hAnsi="Consolas" w:cs="Consolas"/>
                <w:color w:val="008000"/>
                <w:sz w:val="16"/>
                <w:szCs w:val="16"/>
              </w:rPr>
              <w:t>'</w:t>
            </w:r>
            <w:r w:rsidRPr="009B3C16">
              <w:rPr>
                <w:rFonts w:ascii="Consolas" w:hAnsi="Consolas" w:cs="Consolas"/>
                <w:color w:val="000000"/>
                <w:sz w:val="16"/>
                <w:szCs w:val="16"/>
              </w:rPr>
              <w:t>;</w:t>
            </w:r>
          </w:p>
          <w:p w14:paraId="2282D03D"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t>}</w:t>
            </w:r>
          </w:p>
          <w:p w14:paraId="0F7B810A"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10121E0C"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w:t>
            </w:r>
          </w:p>
          <w:p w14:paraId="22177BCB"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79F4CE85"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80"/>
                <w:sz w:val="16"/>
                <w:szCs w:val="16"/>
              </w:rPr>
              <w:t>grouping</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class-2-</w:t>
            </w:r>
            <w:r w:rsidRPr="00F21052">
              <w:rPr>
                <w:rFonts w:ascii="Consolas" w:hAnsi="Consolas" w:cs="Consolas"/>
                <w:i/>
                <w:iCs/>
                <w:color w:val="A86200"/>
                <w:sz w:val="16"/>
                <w:szCs w:val="16"/>
                <w:highlight w:val="green"/>
              </w:rPr>
              <w:t>ref</w:t>
            </w:r>
            <w:r w:rsidRPr="009B3C16">
              <w:rPr>
                <w:rFonts w:ascii="Consolas" w:hAnsi="Consolas" w:cs="Consolas"/>
                <w:color w:val="000000"/>
                <w:sz w:val="16"/>
                <w:szCs w:val="16"/>
              </w:rPr>
              <w:t xml:space="preserve"> {</w:t>
            </w:r>
          </w:p>
          <w:p w14:paraId="3FA3B1DD"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uses</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class-1-</w:t>
            </w:r>
            <w:proofErr w:type="gramStart"/>
            <w:r w:rsidRPr="009B3C16">
              <w:rPr>
                <w:rFonts w:ascii="Consolas" w:hAnsi="Consolas" w:cs="Consolas"/>
                <w:i/>
                <w:iCs/>
                <w:color w:val="A86200"/>
                <w:sz w:val="16"/>
                <w:szCs w:val="16"/>
              </w:rPr>
              <w:t>ref</w:t>
            </w:r>
            <w:r w:rsidRPr="009B3C16">
              <w:rPr>
                <w:rFonts w:ascii="Consolas" w:hAnsi="Consolas" w:cs="Consolas"/>
                <w:color w:val="000000"/>
                <w:sz w:val="16"/>
                <w:szCs w:val="16"/>
              </w:rPr>
              <w:t>;</w:t>
            </w:r>
            <w:proofErr w:type="gramEnd"/>
          </w:p>
          <w:p w14:paraId="05EB3458" w14:textId="04A21F8D"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leaf</w:t>
            </w:r>
            <w:r w:rsidRPr="009B3C16">
              <w:rPr>
                <w:rFonts w:ascii="Consolas" w:hAnsi="Consolas" w:cs="Consolas"/>
                <w:color w:val="000000"/>
                <w:sz w:val="16"/>
                <w:szCs w:val="16"/>
              </w:rPr>
              <w:t xml:space="preserve"> class-2-</w:t>
            </w:r>
            <w:r w:rsidR="007C0DFE">
              <w:rPr>
                <w:rFonts w:ascii="Consolas" w:hAnsi="Consolas" w:cs="Consolas"/>
                <w:color w:val="000000"/>
                <w:sz w:val="16"/>
                <w:szCs w:val="16"/>
              </w:rPr>
              <w:t>identifier</w:t>
            </w:r>
            <w:r w:rsidRPr="009B3C16">
              <w:rPr>
                <w:rFonts w:ascii="Consolas" w:hAnsi="Consolas" w:cs="Consolas"/>
                <w:color w:val="000000"/>
                <w:sz w:val="16"/>
                <w:szCs w:val="16"/>
              </w:rPr>
              <w:t xml:space="preserve"> {</w:t>
            </w:r>
          </w:p>
          <w:p w14:paraId="2B43CB44"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type</w:t>
            </w:r>
            <w:r w:rsidRPr="009B3C16">
              <w:rPr>
                <w:rFonts w:ascii="Consolas" w:hAnsi="Consolas" w:cs="Consolas"/>
                <w:color w:val="000000"/>
                <w:sz w:val="16"/>
                <w:szCs w:val="16"/>
              </w:rPr>
              <w:t xml:space="preserve"> </w:t>
            </w:r>
            <w:proofErr w:type="spellStart"/>
            <w:r w:rsidRPr="009B3C16">
              <w:rPr>
                <w:rFonts w:ascii="Consolas" w:hAnsi="Consolas" w:cs="Consolas"/>
                <w:color w:val="008080"/>
                <w:sz w:val="16"/>
                <w:szCs w:val="16"/>
              </w:rPr>
              <w:t>leafref</w:t>
            </w:r>
            <w:proofErr w:type="spellEnd"/>
            <w:r w:rsidRPr="009B3C16">
              <w:rPr>
                <w:rFonts w:ascii="Consolas" w:hAnsi="Consolas" w:cs="Consolas"/>
                <w:color w:val="000000"/>
                <w:sz w:val="16"/>
                <w:szCs w:val="16"/>
              </w:rPr>
              <w:t xml:space="preserve"> {</w:t>
            </w:r>
          </w:p>
          <w:p w14:paraId="62D9CB7D" w14:textId="68FBD7F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path</w:t>
            </w:r>
            <w:r w:rsidRPr="009B3C16">
              <w:rPr>
                <w:rFonts w:ascii="Consolas" w:hAnsi="Consolas" w:cs="Consolas"/>
                <w:color w:val="000000"/>
                <w:sz w:val="16"/>
                <w:szCs w:val="16"/>
              </w:rPr>
              <w:t xml:space="preserve"> </w:t>
            </w:r>
            <w:r w:rsidRPr="009B3C16">
              <w:rPr>
                <w:rFonts w:ascii="Consolas" w:hAnsi="Consolas" w:cs="Consolas"/>
                <w:color w:val="008000"/>
                <w:sz w:val="16"/>
                <w:szCs w:val="16"/>
              </w:rPr>
              <w:t>'</w:t>
            </w:r>
            <w:r w:rsidR="00F12249" w:rsidRPr="009B3C16">
              <w:rPr>
                <w:rFonts w:ascii="Consolas" w:hAnsi="Consolas" w:cs="Consolas"/>
                <w:color w:val="008000"/>
                <w:sz w:val="16"/>
                <w:szCs w:val="16"/>
              </w:rPr>
              <w:t>model:class-1/</w:t>
            </w:r>
            <w:r w:rsidRPr="009B3C16">
              <w:rPr>
                <w:rFonts w:ascii="Consolas" w:hAnsi="Consolas" w:cs="Consolas"/>
                <w:color w:val="008000"/>
                <w:sz w:val="16"/>
                <w:szCs w:val="16"/>
              </w:rPr>
              <w:t>model:class-2/</w:t>
            </w:r>
            <w:proofErr w:type="spellStart"/>
            <w:proofErr w:type="gramStart"/>
            <w:r w:rsidRPr="009B3C16">
              <w:rPr>
                <w:rFonts w:ascii="Consolas" w:hAnsi="Consolas" w:cs="Consolas"/>
                <w:color w:val="008000"/>
                <w:sz w:val="16"/>
                <w:szCs w:val="16"/>
              </w:rPr>
              <w:t>model:uuid</w:t>
            </w:r>
            <w:proofErr w:type="spellEnd"/>
            <w:proofErr w:type="gramEnd"/>
            <w:r w:rsidRPr="009B3C16">
              <w:rPr>
                <w:rFonts w:ascii="Consolas" w:hAnsi="Consolas" w:cs="Consolas"/>
                <w:color w:val="008000"/>
                <w:sz w:val="16"/>
                <w:szCs w:val="16"/>
              </w:rPr>
              <w:t>'</w:t>
            </w:r>
            <w:r w:rsidRPr="009B3C16">
              <w:rPr>
                <w:rFonts w:ascii="Consolas" w:hAnsi="Consolas" w:cs="Consolas"/>
                <w:color w:val="000000"/>
                <w:sz w:val="16"/>
                <w:szCs w:val="16"/>
              </w:rPr>
              <w:t>;</w:t>
            </w:r>
          </w:p>
          <w:p w14:paraId="586067CE"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t>}</w:t>
            </w:r>
          </w:p>
          <w:p w14:paraId="057B2B2C"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6133E896"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w:t>
            </w:r>
          </w:p>
          <w:p w14:paraId="1F6EA5C6"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72DA6A41"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80"/>
                <w:sz w:val="16"/>
                <w:szCs w:val="16"/>
              </w:rPr>
              <w:t>grouping</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class-3-</w:t>
            </w:r>
            <w:r w:rsidRPr="00F21052">
              <w:rPr>
                <w:rFonts w:ascii="Consolas" w:hAnsi="Consolas" w:cs="Consolas"/>
                <w:i/>
                <w:iCs/>
                <w:color w:val="A86200"/>
                <w:sz w:val="16"/>
                <w:szCs w:val="16"/>
                <w:highlight w:val="green"/>
              </w:rPr>
              <w:t>ref</w:t>
            </w:r>
            <w:r w:rsidRPr="009B3C16">
              <w:rPr>
                <w:rFonts w:ascii="Consolas" w:hAnsi="Consolas" w:cs="Consolas"/>
                <w:color w:val="000000"/>
                <w:sz w:val="16"/>
                <w:szCs w:val="16"/>
              </w:rPr>
              <w:t xml:space="preserve"> {</w:t>
            </w:r>
          </w:p>
          <w:p w14:paraId="402B2AD6"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uses</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class-1-</w:t>
            </w:r>
            <w:proofErr w:type="gramStart"/>
            <w:r w:rsidRPr="009B3C16">
              <w:rPr>
                <w:rFonts w:ascii="Consolas" w:hAnsi="Consolas" w:cs="Consolas"/>
                <w:i/>
                <w:iCs/>
                <w:color w:val="A86200"/>
                <w:sz w:val="16"/>
                <w:szCs w:val="16"/>
              </w:rPr>
              <w:t>ref</w:t>
            </w:r>
            <w:r w:rsidRPr="009B3C16">
              <w:rPr>
                <w:rFonts w:ascii="Consolas" w:hAnsi="Consolas" w:cs="Consolas"/>
                <w:color w:val="000000"/>
                <w:sz w:val="16"/>
                <w:szCs w:val="16"/>
              </w:rPr>
              <w:t>;</w:t>
            </w:r>
            <w:proofErr w:type="gramEnd"/>
          </w:p>
          <w:p w14:paraId="53172AE2"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leaf</w:t>
            </w:r>
            <w:r w:rsidRPr="009B3C16">
              <w:rPr>
                <w:rFonts w:ascii="Consolas" w:hAnsi="Consolas" w:cs="Consolas"/>
                <w:color w:val="000000"/>
                <w:sz w:val="16"/>
                <w:szCs w:val="16"/>
              </w:rPr>
              <w:t xml:space="preserve"> class-3-name {</w:t>
            </w:r>
          </w:p>
          <w:p w14:paraId="3AD50375"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type</w:t>
            </w:r>
            <w:r w:rsidRPr="009B3C16">
              <w:rPr>
                <w:rFonts w:ascii="Consolas" w:hAnsi="Consolas" w:cs="Consolas"/>
                <w:color w:val="000000"/>
                <w:sz w:val="16"/>
                <w:szCs w:val="16"/>
              </w:rPr>
              <w:t xml:space="preserve"> </w:t>
            </w:r>
            <w:proofErr w:type="spellStart"/>
            <w:r w:rsidRPr="009B3C16">
              <w:rPr>
                <w:rFonts w:ascii="Consolas" w:hAnsi="Consolas" w:cs="Consolas"/>
                <w:color w:val="008080"/>
                <w:sz w:val="16"/>
                <w:szCs w:val="16"/>
              </w:rPr>
              <w:t>leafref</w:t>
            </w:r>
            <w:proofErr w:type="spellEnd"/>
            <w:r w:rsidRPr="009B3C16">
              <w:rPr>
                <w:rFonts w:ascii="Consolas" w:hAnsi="Consolas" w:cs="Consolas"/>
                <w:color w:val="000000"/>
                <w:sz w:val="16"/>
                <w:szCs w:val="16"/>
              </w:rPr>
              <w:t xml:space="preserve"> {</w:t>
            </w:r>
          </w:p>
          <w:p w14:paraId="18F273CD" w14:textId="67620D22"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path</w:t>
            </w:r>
            <w:r w:rsidRPr="009B3C16">
              <w:rPr>
                <w:rFonts w:ascii="Consolas" w:hAnsi="Consolas" w:cs="Consolas"/>
                <w:color w:val="000000"/>
                <w:sz w:val="16"/>
                <w:szCs w:val="16"/>
              </w:rPr>
              <w:t xml:space="preserve"> </w:t>
            </w:r>
            <w:r w:rsidRPr="009B3C16">
              <w:rPr>
                <w:rFonts w:ascii="Consolas" w:hAnsi="Consolas" w:cs="Consolas"/>
                <w:color w:val="008000"/>
                <w:sz w:val="16"/>
                <w:szCs w:val="16"/>
              </w:rPr>
              <w:t>'</w:t>
            </w:r>
            <w:r w:rsidR="007D4925" w:rsidRPr="009B3C16">
              <w:rPr>
                <w:rFonts w:ascii="Consolas" w:hAnsi="Consolas" w:cs="Consolas"/>
                <w:color w:val="008000"/>
                <w:sz w:val="16"/>
                <w:szCs w:val="16"/>
              </w:rPr>
              <w:t>model:class-1/</w:t>
            </w:r>
            <w:r w:rsidRPr="009B3C16">
              <w:rPr>
                <w:rFonts w:ascii="Consolas" w:hAnsi="Consolas" w:cs="Consolas"/>
                <w:color w:val="008000"/>
                <w:sz w:val="16"/>
                <w:szCs w:val="16"/>
              </w:rPr>
              <w:t>model:class-3/</w:t>
            </w:r>
            <w:proofErr w:type="spellStart"/>
            <w:r w:rsidRPr="009B3C16">
              <w:rPr>
                <w:rFonts w:ascii="Consolas" w:hAnsi="Consolas" w:cs="Consolas"/>
                <w:color w:val="008000"/>
                <w:sz w:val="16"/>
                <w:szCs w:val="16"/>
              </w:rPr>
              <w:t>model:name</w:t>
            </w:r>
            <w:proofErr w:type="spellEnd"/>
            <w:proofErr w:type="gramStart"/>
            <w:r w:rsidRPr="009B3C16">
              <w:rPr>
                <w:rFonts w:ascii="Consolas" w:hAnsi="Consolas" w:cs="Consolas"/>
                <w:color w:val="008000"/>
                <w:sz w:val="16"/>
                <w:szCs w:val="16"/>
              </w:rPr>
              <w:t>'</w:t>
            </w:r>
            <w:r w:rsidRPr="009B3C16">
              <w:rPr>
                <w:rFonts w:ascii="Consolas" w:hAnsi="Consolas" w:cs="Consolas"/>
                <w:color w:val="000000"/>
                <w:sz w:val="16"/>
                <w:szCs w:val="16"/>
              </w:rPr>
              <w:t>;</w:t>
            </w:r>
            <w:proofErr w:type="gramEnd"/>
          </w:p>
          <w:p w14:paraId="28514036"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t>}</w:t>
            </w:r>
          </w:p>
          <w:p w14:paraId="50192F0F"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712F2B50"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w:t>
            </w:r>
            <w:r w:rsidRPr="009B3C16">
              <w:rPr>
                <w:rFonts w:ascii="Consolas" w:hAnsi="Consolas" w:cs="Consolas"/>
                <w:color w:val="000000"/>
                <w:sz w:val="16"/>
                <w:szCs w:val="16"/>
              </w:rPr>
              <w:tab/>
            </w:r>
          </w:p>
          <w:p w14:paraId="399D863D"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6B339478" w14:textId="0978F5BB"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80"/>
                <w:sz w:val="16"/>
                <w:szCs w:val="16"/>
              </w:rPr>
              <w:t>grouping</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class-4-</w:t>
            </w:r>
            <w:r w:rsidRPr="00F21052">
              <w:rPr>
                <w:rFonts w:ascii="Consolas" w:hAnsi="Consolas" w:cs="Consolas"/>
                <w:i/>
                <w:iCs/>
                <w:color w:val="A86200"/>
                <w:sz w:val="16"/>
                <w:szCs w:val="16"/>
                <w:highlight w:val="green"/>
              </w:rPr>
              <w:t>ref-1</w:t>
            </w:r>
            <w:r w:rsidRPr="009B3C16">
              <w:rPr>
                <w:rFonts w:ascii="Consolas" w:hAnsi="Consolas" w:cs="Consolas"/>
                <w:color w:val="000000"/>
                <w:sz w:val="16"/>
                <w:szCs w:val="16"/>
              </w:rPr>
              <w:t xml:space="preserve"> {</w:t>
            </w:r>
          </w:p>
          <w:p w14:paraId="34D3B648"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uses</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class-2-</w:t>
            </w:r>
            <w:proofErr w:type="gramStart"/>
            <w:r w:rsidRPr="009B3C16">
              <w:rPr>
                <w:rFonts w:ascii="Consolas" w:hAnsi="Consolas" w:cs="Consolas"/>
                <w:i/>
                <w:iCs/>
                <w:color w:val="A86200"/>
                <w:sz w:val="16"/>
                <w:szCs w:val="16"/>
              </w:rPr>
              <w:t>ref</w:t>
            </w:r>
            <w:r w:rsidRPr="009B3C16">
              <w:rPr>
                <w:rFonts w:ascii="Consolas" w:hAnsi="Consolas" w:cs="Consolas"/>
                <w:color w:val="000000"/>
                <w:sz w:val="16"/>
                <w:szCs w:val="16"/>
              </w:rPr>
              <w:t>;</w:t>
            </w:r>
            <w:proofErr w:type="gramEnd"/>
          </w:p>
          <w:p w14:paraId="3904B735" w14:textId="421339F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leaf</w:t>
            </w:r>
            <w:r w:rsidRPr="009B3C16">
              <w:rPr>
                <w:rFonts w:ascii="Consolas" w:hAnsi="Consolas" w:cs="Consolas"/>
                <w:color w:val="000000"/>
                <w:sz w:val="16"/>
                <w:szCs w:val="16"/>
              </w:rPr>
              <w:t xml:space="preserve"> class-4-</w:t>
            </w:r>
            <w:r w:rsidR="007C0DFE">
              <w:rPr>
                <w:rFonts w:ascii="Consolas" w:hAnsi="Consolas" w:cs="Consolas"/>
                <w:color w:val="000000"/>
                <w:sz w:val="16"/>
                <w:szCs w:val="16"/>
              </w:rPr>
              <w:t>identifier</w:t>
            </w:r>
            <w:r w:rsidRPr="009B3C16">
              <w:rPr>
                <w:rFonts w:ascii="Consolas" w:hAnsi="Consolas" w:cs="Consolas"/>
                <w:color w:val="000000"/>
                <w:sz w:val="16"/>
                <w:szCs w:val="16"/>
              </w:rPr>
              <w:t xml:space="preserve"> {</w:t>
            </w:r>
          </w:p>
          <w:p w14:paraId="04F537EF"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type</w:t>
            </w:r>
            <w:r w:rsidRPr="009B3C16">
              <w:rPr>
                <w:rFonts w:ascii="Consolas" w:hAnsi="Consolas" w:cs="Consolas"/>
                <w:color w:val="000000"/>
                <w:sz w:val="16"/>
                <w:szCs w:val="16"/>
              </w:rPr>
              <w:t xml:space="preserve"> </w:t>
            </w:r>
            <w:proofErr w:type="spellStart"/>
            <w:r w:rsidRPr="009B3C16">
              <w:rPr>
                <w:rFonts w:ascii="Consolas" w:hAnsi="Consolas" w:cs="Consolas"/>
                <w:color w:val="008080"/>
                <w:sz w:val="16"/>
                <w:szCs w:val="16"/>
              </w:rPr>
              <w:t>leafref</w:t>
            </w:r>
            <w:proofErr w:type="spellEnd"/>
            <w:r w:rsidRPr="009B3C16">
              <w:rPr>
                <w:rFonts w:ascii="Consolas" w:hAnsi="Consolas" w:cs="Consolas"/>
                <w:color w:val="000000"/>
                <w:sz w:val="16"/>
                <w:szCs w:val="16"/>
              </w:rPr>
              <w:t xml:space="preserve"> {</w:t>
            </w:r>
          </w:p>
          <w:p w14:paraId="4E6F90D5" w14:textId="04A32B26"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path</w:t>
            </w:r>
            <w:r w:rsidRPr="009B3C16">
              <w:rPr>
                <w:rFonts w:ascii="Consolas" w:hAnsi="Consolas" w:cs="Consolas"/>
                <w:color w:val="000000"/>
                <w:sz w:val="16"/>
                <w:szCs w:val="16"/>
              </w:rPr>
              <w:t xml:space="preserve"> </w:t>
            </w:r>
            <w:r w:rsidRPr="009B3C16">
              <w:rPr>
                <w:rFonts w:ascii="Consolas" w:hAnsi="Consolas" w:cs="Consolas"/>
                <w:color w:val="008000"/>
                <w:sz w:val="16"/>
                <w:szCs w:val="16"/>
              </w:rPr>
              <w:t>'</w:t>
            </w:r>
            <w:r w:rsidR="007D4925" w:rsidRPr="009B3C16">
              <w:rPr>
                <w:rFonts w:ascii="Consolas" w:hAnsi="Consolas" w:cs="Consolas"/>
                <w:color w:val="008000"/>
                <w:sz w:val="16"/>
                <w:szCs w:val="16"/>
              </w:rPr>
              <w:t>model:class-1/</w:t>
            </w:r>
            <w:r w:rsidR="007D4925">
              <w:rPr>
                <w:rFonts w:ascii="Consolas" w:hAnsi="Consolas" w:cs="Consolas"/>
                <w:color w:val="008000"/>
                <w:sz w:val="16"/>
                <w:szCs w:val="16"/>
              </w:rPr>
              <w:t>model:class-2</w:t>
            </w:r>
            <w:r w:rsidR="007D4925" w:rsidRPr="009B3C16">
              <w:rPr>
                <w:rFonts w:ascii="Consolas" w:hAnsi="Consolas" w:cs="Consolas"/>
                <w:color w:val="008000"/>
                <w:sz w:val="16"/>
                <w:szCs w:val="16"/>
              </w:rPr>
              <w:t>/</w:t>
            </w:r>
            <w:r w:rsidRPr="009B3C16">
              <w:rPr>
                <w:rFonts w:ascii="Consolas" w:hAnsi="Consolas" w:cs="Consolas"/>
                <w:color w:val="008000"/>
                <w:sz w:val="16"/>
                <w:szCs w:val="16"/>
              </w:rPr>
              <w:t>model:class-4/</w:t>
            </w:r>
            <w:proofErr w:type="spellStart"/>
            <w:proofErr w:type="gramStart"/>
            <w:r w:rsidRPr="009B3C16">
              <w:rPr>
                <w:rFonts w:ascii="Consolas" w:hAnsi="Consolas" w:cs="Consolas"/>
                <w:color w:val="008000"/>
                <w:sz w:val="16"/>
                <w:szCs w:val="16"/>
              </w:rPr>
              <w:t>model:uuid</w:t>
            </w:r>
            <w:proofErr w:type="spellEnd"/>
            <w:proofErr w:type="gramEnd"/>
            <w:r w:rsidRPr="009B3C16">
              <w:rPr>
                <w:rFonts w:ascii="Consolas" w:hAnsi="Consolas" w:cs="Consolas"/>
                <w:color w:val="008000"/>
                <w:sz w:val="16"/>
                <w:szCs w:val="16"/>
              </w:rPr>
              <w:t>'</w:t>
            </w:r>
            <w:r w:rsidRPr="009B3C16">
              <w:rPr>
                <w:rFonts w:ascii="Consolas" w:hAnsi="Consolas" w:cs="Consolas"/>
                <w:color w:val="000000"/>
                <w:sz w:val="16"/>
                <w:szCs w:val="16"/>
              </w:rPr>
              <w:t>;</w:t>
            </w:r>
          </w:p>
          <w:p w14:paraId="29142062"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t>}</w:t>
            </w:r>
          </w:p>
          <w:p w14:paraId="042B23C0"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06072F8E"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leaf</w:t>
            </w:r>
            <w:r w:rsidRPr="009B3C16">
              <w:rPr>
                <w:rFonts w:ascii="Consolas" w:hAnsi="Consolas" w:cs="Consolas"/>
                <w:color w:val="000000"/>
                <w:sz w:val="16"/>
                <w:szCs w:val="16"/>
              </w:rPr>
              <w:t xml:space="preserve"> class-4-otherId {</w:t>
            </w:r>
          </w:p>
          <w:p w14:paraId="5CB813E8"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type</w:t>
            </w:r>
            <w:r w:rsidRPr="009B3C16">
              <w:rPr>
                <w:rFonts w:ascii="Consolas" w:hAnsi="Consolas" w:cs="Consolas"/>
                <w:color w:val="000000"/>
                <w:sz w:val="16"/>
                <w:szCs w:val="16"/>
              </w:rPr>
              <w:t xml:space="preserve"> </w:t>
            </w:r>
            <w:proofErr w:type="spellStart"/>
            <w:r w:rsidRPr="009B3C16">
              <w:rPr>
                <w:rFonts w:ascii="Consolas" w:hAnsi="Consolas" w:cs="Consolas"/>
                <w:color w:val="008080"/>
                <w:sz w:val="16"/>
                <w:szCs w:val="16"/>
              </w:rPr>
              <w:t>leafref</w:t>
            </w:r>
            <w:proofErr w:type="spellEnd"/>
            <w:r w:rsidRPr="009B3C16">
              <w:rPr>
                <w:rFonts w:ascii="Consolas" w:hAnsi="Consolas" w:cs="Consolas"/>
                <w:color w:val="000000"/>
                <w:sz w:val="16"/>
                <w:szCs w:val="16"/>
              </w:rPr>
              <w:t xml:space="preserve"> {</w:t>
            </w:r>
          </w:p>
          <w:p w14:paraId="1CE08366"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path</w:t>
            </w:r>
            <w:r w:rsidRPr="009B3C16">
              <w:rPr>
                <w:rFonts w:ascii="Consolas" w:hAnsi="Consolas" w:cs="Consolas"/>
                <w:color w:val="000000"/>
                <w:sz w:val="16"/>
                <w:szCs w:val="16"/>
              </w:rPr>
              <w:t xml:space="preserve"> </w:t>
            </w:r>
            <w:r w:rsidRPr="009B3C16">
              <w:rPr>
                <w:rFonts w:ascii="Consolas" w:hAnsi="Consolas" w:cs="Consolas"/>
                <w:color w:val="008000"/>
                <w:sz w:val="16"/>
                <w:szCs w:val="16"/>
              </w:rPr>
              <w:t>'model:class-4/</w:t>
            </w:r>
            <w:proofErr w:type="spellStart"/>
            <w:proofErr w:type="gramStart"/>
            <w:r w:rsidRPr="009B3C16">
              <w:rPr>
                <w:rFonts w:ascii="Consolas" w:hAnsi="Consolas" w:cs="Consolas"/>
                <w:color w:val="008000"/>
                <w:sz w:val="16"/>
                <w:szCs w:val="16"/>
              </w:rPr>
              <w:t>model:otherId</w:t>
            </w:r>
            <w:proofErr w:type="spellEnd"/>
            <w:proofErr w:type="gramEnd"/>
            <w:r w:rsidRPr="009B3C16">
              <w:rPr>
                <w:rFonts w:ascii="Consolas" w:hAnsi="Consolas" w:cs="Consolas"/>
                <w:color w:val="008000"/>
                <w:sz w:val="16"/>
                <w:szCs w:val="16"/>
              </w:rPr>
              <w:t>'</w:t>
            </w:r>
            <w:r w:rsidRPr="009B3C16">
              <w:rPr>
                <w:rFonts w:ascii="Consolas" w:hAnsi="Consolas" w:cs="Consolas"/>
                <w:color w:val="000000"/>
                <w:sz w:val="16"/>
                <w:szCs w:val="16"/>
              </w:rPr>
              <w:t>;</w:t>
            </w:r>
          </w:p>
          <w:p w14:paraId="6C1DAAE8"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t>}</w:t>
            </w:r>
          </w:p>
          <w:p w14:paraId="493271BA"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2F41D8B1"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w:t>
            </w:r>
          </w:p>
          <w:p w14:paraId="0C22DC44"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3068C7A3" w14:textId="1D390434"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80"/>
                <w:sz w:val="16"/>
                <w:szCs w:val="16"/>
              </w:rPr>
              <w:t>grouping</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class-4-</w:t>
            </w:r>
            <w:r w:rsidRPr="00F21052">
              <w:rPr>
                <w:rFonts w:ascii="Consolas" w:hAnsi="Consolas" w:cs="Consolas"/>
                <w:i/>
                <w:iCs/>
                <w:color w:val="A86200"/>
                <w:sz w:val="16"/>
                <w:szCs w:val="16"/>
                <w:highlight w:val="green"/>
              </w:rPr>
              <w:t>ref-2</w:t>
            </w:r>
            <w:r w:rsidRPr="009B3C16">
              <w:rPr>
                <w:rFonts w:ascii="Consolas" w:hAnsi="Consolas" w:cs="Consolas"/>
                <w:color w:val="000000"/>
                <w:sz w:val="16"/>
                <w:szCs w:val="16"/>
              </w:rPr>
              <w:t xml:space="preserve"> {</w:t>
            </w:r>
          </w:p>
          <w:p w14:paraId="3EBF9520"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uses</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class-3-</w:t>
            </w:r>
            <w:proofErr w:type="gramStart"/>
            <w:r w:rsidRPr="009B3C16">
              <w:rPr>
                <w:rFonts w:ascii="Consolas" w:hAnsi="Consolas" w:cs="Consolas"/>
                <w:i/>
                <w:iCs/>
                <w:color w:val="A86200"/>
                <w:sz w:val="16"/>
                <w:szCs w:val="16"/>
              </w:rPr>
              <w:t>ref</w:t>
            </w:r>
            <w:r w:rsidRPr="009B3C16">
              <w:rPr>
                <w:rFonts w:ascii="Consolas" w:hAnsi="Consolas" w:cs="Consolas"/>
                <w:color w:val="000000"/>
                <w:sz w:val="16"/>
                <w:szCs w:val="16"/>
              </w:rPr>
              <w:t>;</w:t>
            </w:r>
            <w:proofErr w:type="gramEnd"/>
          </w:p>
          <w:p w14:paraId="56C8CF74" w14:textId="00314A05"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leaf</w:t>
            </w:r>
            <w:r w:rsidRPr="009B3C16">
              <w:rPr>
                <w:rFonts w:ascii="Consolas" w:hAnsi="Consolas" w:cs="Consolas"/>
                <w:color w:val="000000"/>
                <w:sz w:val="16"/>
                <w:szCs w:val="16"/>
              </w:rPr>
              <w:t xml:space="preserve"> class-4-</w:t>
            </w:r>
            <w:r w:rsidR="007C0DFE">
              <w:rPr>
                <w:rFonts w:ascii="Consolas" w:hAnsi="Consolas" w:cs="Consolas"/>
                <w:color w:val="000000"/>
                <w:sz w:val="16"/>
                <w:szCs w:val="16"/>
              </w:rPr>
              <w:t>identifier</w:t>
            </w:r>
            <w:r w:rsidRPr="009B3C16">
              <w:rPr>
                <w:rFonts w:ascii="Consolas" w:hAnsi="Consolas" w:cs="Consolas"/>
                <w:color w:val="000000"/>
                <w:sz w:val="16"/>
                <w:szCs w:val="16"/>
              </w:rPr>
              <w:t xml:space="preserve"> {</w:t>
            </w:r>
          </w:p>
          <w:p w14:paraId="70CB8561"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type</w:t>
            </w:r>
            <w:r w:rsidRPr="009B3C16">
              <w:rPr>
                <w:rFonts w:ascii="Consolas" w:hAnsi="Consolas" w:cs="Consolas"/>
                <w:color w:val="000000"/>
                <w:sz w:val="16"/>
                <w:szCs w:val="16"/>
              </w:rPr>
              <w:t xml:space="preserve"> </w:t>
            </w:r>
            <w:proofErr w:type="spellStart"/>
            <w:r w:rsidRPr="009B3C16">
              <w:rPr>
                <w:rFonts w:ascii="Consolas" w:hAnsi="Consolas" w:cs="Consolas"/>
                <w:color w:val="008080"/>
                <w:sz w:val="16"/>
                <w:szCs w:val="16"/>
              </w:rPr>
              <w:t>leafref</w:t>
            </w:r>
            <w:proofErr w:type="spellEnd"/>
            <w:r w:rsidRPr="009B3C16">
              <w:rPr>
                <w:rFonts w:ascii="Consolas" w:hAnsi="Consolas" w:cs="Consolas"/>
                <w:color w:val="000000"/>
                <w:sz w:val="16"/>
                <w:szCs w:val="16"/>
              </w:rPr>
              <w:t xml:space="preserve"> {</w:t>
            </w:r>
          </w:p>
          <w:p w14:paraId="4AC8DE30" w14:textId="0EE8533B"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path</w:t>
            </w:r>
            <w:r w:rsidRPr="009B3C16">
              <w:rPr>
                <w:rFonts w:ascii="Consolas" w:hAnsi="Consolas" w:cs="Consolas"/>
                <w:color w:val="000000"/>
                <w:sz w:val="16"/>
                <w:szCs w:val="16"/>
              </w:rPr>
              <w:t xml:space="preserve"> </w:t>
            </w:r>
            <w:r w:rsidRPr="009B3C16">
              <w:rPr>
                <w:rFonts w:ascii="Consolas" w:hAnsi="Consolas" w:cs="Consolas"/>
                <w:color w:val="008000"/>
                <w:sz w:val="16"/>
                <w:szCs w:val="16"/>
              </w:rPr>
              <w:t>'</w:t>
            </w:r>
            <w:r w:rsidR="007D4925" w:rsidRPr="009B3C16">
              <w:rPr>
                <w:rFonts w:ascii="Consolas" w:hAnsi="Consolas" w:cs="Consolas"/>
                <w:color w:val="008000"/>
                <w:sz w:val="16"/>
                <w:szCs w:val="16"/>
              </w:rPr>
              <w:t>model:class-1/</w:t>
            </w:r>
            <w:r w:rsidR="007D4925">
              <w:rPr>
                <w:rFonts w:ascii="Consolas" w:hAnsi="Consolas" w:cs="Consolas"/>
                <w:color w:val="008000"/>
                <w:sz w:val="16"/>
                <w:szCs w:val="16"/>
              </w:rPr>
              <w:t>model:class-3</w:t>
            </w:r>
            <w:r w:rsidR="007D4925" w:rsidRPr="009B3C16">
              <w:rPr>
                <w:rFonts w:ascii="Consolas" w:hAnsi="Consolas" w:cs="Consolas"/>
                <w:color w:val="008000"/>
                <w:sz w:val="16"/>
                <w:szCs w:val="16"/>
              </w:rPr>
              <w:t>/</w:t>
            </w:r>
            <w:r w:rsidRPr="009B3C16">
              <w:rPr>
                <w:rFonts w:ascii="Consolas" w:hAnsi="Consolas" w:cs="Consolas"/>
                <w:color w:val="008000"/>
                <w:sz w:val="16"/>
                <w:szCs w:val="16"/>
              </w:rPr>
              <w:t>model:class-4/</w:t>
            </w:r>
            <w:proofErr w:type="spellStart"/>
            <w:proofErr w:type="gramStart"/>
            <w:r w:rsidRPr="009B3C16">
              <w:rPr>
                <w:rFonts w:ascii="Consolas" w:hAnsi="Consolas" w:cs="Consolas"/>
                <w:color w:val="008000"/>
                <w:sz w:val="16"/>
                <w:szCs w:val="16"/>
              </w:rPr>
              <w:t>model:uuid</w:t>
            </w:r>
            <w:proofErr w:type="spellEnd"/>
            <w:proofErr w:type="gramEnd"/>
            <w:r w:rsidRPr="009B3C16">
              <w:rPr>
                <w:rFonts w:ascii="Consolas" w:hAnsi="Consolas" w:cs="Consolas"/>
                <w:color w:val="008000"/>
                <w:sz w:val="16"/>
                <w:szCs w:val="16"/>
              </w:rPr>
              <w:t>'</w:t>
            </w:r>
            <w:r w:rsidRPr="009B3C16">
              <w:rPr>
                <w:rFonts w:ascii="Consolas" w:hAnsi="Consolas" w:cs="Consolas"/>
                <w:color w:val="000000"/>
                <w:sz w:val="16"/>
                <w:szCs w:val="16"/>
              </w:rPr>
              <w:t>;</w:t>
            </w:r>
          </w:p>
          <w:p w14:paraId="1700AC56"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t>}</w:t>
            </w:r>
          </w:p>
          <w:p w14:paraId="0FE00B01"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2112DBD7"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leaf</w:t>
            </w:r>
            <w:r w:rsidRPr="009B3C16">
              <w:rPr>
                <w:rFonts w:ascii="Consolas" w:hAnsi="Consolas" w:cs="Consolas"/>
                <w:color w:val="000000"/>
                <w:sz w:val="16"/>
                <w:szCs w:val="16"/>
              </w:rPr>
              <w:t xml:space="preserve"> class-4-otherId {</w:t>
            </w:r>
          </w:p>
          <w:p w14:paraId="6B887C9A"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type</w:t>
            </w:r>
            <w:r w:rsidRPr="009B3C16">
              <w:rPr>
                <w:rFonts w:ascii="Consolas" w:hAnsi="Consolas" w:cs="Consolas"/>
                <w:color w:val="000000"/>
                <w:sz w:val="16"/>
                <w:szCs w:val="16"/>
              </w:rPr>
              <w:t xml:space="preserve"> </w:t>
            </w:r>
            <w:proofErr w:type="spellStart"/>
            <w:r w:rsidRPr="009B3C16">
              <w:rPr>
                <w:rFonts w:ascii="Consolas" w:hAnsi="Consolas" w:cs="Consolas"/>
                <w:color w:val="008080"/>
                <w:sz w:val="16"/>
                <w:szCs w:val="16"/>
              </w:rPr>
              <w:t>leafref</w:t>
            </w:r>
            <w:proofErr w:type="spellEnd"/>
            <w:r w:rsidRPr="009B3C16">
              <w:rPr>
                <w:rFonts w:ascii="Consolas" w:hAnsi="Consolas" w:cs="Consolas"/>
                <w:color w:val="000000"/>
                <w:sz w:val="16"/>
                <w:szCs w:val="16"/>
              </w:rPr>
              <w:t xml:space="preserve"> {</w:t>
            </w:r>
          </w:p>
          <w:p w14:paraId="6E21144E"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path</w:t>
            </w:r>
            <w:r w:rsidRPr="009B3C16">
              <w:rPr>
                <w:rFonts w:ascii="Consolas" w:hAnsi="Consolas" w:cs="Consolas"/>
                <w:color w:val="000000"/>
                <w:sz w:val="16"/>
                <w:szCs w:val="16"/>
              </w:rPr>
              <w:t xml:space="preserve"> </w:t>
            </w:r>
            <w:r w:rsidRPr="009B3C16">
              <w:rPr>
                <w:rFonts w:ascii="Consolas" w:hAnsi="Consolas" w:cs="Consolas"/>
                <w:color w:val="008000"/>
                <w:sz w:val="16"/>
                <w:szCs w:val="16"/>
              </w:rPr>
              <w:t>'model:class-4/</w:t>
            </w:r>
            <w:proofErr w:type="spellStart"/>
            <w:proofErr w:type="gramStart"/>
            <w:r w:rsidRPr="009B3C16">
              <w:rPr>
                <w:rFonts w:ascii="Consolas" w:hAnsi="Consolas" w:cs="Consolas"/>
                <w:color w:val="008000"/>
                <w:sz w:val="16"/>
                <w:szCs w:val="16"/>
              </w:rPr>
              <w:t>model:otherId</w:t>
            </w:r>
            <w:proofErr w:type="spellEnd"/>
            <w:proofErr w:type="gramEnd"/>
            <w:r w:rsidRPr="009B3C16">
              <w:rPr>
                <w:rFonts w:ascii="Consolas" w:hAnsi="Consolas" w:cs="Consolas"/>
                <w:color w:val="008000"/>
                <w:sz w:val="16"/>
                <w:szCs w:val="16"/>
              </w:rPr>
              <w:t>'</w:t>
            </w:r>
            <w:r w:rsidRPr="009B3C16">
              <w:rPr>
                <w:rFonts w:ascii="Consolas" w:hAnsi="Consolas" w:cs="Consolas"/>
                <w:color w:val="000000"/>
                <w:sz w:val="16"/>
                <w:szCs w:val="16"/>
              </w:rPr>
              <w:t>;</w:t>
            </w:r>
          </w:p>
          <w:p w14:paraId="0614F7FD"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t>}</w:t>
            </w:r>
          </w:p>
          <w:p w14:paraId="6D7A5DEE"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065F1912" w14:textId="5464DCFB" w:rsidR="00BF62F4" w:rsidRDefault="00BF62F4" w:rsidP="00BF62F4">
            <w:pPr>
              <w:spacing w:before="40" w:after="40"/>
              <w:rPr>
                <w:rFonts w:ascii="Consolas" w:hAnsi="Consolas" w:cs="Consolas"/>
                <w:color w:val="000000"/>
                <w:sz w:val="16"/>
                <w:szCs w:val="16"/>
              </w:rPr>
            </w:pPr>
            <w:r w:rsidRPr="009B3C16">
              <w:rPr>
                <w:rFonts w:ascii="Consolas" w:hAnsi="Consolas" w:cs="Consolas"/>
                <w:color w:val="000000"/>
                <w:sz w:val="16"/>
                <w:szCs w:val="16"/>
              </w:rPr>
              <w:t>}</w:t>
            </w:r>
          </w:p>
          <w:p w14:paraId="3C7E772E" w14:textId="77777777" w:rsidR="00BF62F4" w:rsidRDefault="00BF62F4" w:rsidP="00BF62F4">
            <w:pPr>
              <w:spacing w:before="40" w:after="40"/>
              <w:rPr>
                <w:rFonts w:ascii="Consolas" w:hAnsi="Consolas" w:cs="Consolas"/>
                <w:color w:val="000000"/>
                <w:sz w:val="16"/>
                <w:szCs w:val="16"/>
              </w:rPr>
            </w:pPr>
          </w:p>
          <w:p w14:paraId="40DD5A98" w14:textId="557C8AA2" w:rsidR="00BF62F4" w:rsidRDefault="00BF62F4" w:rsidP="00BF62F4">
            <w:pPr>
              <w:spacing w:before="40" w:after="40"/>
              <w:rPr>
                <w:szCs w:val="24"/>
              </w:rPr>
            </w:pPr>
            <w:r w:rsidRPr="005907D4">
              <w:rPr>
                <w:color w:val="auto"/>
                <w:highlight w:val="green"/>
              </w:rPr>
              <w:t>Information added by the tool</w:t>
            </w:r>
          </w:p>
        </w:tc>
        <w:tc>
          <w:tcPr>
            <w:tcW w:w="5219" w:type="dxa"/>
            <w:gridSpan w:val="4"/>
          </w:tcPr>
          <w:p w14:paraId="05081B72"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w:t>
            </w:r>
          </w:p>
          <w:p w14:paraId="2311A6BA"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 xml:space="preserve">* </w:t>
            </w:r>
            <w:proofErr w:type="gramStart"/>
            <w:r w:rsidRPr="009B3C16">
              <w:rPr>
                <w:rFonts w:ascii="Consolas" w:hAnsi="Consolas" w:cs="Consolas"/>
                <w:color w:val="802020"/>
                <w:sz w:val="16"/>
                <w:szCs w:val="16"/>
              </w:rPr>
              <w:t>grouping</w:t>
            </w:r>
            <w:proofErr w:type="gramEnd"/>
            <w:r w:rsidRPr="009B3C16">
              <w:rPr>
                <w:rFonts w:ascii="Consolas" w:hAnsi="Consolas" w:cs="Consolas"/>
                <w:color w:val="802020"/>
                <w:sz w:val="16"/>
                <w:szCs w:val="16"/>
              </w:rPr>
              <w:t xml:space="preserve"> statements for object classes</w:t>
            </w:r>
          </w:p>
          <w:p w14:paraId="7735FDE4"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802020"/>
                <w:sz w:val="16"/>
                <w:szCs w:val="16"/>
              </w:rPr>
              <w:t>****************************************/</w:t>
            </w:r>
          </w:p>
          <w:p w14:paraId="6D5A093D"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32215B47"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80"/>
                <w:sz w:val="16"/>
                <w:szCs w:val="16"/>
              </w:rPr>
              <w:t>grouping</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class-5</w:t>
            </w:r>
            <w:r w:rsidRPr="009B3C16">
              <w:rPr>
                <w:rFonts w:ascii="Consolas" w:hAnsi="Consolas" w:cs="Consolas"/>
                <w:color w:val="000000"/>
                <w:sz w:val="16"/>
                <w:szCs w:val="16"/>
              </w:rPr>
              <w:t xml:space="preserve"> {</w:t>
            </w:r>
          </w:p>
          <w:p w14:paraId="44B77ED8"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container</w:t>
            </w:r>
            <w:r w:rsidRPr="009B3C16">
              <w:rPr>
                <w:rFonts w:ascii="Consolas" w:hAnsi="Consolas" w:cs="Consolas"/>
                <w:color w:val="000000"/>
                <w:sz w:val="16"/>
                <w:szCs w:val="16"/>
              </w:rPr>
              <w:t xml:space="preserve"> class-2 {</w:t>
            </w:r>
          </w:p>
          <w:p w14:paraId="4E8A0C52"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uses</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class-2-</w:t>
            </w:r>
            <w:proofErr w:type="gramStart"/>
            <w:r w:rsidRPr="009B3C16">
              <w:rPr>
                <w:rFonts w:ascii="Consolas" w:hAnsi="Consolas" w:cs="Consolas"/>
                <w:i/>
                <w:iCs/>
                <w:color w:val="A86200"/>
                <w:sz w:val="16"/>
                <w:szCs w:val="16"/>
              </w:rPr>
              <w:t>ref</w:t>
            </w:r>
            <w:r w:rsidRPr="009B3C16">
              <w:rPr>
                <w:rFonts w:ascii="Consolas" w:hAnsi="Consolas" w:cs="Consolas"/>
                <w:color w:val="000000"/>
                <w:sz w:val="16"/>
                <w:szCs w:val="16"/>
              </w:rPr>
              <w:t>;</w:t>
            </w:r>
            <w:proofErr w:type="gramEnd"/>
          </w:p>
          <w:p w14:paraId="21077630"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364DE575"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w:t>
            </w:r>
          </w:p>
          <w:p w14:paraId="6568810F"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752C0831"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80"/>
                <w:sz w:val="16"/>
                <w:szCs w:val="16"/>
              </w:rPr>
              <w:t>grouping</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class-6</w:t>
            </w:r>
            <w:r w:rsidRPr="009B3C16">
              <w:rPr>
                <w:rFonts w:ascii="Consolas" w:hAnsi="Consolas" w:cs="Consolas"/>
                <w:color w:val="000000"/>
                <w:sz w:val="16"/>
                <w:szCs w:val="16"/>
              </w:rPr>
              <w:t xml:space="preserve"> {</w:t>
            </w:r>
          </w:p>
          <w:p w14:paraId="354347A6"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container</w:t>
            </w:r>
            <w:r w:rsidRPr="009B3C16">
              <w:rPr>
                <w:rFonts w:ascii="Consolas" w:hAnsi="Consolas" w:cs="Consolas"/>
                <w:color w:val="000000"/>
                <w:sz w:val="16"/>
                <w:szCs w:val="16"/>
              </w:rPr>
              <w:t xml:space="preserve"> class-4 {</w:t>
            </w:r>
          </w:p>
          <w:p w14:paraId="71206AEB" w14:textId="5A796220"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uses</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class-4-ref</w:t>
            </w:r>
            <w:r>
              <w:rPr>
                <w:rFonts w:ascii="Consolas" w:hAnsi="Consolas" w:cs="Consolas"/>
                <w:i/>
                <w:iCs/>
                <w:color w:val="A86200"/>
                <w:sz w:val="16"/>
                <w:szCs w:val="16"/>
              </w:rPr>
              <w:t>-</w:t>
            </w:r>
            <w:proofErr w:type="gramStart"/>
            <w:r>
              <w:rPr>
                <w:rFonts w:ascii="Consolas" w:hAnsi="Consolas" w:cs="Consolas"/>
                <w:i/>
                <w:iCs/>
                <w:color w:val="A86200"/>
                <w:sz w:val="16"/>
                <w:szCs w:val="16"/>
              </w:rPr>
              <w:t>1</w:t>
            </w:r>
            <w:r w:rsidRPr="009B3C16">
              <w:rPr>
                <w:rFonts w:ascii="Consolas" w:hAnsi="Consolas" w:cs="Consolas"/>
                <w:color w:val="000000"/>
                <w:sz w:val="16"/>
                <w:szCs w:val="16"/>
              </w:rPr>
              <w:t>;</w:t>
            </w:r>
            <w:proofErr w:type="gramEnd"/>
          </w:p>
          <w:p w14:paraId="03B29B62"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75FFA231"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w:t>
            </w:r>
          </w:p>
          <w:p w14:paraId="6AFE165A"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p>
          <w:p w14:paraId="30AC71E8"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80"/>
                <w:sz w:val="16"/>
                <w:szCs w:val="16"/>
              </w:rPr>
              <w:t>grouping</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class-7</w:t>
            </w:r>
            <w:r w:rsidRPr="009B3C16">
              <w:rPr>
                <w:rFonts w:ascii="Consolas" w:hAnsi="Consolas" w:cs="Consolas"/>
                <w:color w:val="000000"/>
                <w:sz w:val="16"/>
                <w:szCs w:val="16"/>
              </w:rPr>
              <w:t xml:space="preserve"> {</w:t>
            </w:r>
          </w:p>
          <w:p w14:paraId="629AAAD2"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80"/>
                <w:sz w:val="16"/>
                <w:szCs w:val="16"/>
              </w:rPr>
              <w:t>list</w:t>
            </w:r>
            <w:r w:rsidRPr="009B3C16">
              <w:rPr>
                <w:rFonts w:ascii="Consolas" w:hAnsi="Consolas" w:cs="Consolas"/>
                <w:color w:val="000000"/>
                <w:sz w:val="16"/>
                <w:szCs w:val="16"/>
              </w:rPr>
              <w:t xml:space="preserve"> class-4 {</w:t>
            </w:r>
          </w:p>
          <w:p w14:paraId="62981673" w14:textId="715BE184"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uses</w:t>
            </w:r>
            <w:r w:rsidRPr="009B3C16">
              <w:rPr>
                <w:rFonts w:ascii="Consolas" w:hAnsi="Consolas" w:cs="Consolas"/>
                <w:color w:val="000000"/>
                <w:sz w:val="16"/>
                <w:szCs w:val="16"/>
              </w:rPr>
              <w:t xml:space="preserve"> </w:t>
            </w:r>
            <w:r w:rsidRPr="009B3C16">
              <w:rPr>
                <w:rFonts w:ascii="Consolas" w:hAnsi="Consolas" w:cs="Consolas"/>
                <w:i/>
                <w:iCs/>
                <w:color w:val="A86200"/>
                <w:sz w:val="16"/>
                <w:szCs w:val="16"/>
              </w:rPr>
              <w:t>class-4-ref</w:t>
            </w:r>
            <w:r>
              <w:rPr>
                <w:rFonts w:ascii="Consolas" w:hAnsi="Consolas" w:cs="Consolas"/>
                <w:i/>
                <w:iCs/>
                <w:color w:val="A86200"/>
                <w:sz w:val="16"/>
                <w:szCs w:val="16"/>
              </w:rPr>
              <w:t>-</w:t>
            </w:r>
            <w:proofErr w:type="gramStart"/>
            <w:r>
              <w:rPr>
                <w:rFonts w:ascii="Consolas" w:hAnsi="Consolas" w:cs="Consolas"/>
                <w:i/>
                <w:iCs/>
                <w:color w:val="A86200"/>
                <w:sz w:val="16"/>
                <w:szCs w:val="16"/>
              </w:rPr>
              <w:t>2</w:t>
            </w:r>
            <w:r w:rsidRPr="009B3C16">
              <w:rPr>
                <w:rFonts w:ascii="Consolas" w:hAnsi="Consolas" w:cs="Consolas"/>
                <w:color w:val="000000"/>
                <w:sz w:val="16"/>
                <w:szCs w:val="16"/>
              </w:rPr>
              <w:t>;</w:t>
            </w:r>
            <w:proofErr w:type="gramEnd"/>
          </w:p>
          <w:p w14:paraId="7FA223A6"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r>
            <w:r w:rsidRPr="009B3C16">
              <w:rPr>
                <w:rFonts w:ascii="Consolas" w:hAnsi="Consolas" w:cs="Consolas"/>
                <w:color w:val="000000"/>
                <w:sz w:val="16"/>
                <w:szCs w:val="16"/>
              </w:rPr>
              <w:tab/>
            </w:r>
            <w:r w:rsidRPr="009B3C16">
              <w:rPr>
                <w:rFonts w:ascii="Consolas" w:hAnsi="Consolas" w:cs="Consolas"/>
                <w:color w:val="000080"/>
                <w:sz w:val="16"/>
                <w:szCs w:val="16"/>
              </w:rPr>
              <w:t>key</w:t>
            </w:r>
            <w:r w:rsidRPr="009B3C16">
              <w:rPr>
                <w:rFonts w:ascii="Consolas" w:hAnsi="Consolas" w:cs="Consolas"/>
                <w:color w:val="000000"/>
                <w:sz w:val="16"/>
                <w:szCs w:val="16"/>
              </w:rPr>
              <w:t xml:space="preserve"> </w:t>
            </w:r>
            <w:r w:rsidRPr="009B3C16">
              <w:rPr>
                <w:rFonts w:ascii="Consolas" w:hAnsi="Consolas" w:cs="Consolas"/>
                <w:color w:val="008000"/>
                <w:sz w:val="16"/>
                <w:szCs w:val="16"/>
              </w:rPr>
              <w:t>'class-1-uuid class-3-name class-4-uuid class-4-other-id</w:t>
            </w:r>
            <w:proofErr w:type="gramStart"/>
            <w:r w:rsidRPr="009B3C16">
              <w:rPr>
                <w:rFonts w:ascii="Consolas" w:hAnsi="Consolas" w:cs="Consolas"/>
                <w:color w:val="008000"/>
                <w:sz w:val="16"/>
                <w:szCs w:val="16"/>
              </w:rPr>
              <w:t>'</w:t>
            </w:r>
            <w:r w:rsidRPr="009B3C16">
              <w:rPr>
                <w:rFonts w:ascii="Consolas" w:hAnsi="Consolas" w:cs="Consolas"/>
                <w:color w:val="000000"/>
                <w:sz w:val="16"/>
                <w:szCs w:val="16"/>
              </w:rPr>
              <w:t>;</w:t>
            </w:r>
            <w:proofErr w:type="gramEnd"/>
          </w:p>
          <w:p w14:paraId="0A3E8A66" w14:textId="77777777" w:rsidR="00BF62F4" w:rsidRPr="009B3C16"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sz w:val="16"/>
                <w:szCs w:val="16"/>
              </w:rPr>
            </w:pPr>
            <w:r w:rsidRPr="009B3C16">
              <w:rPr>
                <w:rFonts w:ascii="Consolas" w:hAnsi="Consolas" w:cs="Consolas"/>
                <w:color w:val="000000"/>
                <w:sz w:val="16"/>
                <w:szCs w:val="16"/>
              </w:rPr>
              <w:tab/>
              <w:t>}</w:t>
            </w:r>
          </w:p>
          <w:p w14:paraId="1C501E88" w14:textId="1C981383" w:rsidR="00BF62F4" w:rsidRDefault="00BF62F4" w:rsidP="00BF62F4">
            <w:pPr>
              <w:keepNext/>
              <w:widowControl w:val="0"/>
              <w:tabs>
                <w:tab w:val="left" w:pos="240"/>
                <w:tab w:val="left" w:pos="435"/>
                <w:tab w:val="left" w:pos="664"/>
              </w:tabs>
              <w:autoSpaceDE w:val="0"/>
              <w:autoSpaceDN w:val="0"/>
              <w:adjustRightInd w:val="0"/>
              <w:spacing w:after="0"/>
              <w:rPr>
                <w:rFonts w:ascii="Consolas" w:hAnsi="Consolas" w:cs="Consolas"/>
                <w:color w:val="000000"/>
                <w:sz w:val="16"/>
                <w:szCs w:val="16"/>
              </w:rPr>
            </w:pPr>
            <w:r w:rsidRPr="009B3C16">
              <w:rPr>
                <w:rFonts w:ascii="Consolas" w:hAnsi="Consolas" w:cs="Consolas"/>
                <w:color w:val="000000"/>
                <w:sz w:val="16"/>
                <w:szCs w:val="16"/>
              </w:rPr>
              <w:t>}</w:t>
            </w:r>
          </w:p>
          <w:p w14:paraId="65AB3BA1" w14:textId="35C80535" w:rsidR="00BF62F4" w:rsidRPr="00CA1002" w:rsidRDefault="00BF62F4" w:rsidP="00BF62F4">
            <w:pPr>
              <w:spacing w:before="40" w:after="40"/>
              <w:rPr>
                <w:color w:val="auto"/>
                <w:szCs w:val="24"/>
              </w:rPr>
            </w:pPr>
          </w:p>
        </w:tc>
      </w:tr>
      <w:tr w:rsidR="00BF62F4" w14:paraId="57115268" w14:textId="77777777" w:rsidTr="00F22A50">
        <w:trPr>
          <w:gridAfter w:val="2"/>
          <w:wAfter w:w="477" w:type="dxa"/>
          <w:jc w:val="left"/>
        </w:trPr>
        <w:tc>
          <w:tcPr>
            <w:tcW w:w="5564" w:type="dxa"/>
            <w:gridSpan w:val="3"/>
          </w:tcPr>
          <w:p w14:paraId="3311EA47" w14:textId="4C8DBA5C" w:rsidR="00BF62F4" w:rsidRDefault="005123F4" w:rsidP="00BF62F4">
            <w:pPr>
              <w:spacing w:before="40" w:after="40"/>
              <w:rPr>
                <w:szCs w:val="24"/>
              </w:rPr>
            </w:pPr>
            <w:ins w:id="469" w:author="Bernd Zeuner" w:date="2022-08-12T14:49:00Z">
              <w:r w:rsidRPr="005123F4">
                <w:rPr>
                  <w:noProof/>
                  <w:szCs w:val="24"/>
                </w:rPr>
                <w:lastRenderedPageBreak/>
                <w:drawing>
                  <wp:inline distT="0" distB="0" distL="0" distR="0" wp14:anchorId="3672269B" wp14:editId="543FC779">
                    <wp:extent cx="3395980" cy="54102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5980" cy="541020"/>
                            </a:xfrm>
                            <a:prstGeom prst="rect">
                              <a:avLst/>
                            </a:prstGeom>
                          </pic:spPr>
                        </pic:pic>
                      </a:graphicData>
                    </a:graphic>
                  </wp:inline>
                </w:drawing>
              </w:r>
            </w:ins>
            <w:del w:id="470" w:author="Bernd Zeuner" w:date="2022-08-12T14:49:00Z">
              <w:r w:rsidR="00BF62F4" w:rsidDel="005123F4">
                <w:rPr>
                  <w:noProof/>
                  <w:lang w:val="de-DE" w:eastAsia="de-DE"/>
                </w:rPr>
                <w:drawing>
                  <wp:inline distT="0" distB="0" distL="0" distR="0" wp14:anchorId="135BA76A" wp14:editId="7B4CCE27">
                    <wp:extent cx="3400425" cy="628339"/>
                    <wp:effectExtent l="0" t="0" r="0" b="0"/>
                    <wp:docPr id="33"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3407020" cy="629558"/>
                            </a:xfrm>
                            <a:prstGeom prst="rect">
                              <a:avLst/>
                            </a:prstGeom>
                            <a:noFill/>
                            <a:ln w="9525">
                              <a:noFill/>
                              <a:miter lim="800000"/>
                              <a:headEnd/>
                              <a:tailEnd/>
                            </a:ln>
                          </pic:spPr>
                        </pic:pic>
                      </a:graphicData>
                    </a:graphic>
                  </wp:inline>
                </w:drawing>
              </w:r>
            </w:del>
          </w:p>
        </w:tc>
        <w:tc>
          <w:tcPr>
            <w:tcW w:w="3553" w:type="dxa"/>
          </w:tcPr>
          <w:p w14:paraId="654B6AC6" w14:textId="5507C3DF" w:rsidR="00BF62F4" w:rsidRPr="008779E3" w:rsidRDefault="00BF62F4" w:rsidP="00BF62F4">
            <w:pPr>
              <w:tabs>
                <w:tab w:val="left" w:pos="318"/>
                <w:tab w:val="left" w:pos="601"/>
                <w:tab w:val="left" w:pos="885"/>
              </w:tabs>
              <w:autoSpaceDE w:val="0"/>
              <w:autoSpaceDN w:val="0"/>
              <w:adjustRightInd w:val="0"/>
              <w:spacing w:beforeLines="80" w:before="192" w:afterLines="80" w:after="192"/>
              <w:rPr>
                <w:rFonts w:cs="Times New Roman"/>
                <w:color w:val="auto"/>
              </w:rPr>
            </w:pPr>
            <w:r w:rsidRPr="008779E3">
              <w:rPr>
                <w:rFonts w:cs="Times New Roman"/>
                <w:color w:val="000080"/>
              </w:rPr>
              <w:t>grouping</w:t>
            </w:r>
            <w:r w:rsidRPr="008779E3">
              <w:rPr>
                <w:rFonts w:cs="Times New Roman"/>
                <w:color w:val="000000"/>
              </w:rPr>
              <w:t xml:space="preserve"> class-</w:t>
            </w:r>
            <w:r>
              <w:rPr>
                <w:rFonts w:cs="Times New Roman"/>
                <w:color w:val="000000"/>
              </w:rPr>
              <w:t>a</w:t>
            </w:r>
            <w:r w:rsidRPr="008779E3">
              <w:rPr>
                <w:rFonts w:cs="Times New Roman"/>
                <w:color w:val="000000"/>
              </w:rPr>
              <w:t xml:space="preserve"> {</w:t>
            </w:r>
            <w:r>
              <w:rPr>
                <w:rFonts w:cs="Times New Roman"/>
                <w:color w:val="000000"/>
              </w:rPr>
              <w:br/>
            </w:r>
            <w:r w:rsidRPr="008779E3">
              <w:rPr>
                <w:rFonts w:cs="Times New Roman"/>
                <w:color w:val="000000"/>
              </w:rPr>
              <w:tab/>
              <w:t>…</w:t>
            </w:r>
            <w:r>
              <w:rPr>
                <w:rFonts w:cs="Times New Roman"/>
                <w:color w:val="000000"/>
              </w:rPr>
              <w:br/>
            </w:r>
            <w:r w:rsidRPr="008779E3">
              <w:rPr>
                <w:rFonts w:cs="Times New Roman"/>
                <w:color w:val="000000"/>
              </w:rPr>
              <w:tab/>
            </w:r>
            <w:r w:rsidRPr="008779E3">
              <w:rPr>
                <w:rFonts w:cs="Times New Roman"/>
                <w:color w:val="000080"/>
              </w:rPr>
              <w:t>leaf</w:t>
            </w:r>
            <w:r w:rsidRPr="008779E3">
              <w:rPr>
                <w:rFonts w:cs="Times New Roman"/>
                <w:color w:val="000000"/>
              </w:rPr>
              <w:t xml:space="preserve"> attribute</w:t>
            </w:r>
            <w:r>
              <w:rPr>
                <w:rFonts w:cs="Times New Roman"/>
                <w:color w:val="000000"/>
              </w:rPr>
              <w:t>-</w:t>
            </w:r>
            <w:r w:rsidRPr="008779E3">
              <w:rPr>
                <w:rFonts w:cs="Times New Roman"/>
                <w:color w:val="000000"/>
              </w:rPr>
              <w:t>1 {</w:t>
            </w:r>
            <w:r>
              <w:rPr>
                <w:rFonts w:cs="Times New Roman"/>
                <w:color w:val="000000"/>
              </w:rPr>
              <w:br/>
            </w:r>
            <w:r w:rsidRPr="008779E3">
              <w:rPr>
                <w:rFonts w:cs="Times New Roman"/>
                <w:color w:val="000000"/>
              </w:rPr>
              <w:tab/>
            </w:r>
            <w:r w:rsidRPr="008779E3">
              <w:rPr>
                <w:rFonts w:cs="Times New Roman"/>
                <w:color w:val="000000"/>
              </w:rPr>
              <w:tab/>
              <w:t>…</w:t>
            </w:r>
            <w:r>
              <w:rPr>
                <w:rFonts w:cs="Times New Roman"/>
                <w:color w:val="000000"/>
              </w:rPr>
              <w:br/>
            </w:r>
            <w:r w:rsidRPr="008779E3">
              <w:rPr>
                <w:rFonts w:cs="Times New Roman"/>
                <w:color w:val="000000"/>
              </w:rPr>
              <w:tab/>
              <w:t>}</w:t>
            </w:r>
            <w:r>
              <w:rPr>
                <w:rFonts w:cs="Times New Roman"/>
                <w:color w:val="000000"/>
              </w:rPr>
              <w:br/>
            </w:r>
            <w:r w:rsidRPr="008779E3">
              <w:rPr>
                <w:rFonts w:cs="Times New Roman"/>
                <w:color w:val="000000"/>
              </w:rPr>
              <w:tab/>
            </w:r>
            <w:r w:rsidRPr="008779E3">
              <w:rPr>
                <w:rFonts w:cs="Times New Roman"/>
                <w:color w:val="000080"/>
              </w:rPr>
              <w:t>leaf</w:t>
            </w:r>
            <w:r w:rsidRPr="008779E3">
              <w:rPr>
                <w:rFonts w:cs="Times New Roman"/>
                <w:color w:val="000000"/>
              </w:rPr>
              <w:t xml:space="preserve"> attribute</w:t>
            </w:r>
            <w:r>
              <w:rPr>
                <w:rFonts w:cs="Times New Roman"/>
                <w:color w:val="000000"/>
              </w:rPr>
              <w:t>-</w:t>
            </w:r>
            <w:r w:rsidRPr="008779E3">
              <w:rPr>
                <w:rFonts w:cs="Times New Roman"/>
                <w:color w:val="000000"/>
              </w:rPr>
              <w:t>2 {</w:t>
            </w:r>
            <w:r>
              <w:rPr>
                <w:rFonts w:cs="Times New Roman"/>
                <w:color w:val="000000"/>
              </w:rPr>
              <w:br/>
            </w:r>
            <w:r w:rsidRPr="008779E3">
              <w:rPr>
                <w:rFonts w:cs="Times New Roman"/>
                <w:color w:val="000000"/>
              </w:rPr>
              <w:tab/>
            </w:r>
            <w:r w:rsidRPr="008779E3">
              <w:rPr>
                <w:rFonts w:cs="Times New Roman"/>
                <w:color w:val="000000"/>
              </w:rPr>
              <w:tab/>
              <w:t>…</w:t>
            </w:r>
            <w:r>
              <w:rPr>
                <w:rFonts w:cs="Times New Roman"/>
                <w:color w:val="000000"/>
              </w:rPr>
              <w:br/>
            </w:r>
            <w:r w:rsidRPr="008779E3">
              <w:rPr>
                <w:rFonts w:cs="Times New Roman"/>
                <w:color w:val="000000"/>
              </w:rPr>
              <w:tab/>
              <w:t>}</w:t>
            </w:r>
            <w:r>
              <w:rPr>
                <w:rFonts w:cs="Times New Roman"/>
                <w:color w:val="000000"/>
              </w:rPr>
              <w:br/>
            </w:r>
            <w:r>
              <w:rPr>
                <w:rFonts w:cs="Times New Roman"/>
                <w:color w:val="000000"/>
              </w:rPr>
              <w:tab/>
            </w:r>
            <w:r w:rsidRPr="00CA7A0F">
              <w:rPr>
                <w:rFonts w:cs="Times New Roman"/>
                <w:color w:val="000000"/>
              </w:rPr>
              <w:t xml:space="preserve">uses </w:t>
            </w:r>
            <w:ins w:id="471" w:author="Bernd Zeuner" w:date="2022-08-12T14:49:00Z">
              <w:r w:rsidR="005123F4">
                <w:rPr>
                  <w:rFonts w:cs="Times New Roman"/>
                  <w:color w:val="000000"/>
                </w:rPr>
                <w:t>extending-</w:t>
              </w:r>
            </w:ins>
            <w:r w:rsidRPr="00CA7A0F">
              <w:rPr>
                <w:rFonts w:cs="Times New Roman"/>
                <w:iCs/>
                <w:color w:val="000000"/>
              </w:rPr>
              <w:t>class-</w:t>
            </w:r>
            <w:ins w:id="472" w:author="Bernd Zeuner" w:date="2022-08-12T14:49:00Z">
              <w:r w:rsidR="005123F4">
                <w:rPr>
                  <w:rFonts w:cs="Times New Roman"/>
                  <w:iCs/>
                  <w:color w:val="000000"/>
                </w:rPr>
                <w:t>1</w:t>
              </w:r>
            </w:ins>
            <w:del w:id="473" w:author="Bernd Zeuner" w:date="2022-08-12T14:49:00Z">
              <w:r w:rsidRPr="00CA7A0F" w:rsidDel="005123F4">
                <w:rPr>
                  <w:rFonts w:cs="Times New Roman"/>
                  <w:iCs/>
                  <w:color w:val="000000"/>
                </w:rPr>
                <w:delText>b</w:delText>
              </w:r>
            </w:del>
            <w:r w:rsidRPr="00CA7A0F">
              <w:rPr>
                <w:rFonts w:cs="Times New Roman"/>
                <w:color w:val="000000"/>
              </w:rPr>
              <w:t>;</w:t>
            </w:r>
            <w:r w:rsidRPr="00CA7A0F">
              <w:rPr>
                <w:rFonts w:cs="Times New Roman"/>
                <w:color w:val="000000"/>
              </w:rPr>
              <w:br/>
            </w:r>
            <w:r w:rsidRPr="00063E23">
              <w:rPr>
                <w:rFonts w:cs="Times New Roman"/>
                <w:color w:val="000000"/>
              </w:rPr>
              <w:t xml:space="preserve">      </w:t>
            </w:r>
            <w:proofErr w:type="gramStart"/>
            <w:r w:rsidRPr="00063E23">
              <w:rPr>
                <w:rFonts w:cs="Times New Roman"/>
                <w:color w:val="000000"/>
              </w:rPr>
              <w:t xml:space="preserve">  }</w:t>
            </w:r>
            <w:proofErr w:type="gramEnd"/>
            <w:r>
              <w:rPr>
                <w:rFonts w:cs="Times New Roman"/>
                <w:color w:val="000000"/>
              </w:rPr>
              <w:br/>
            </w:r>
            <w:r w:rsidRPr="008779E3">
              <w:rPr>
                <w:rFonts w:cs="Times New Roman"/>
                <w:color w:val="000000"/>
              </w:rPr>
              <w:t>}</w:t>
            </w:r>
          </w:p>
          <w:p w14:paraId="194C1902" w14:textId="3FC273DB" w:rsidR="00BF62F4" w:rsidRDefault="00BF62F4" w:rsidP="00BF62F4">
            <w:pPr>
              <w:tabs>
                <w:tab w:val="left" w:pos="318"/>
                <w:tab w:val="left" w:pos="601"/>
                <w:tab w:val="left" w:pos="885"/>
              </w:tabs>
              <w:autoSpaceDE w:val="0"/>
              <w:autoSpaceDN w:val="0"/>
              <w:adjustRightInd w:val="0"/>
              <w:spacing w:beforeLines="80" w:before="192" w:afterLines="80" w:after="192"/>
              <w:rPr>
                <w:rFonts w:cs="Times New Roman"/>
                <w:color w:val="auto"/>
                <w:sz w:val="24"/>
              </w:rPr>
            </w:pPr>
            <w:r w:rsidRPr="008779E3">
              <w:rPr>
                <w:rFonts w:cs="Times New Roman"/>
                <w:color w:val="000080"/>
              </w:rPr>
              <w:t>grouping</w:t>
            </w:r>
            <w:r w:rsidRPr="008779E3">
              <w:rPr>
                <w:rFonts w:cs="Times New Roman"/>
                <w:color w:val="000000"/>
              </w:rPr>
              <w:t xml:space="preserve"> </w:t>
            </w:r>
            <w:ins w:id="474" w:author="Bernd Zeuner" w:date="2022-08-12T14:50:00Z">
              <w:r w:rsidR="005123F4">
                <w:rPr>
                  <w:rFonts w:cs="Times New Roman"/>
                  <w:color w:val="000000"/>
                </w:rPr>
                <w:t>extending-</w:t>
              </w:r>
            </w:ins>
            <w:r w:rsidRPr="008779E3">
              <w:rPr>
                <w:rFonts w:cs="Times New Roman"/>
                <w:color w:val="000000"/>
              </w:rPr>
              <w:t>class-</w:t>
            </w:r>
            <w:ins w:id="475" w:author="Bernd Zeuner" w:date="2022-08-12T14:50:00Z">
              <w:r w:rsidR="005123F4">
                <w:rPr>
                  <w:rFonts w:cs="Times New Roman"/>
                  <w:color w:val="000000"/>
                </w:rPr>
                <w:t>1</w:t>
              </w:r>
            </w:ins>
            <w:del w:id="476" w:author="Bernd Zeuner" w:date="2022-08-12T14:50:00Z">
              <w:r w:rsidDel="005123F4">
                <w:rPr>
                  <w:rFonts w:cs="Times New Roman"/>
                  <w:color w:val="000000"/>
                </w:rPr>
                <w:delText>b</w:delText>
              </w:r>
            </w:del>
            <w:r w:rsidRPr="008779E3">
              <w:rPr>
                <w:rFonts w:cs="Times New Roman"/>
                <w:color w:val="000000"/>
              </w:rPr>
              <w:t xml:space="preserve"> {</w:t>
            </w:r>
            <w:r>
              <w:rPr>
                <w:rFonts w:cs="Times New Roman"/>
                <w:color w:val="000000"/>
              </w:rPr>
              <w:br/>
            </w:r>
            <w:r w:rsidRPr="008779E3">
              <w:rPr>
                <w:rFonts w:cs="Times New Roman"/>
                <w:color w:val="000000"/>
              </w:rPr>
              <w:tab/>
            </w:r>
            <w:r w:rsidRPr="008779E3">
              <w:rPr>
                <w:rFonts w:cs="Times New Roman"/>
                <w:color w:val="000080"/>
              </w:rPr>
              <w:t>leaf</w:t>
            </w:r>
            <w:r w:rsidRPr="008779E3">
              <w:rPr>
                <w:rFonts w:cs="Times New Roman"/>
                <w:color w:val="000000"/>
              </w:rPr>
              <w:t xml:space="preserve"> </w:t>
            </w:r>
            <w:r>
              <w:rPr>
                <w:rFonts w:cs="Times New Roman"/>
                <w:color w:val="000000"/>
              </w:rPr>
              <w:t>attribute 3</w:t>
            </w:r>
            <w:r w:rsidRPr="008779E3">
              <w:rPr>
                <w:rFonts w:cs="Times New Roman"/>
                <w:color w:val="000000"/>
              </w:rPr>
              <w:t xml:space="preserve"> {</w:t>
            </w:r>
            <w:r>
              <w:rPr>
                <w:rFonts w:cs="Times New Roman"/>
                <w:color w:val="000000"/>
              </w:rPr>
              <w:br/>
            </w:r>
            <w:r w:rsidRPr="008779E3">
              <w:rPr>
                <w:rFonts w:cs="Times New Roman"/>
                <w:color w:val="000000"/>
              </w:rPr>
              <w:tab/>
            </w:r>
            <w:r w:rsidRPr="008779E3">
              <w:rPr>
                <w:rFonts w:cs="Times New Roman"/>
                <w:color w:val="000000"/>
              </w:rPr>
              <w:tab/>
              <w:t>…</w:t>
            </w:r>
            <w:r>
              <w:rPr>
                <w:rFonts w:cs="Times New Roman"/>
                <w:color w:val="000000"/>
              </w:rPr>
              <w:br/>
            </w:r>
            <w:r w:rsidRPr="008779E3">
              <w:rPr>
                <w:rFonts w:cs="Times New Roman"/>
                <w:color w:val="000000"/>
              </w:rPr>
              <w:tab/>
              <w:t>}</w:t>
            </w:r>
            <w:r>
              <w:rPr>
                <w:rFonts w:cs="Times New Roman"/>
                <w:color w:val="000000"/>
              </w:rPr>
              <w:br/>
            </w:r>
            <w:r w:rsidRPr="008779E3">
              <w:rPr>
                <w:rFonts w:cs="Times New Roman"/>
                <w:color w:val="000000"/>
              </w:rPr>
              <w:tab/>
            </w:r>
            <w:r w:rsidRPr="008779E3">
              <w:rPr>
                <w:rFonts w:cs="Times New Roman"/>
                <w:color w:val="000080"/>
              </w:rPr>
              <w:t>leaf</w:t>
            </w:r>
            <w:r w:rsidRPr="008779E3">
              <w:rPr>
                <w:rFonts w:cs="Times New Roman"/>
                <w:color w:val="000000"/>
              </w:rPr>
              <w:t xml:space="preserve"> attribute</w:t>
            </w:r>
            <w:r>
              <w:rPr>
                <w:rFonts w:cs="Times New Roman"/>
                <w:color w:val="000000"/>
              </w:rPr>
              <w:t>-4</w:t>
            </w:r>
            <w:r w:rsidRPr="008779E3">
              <w:rPr>
                <w:rFonts w:cs="Times New Roman"/>
                <w:color w:val="000000"/>
              </w:rPr>
              <w:t xml:space="preserve"> {</w:t>
            </w:r>
            <w:r>
              <w:rPr>
                <w:rFonts w:cs="Times New Roman"/>
                <w:color w:val="000000"/>
              </w:rPr>
              <w:br/>
            </w:r>
            <w:r w:rsidRPr="008779E3">
              <w:rPr>
                <w:rFonts w:cs="Times New Roman"/>
                <w:color w:val="000000"/>
              </w:rPr>
              <w:tab/>
            </w:r>
            <w:r w:rsidRPr="008779E3">
              <w:rPr>
                <w:rFonts w:cs="Times New Roman"/>
                <w:color w:val="000000"/>
              </w:rPr>
              <w:tab/>
              <w:t>…</w:t>
            </w:r>
            <w:r>
              <w:rPr>
                <w:rFonts w:cs="Times New Roman"/>
                <w:color w:val="000000"/>
              </w:rPr>
              <w:br/>
            </w:r>
            <w:r w:rsidRPr="008779E3">
              <w:rPr>
                <w:rFonts w:cs="Times New Roman"/>
                <w:color w:val="000000"/>
              </w:rPr>
              <w:tab/>
              <w:t>}</w:t>
            </w:r>
            <w:r>
              <w:rPr>
                <w:rFonts w:cs="Times New Roman"/>
                <w:color w:val="000000"/>
              </w:rPr>
              <w:br/>
            </w:r>
            <w:r w:rsidRPr="008779E3">
              <w:rPr>
                <w:rFonts w:cs="Times New Roman"/>
                <w:color w:val="000000"/>
              </w:rPr>
              <w:t>}</w:t>
            </w:r>
          </w:p>
          <w:p w14:paraId="5155790A" w14:textId="0E39069E" w:rsidR="00BF62F4" w:rsidRDefault="00BF62F4" w:rsidP="00BF62F4">
            <w:pPr>
              <w:spacing w:before="40" w:after="40"/>
              <w:rPr>
                <w:szCs w:val="24"/>
              </w:rPr>
            </w:pPr>
            <w:r>
              <w:rPr>
                <w:rFonts w:cs="Times New Roman"/>
                <w:color w:val="000000"/>
              </w:rPr>
              <w:t xml:space="preserve">Lifecycle requirement from UML is enforced </w:t>
            </w:r>
            <w:proofErr w:type="spellStart"/>
            <w:r>
              <w:rPr>
                <w:rFonts w:cs="Times New Roman"/>
                <w:color w:val="000000"/>
              </w:rPr>
              <w:t>inYANG</w:t>
            </w:r>
            <w:proofErr w:type="spellEnd"/>
            <w:r>
              <w:rPr>
                <w:rFonts w:cs="Times New Roman"/>
                <w:color w:val="000000"/>
              </w:rPr>
              <w:t>.</w:t>
            </w:r>
          </w:p>
        </w:tc>
      </w:tr>
      <w:tr w:rsidR="007E2DCC" w14:paraId="584BDC70" w14:textId="77777777" w:rsidTr="00FD290E">
        <w:tblPrEx>
          <w:jc w:val="center"/>
        </w:tblPrEx>
        <w:trPr>
          <w:ins w:id="477" w:author="Martin Skorupski" w:date="2019-12-19T12:06:00Z"/>
        </w:trPr>
        <w:tc>
          <w:tcPr>
            <w:tcW w:w="5564" w:type="dxa"/>
            <w:gridSpan w:val="3"/>
          </w:tcPr>
          <w:p w14:paraId="332AB873" w14:textId="77777777" w:rsidR="00FD290E" w:rsidRDefault="00FD290E" w:rsidP="001C2F56">
            <w:pPr>
              <w:spacing w:before="40" w:after="40"/>
              <w:rPr>
                <w:ins w:id="478" w:author="Martin Skorupski" w:date="2019-12-19T12:09:00Z"/>
              </w:rPr>
            </w:pPr>
            <w:ins w:id="479" w:author="Martin Skorupski" w:date="2019-12-19T12:06:00Z">
              <w:r>
                <w:t>Read-write shared association to read-only key</w:t>
              </w:r>
            </w:ins>
          </w:p>
          <w:p w14:paraId="08F2DEDD" w14:textId="77777777" w:rsidR="00FD290E" w:rsidRDefault="00FD290E" w:rsidP="001C2F56">
            <w:pPr>
              <w:spacing w:before="40" w:after="40"/>
              <w:rPr>
                <w:ins w:id="480" w:author="Martin Skorupski" w:date="2019-12-19T12:06:00Z"/>
              </w:rPr>
            </w:pPr>
            <w:ins w:id="481" w:author="Martin Skorupski" w:date="2019-12-19T12:09:00Z">
              <w:r>
                <w:t>Please see detailed explanation below.</w:t>
              </w:r>
            </w:ins>
          </w:p>
          <w:p w14:paraId="685C688C" w14:textId="77777777" w:rsidR="00FD290E" w:rsidRDefault="00FD290E" w:rsidP="001C2F56">
            <w:pPr>
              <w:spacing w:before="40" w:after="40"/>
              <w:rPr>
                <w:ins w:id="482" w:author="Martin Skorupski" w:date="2019-12-19T12:06:00Z"/>
                <w:noProof/>
                <w:lang w:val="de-DE" w:eastAsia="de-DE"/>
              </w:rPr>
            </w:pPr>
            <w:ins w:id="483" w:author="Martin Skorupski" w:date="2019-12-19T12:58:00Z">
              <w:r w:rsidRPr="00343F57">
                <w:rPr>
                  <w:noProof/>
                  <w:lang w:val="de-DE" w:eastAsia="de-DE"/>
                </w:rPr>
                <w:drawing>
                  <wp:inline distT="0" distB="0" distL="0" distR="0" wp14:anchorId="635CFA86" wp14:editId="0103CAF0">
                    <wp:extent cx="3395980" cy="2108835"/>
                    <wp:effectExtent l="0" t="0" r="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5980" cy="2108835"/>
                            </a:xfrm>
                            <a:prstGeom prst="rect">
                              <a:avLst/>
                            </a:prstGeom>
                          </pic:spPr>
                        </pic:pic>
                      </a:graphicData>
                    </a:graphic>
                  </wp:inline>
                </w:drawing>
              </w:r>
            </w:ins>
          </w:p>
        </w:tc>
        <w:tc>
          <w:tcPr>
            <w:tcW w:w="3553" w:type="dxa"/>
            <w:gridSpan w:val="3"/>
          </w:tcPr>
          <w:p w14:paraId="3C23BFC4" w14:textId="046DD3B8" w:rsidR="00FD290E" w:rsidRPr="005A2A30" w:rsidRDefault="00FD290E" w:rsidP="001C2F56">
            <w:pPr>
              <w:pStyle w:val="StandardWeb"/>
              <w:shd w:val="clear" w:color="auto" w:fill="FFFFFF"/>
              <w:spacing w:before="150" w:beforeAutospacing="0" w:after="0" w:afterAutospacing="0"/>
              <w:rPr>
                <w:ins w:id="484" w:author="Martin Skorupski" w:date="2019-12-19T12:10:00Z"/>
                <w:color w:val="172B4D"/>
                <w:szCs w:val="18"/>
              </w:rPr>
            </w:pPr>
            <w:ins w:id="485" w:author="Martin Skorupski" w:date="2019-12-19T12:10:00Z">
              <w:r w:rsidRPr="005A2A30">
                <w:rPr>
                  <w:color w:val="172B4D"/>
                  <w:szCs w:val="18"/>
                </w:rPr>
                <w:t>```</w:t>
              </w:r>
              <w:r w:rsidRPr="005A2A30">
                <w:rPr>
                  <w:color w:val="172B4D"/>
                  <w:szCs w:val="18"/>
                </w:rPr>
                <w:br/>
                <w:t>   </w:t>
              </w:r>
              <w:r w:rsidRPr="005A2A30">
                <w:rPr>
                  <w:rStyle w:val="Hervorhebung"/>
                  <w:rFonts w:eastAsiaTheme="majorEastAsia"/>
                  <w:i w:val="0"/>
                  <w:iCs w:val="0"/>
                  <w:color w:val="172B4D"/>
                  <w:szCs w:val="18"/>
                </w:rPr>
                <w:t xml:space="preserve">leaf </w:t>
              </w:r>
            </w:ins>
            <w:ins w:id="486" w:author="Martin Skorupski" w:date="2019-12-19T12:59:00Z">
              <w:r w:rsidRPr="005A2A30">
                <w:rPr>
                  <w:rStyle w:val="Hervorhebung"/>
                  <w:rFonts w:eastAsiaTheme="majorEastAsia"/>
                  <w:i w:val="0"/>
                  <w:iCs w:val="0"/>
                  <w:color w:val="172B4D"/>
                  <w:szCs w:val="18"/>
                </w:rPr>
                <w:t>selected</w:t>
              </w:r>
            </w:ins>
            <w:ins w:id="487" w:author="Martin Skorupski" w:date="2019-12-19T12:10:00Z">
              <w:r w:rsidRPr="005A2A30">
                <w:rPr>
                  <w:rStyle w:val="Hervorhebung"/>
                  <w:rFonts w:eastAsiaTheme="majorEastAsia"/>
                  <w:i w:val="0"/>
                  <w:iCs w:val="0"/>
                  <w:color w:val="172B4D"/>
                  <w:szCs w:val="18"/>
                </w:rPr>
                <w:t xml:space="preserve"> {</w:t>
              </w:r>
              <w:r w:rsidRPr="005A2A30">
                <w:rPr>
                  <w:color w:val="172B4D"/>
                  <w:szCs w:val="18"/>
                </w:rPr>
                <w:br/>
              </w:r>
              <w:r w:rsidRPr="005A2A30">
                <w:rPr>
                  <w:rStyle w:val="Hervorhebung"/>
                  <w:rFonts w:eastAsiaTheme="majorEastAsia"/>
                  <w:i w:val="0"/>
                  <w:iCs w:val="0"/>
                  <w:color w:val="172B4D"/>
                  <w:szCs w:val="18"/>
                </w:rPr>
                <w:t xml:space="preserve">      type </w:t>
              </w:r>
              <w:proofErr w:type="spellStart"/>
              <w:r w:rsidRPr="005A2A30">
                <w:rPr>
                  <w:rStyle w:val="Hervorhebung"/>
                  <w:rFonts w:eastAsiaTheme="majorEastAsia"/>
                  <w:i w:val="0"/>
                  <w:iCs w:val="0"/>
                  <w:color w:val="172B4D"/>
                  <w:szCs w:val="18"/>
                </w:rPr>
                <w:t>leafref</w:t>
              </w:r>
              <w:proofErr w:type="spellEnd"/>
              <w:r w:rsidRPr="005A2A30">
                <w:rPr>
                  <w:rStyle w:val="Hervorhebung"/>
                  <w:rFonts w:eastAsiaTheme="majorEastAsia"/>
                  <w:i w:val="0"/>
                  <w:iCs w:val="0"/>
                  <w:color w:val="172B4D"/>
                  <w:szCs w:val="18"/>
                </w:rPr>
                <w:t xml:space="preserve"> {</w:t>
              </w:r>
              <w:r w:rsidRPr="005A2A30">
                <w:rPr>
                  <w:color w:val="172B4D"/>
                  <w:szCs w:val="18"/>
                </w:rPr>
                <w:br/>
              </w:r>
              <w:r w:rsidRPr="005A2A30">
                <w:rPr>
                  <w:rStyle w:val="Hervorhebung"/>
                  <w:rFonts w:eastAsiaTheme="majorEastAsia"/>
                  <w:i w:val="0"/>
                  <w:iCs w:val="0"/>
                  <w:color w:val="172B4D"/>
                  <w:szCs w:val="18"/>
                </w:rPr>
                <w:t>        path "/list</w:t>
              </w:r>
            </w:ins>
            <w:ins w:id="488" w:author="Zeuner, Bernd" w:date="2021-08-09T10:12:00Z">
              <w:r w:rsidR="005A2A30">
                <w:rPr>
                  <w:rStyle w:val="Hervorhebung"/>
                  <w:rFonts w:eastAsiaTheme="majorEastAsia"/>
                  <w:i w:val="0"/>
                  <w:iCs w:val="0"/>
                  <w:color w:val="172B4D"/>
                  <w:szCs w:val="18"/>
                </w:rPr>
                <w:t>-item</w:t>
              </w:r>
            </w:ins>
            <w:ins w:id="489" w:author="Martin Skorupski" w:date="2019-12-19T12:10:00Z">
              <w:r w:rsidRPr="005A2A30">
                <w:rPr>
                  <w:rStyle w:val="Hervorhebung"/>
                  <w:rFonts w:eastAsiaTheme="majorEastAsia"/>
                  <w:i w:val="0"/>
                  <w:iCs w:val="0"/>
                  <w:color w:val="172B4D"/>
                  <w:szCs w:val="18"/>
                </w:rPr>
                <w:t>/key";</w:t>
              </w:r>
              <w:r w:rsidRPr="005A2A30">
                <w:rPr>
                  <w:color w:val="172B4D"/>
                  <w:szCs w:val="18"/>
                </w:rPr>
                <w:br/>
              </w:r>
              <w:r w:rsidRPr="005A2A30">
                <w:rPr>
                  <w:rStyle w:val="Hervorhebung"/>
                  <w:rFonts w:eastAsiaTheme="majorEastAsia"/>
                  <w:i w:val="0"/>
                  <w:iCs w:val="0"/>
                  <w:color w:val="993300"/>
                  <w:szCs w:val="18"/>
                </w:rPr>
                <w:t>require-instance false;</w:t>
              </w:r>
              <w:r w:rsidRPr="005A2A30">
                <w:rPr>
                  <w:color w:val="172B4D"/>
                  <w:szCs w:val="18"/>
                </w:rPr>
                <w:br/>
              </w:r>
              <w:r w:rsidRPr="005A2A30">
                <w:rPr>
                  <w:rStyle w:val="Hervorhebung"/>
                  <w:rFonts w:eastAsiaTheme="majorEastAsia"/>
                  <w:i w:val="0"/>
                  <w:iCs w:val="0"/>
                  <w:color w:val="172B4D"/>
                  <w:szCs w:val="18"/>
                </w:rPr>
                <w:t>    </w:t>
              </w:r>
              <w:proofErr w:type="gramStart"/>
              <w:r w:rsidRPr="005A2A30">
                <w:rPr>
                  <w:rStyle w:val="Hervorhebung"/>
                  <w:rFonts w:eastAsiaTheme="majorEastAsia"/>
                  <w:i w:val="0"/>
                  <w:iCs w:val="0"/>
                  <w:color w:val="172B4D"/>
                  <w:szCs w:val="18"/>
                </w:rPr>
                <w:t>  }</w:t>
              </w:r>
              <w:proofErr w:type="gramEnd"/>
              <w:r w:rsidRPr="005A2A30">
                <w:rPr>
                  <w:color w:val="172B4D"/>
                  <w:szCs w:val="18"/>
                </w:rPr>
                <w:br/>
              </w:r>
              <w:r w:rsidRPr="005A2A30">
                <w:rPr>
                  <w:rStyle w:val="Hervorhebung"/>
                  <w:rFonts w:eastAsiaTheme="majorEastAsia"/>
                  <w:i w:val="0"/>
                  <w:iCs w:val="0"/>
                  <w:color w:val="172B4D"/>
                  <w:szCs w:val="18"/>
                </w:rPr>
                <w:t>      must '</w:t>
              </w:r>
              <w:proofErr w:type="spellStart"/>
              <w:r w:rsidRPr="005A2A30">
                <w:rPr>
                  <w:rStyle w:val="Hervorhebung"/>
                  <w:rFonts w:eastAsiaTheme="majorEastAsia"/>
                  <w:i w:val="0"/>
                  <w:iCs w:val="0"/>
                  <w:color w:val="172B4D"/>
                  <w:szCs w:val="18"/>
                </w:rPr>
                <w:t>boolean</w:t>
              </w:r>
              <w:proofErr w:type="spellEnd"/>
              <w:r w:rsidRPr="005A2A30">
                <w:rPr>
                  <w:rStyle w:val="Hervorhebung"/>
                  <w:rFonts w:eastAsiaTheme="majorEastAsia"/>
                  <w:i w:val="0"/>
                  <w:iCs w:val="0"/>
                  <w:color w:val="172B4D"/>
                  <w:szCs w:val="18"/>
                </w:rPr>
                <w:t>(/list</w:t>
              </w:r>
            </w:ins>
            <w:ins w:id="490" w:author="Zeuner, Bernd" w:date="2021-08-09T10:12:00Z">
              <w:r w:rsidR="005A2A30">
                <w:rPr>
                  <w:rStyle w:val="Hervorhebung"/>
                  <w:rFonts w:eastAsiaTheme="majorEastAsia"/>
                  <w:i w:val="0"/>
                  <w:iCs w:val="0"/>
                  <w:color w:val="172B4D"/>
                  <w:szCs w:val="18"/>
                </w:rPr>
                <w:t>-item</w:t>
              </w:r>
            </w:ins>
            <w:ins w:id="491" w:author="Martin Skorupski" w:date="2019-12-19T12:10:00Z">
              <w:r w:rsidRPr="005A2A30">
                <w:rPr>
                  <w:rStyle w:val="Hervorhebung"/>
                  <w:rFonts w:eastAsiaTheme="majorEastAsia"/>
                  <w:i w:val="0"/>
                  <w:iCs w:val="0"/>
                  <w:color w:val="172B4D"/>
                  <w:szCs w:val="18"/>
                </w:rPr>
                <w:t>[key=current()])';</w:t>
              </w:r>
              <w:r w:rsidRPr="005A2A30">
                <w:rPr>
                  <w:color w:val="172B4D"/>
                  <w:szCs w:val="18"/>
                </w:rPr>
                <w:br/>
              </w:r>
              <w:r w:rsidRPr="005A2A30">
                <w:rPr>
                  <w:rStyle w:val="Hervorhebung"/>
                  <w:rFonts w:eastAsiaTheme="majorEastAsia"/>
                  <w:i w:val="0"/>
                  <w:iCs w:val="0"/>
                  <w:color w:val="172B4D"/>
                  <w:szCs w:val="18"/>
                </w:rPr>
                <w:t>    }</w:t>
              </w:r>
            </w:ins>
          </w:p>
          <w:p w14:paraId="4280942D" w14:textId="77777777" w:rsidR="00FD290E" w:rsidRPr="005A2A30" w:rsidRDefault="00FD290E" w:rsidP="001C2F56">
            <w:pPr>
              <w:pStyle w:val="StandardWeb"/>
              <w:shd w:val="clear" w:color="auto" w:fill="FFFFFF"/>
              <w:spacing w:before="150" w:beforeAutospacing="0" w:after="0" w:afterAutospacing="0"/>
              <w:rPr>
                <w:ins w:id="492" w:author="Martin Skorupski" w:date="2019-12-19T12:10:00Z"/>
                <w:color w:val="172B4D"/>
                <w:szCs w:val="18"/>
              </w:rPr>
            </w:pPr>
            <w:ins w:id="493" w:author="Martin Skorupski" w:date="2019-12-19T12:10:00Z">
              <w:r w:rsidRPr="005A2A30">
                <w:rPr>
                  <w:rStyle w:val="Hervorhebung"/>
                  <w:rFonts w:eastAsiaTheme="majorEastAsia"/>
                  <w:i w:val="0"/>
                  <w:iCs w:val="0"/>
                  <w:color w:val="172B4D"/>
                  <w:szCs w:val="18"/>
                </w:rPr>
                <w:t>```</w:t>
              </w:r>
            </w:ins>
          </w:p>
          <w:p w14:paraId="59C1513F" w14:textId="77777777" w:rsidR="00FD290E" w:rsidRPr="005A2A30" w:rsidRDefault="00FD290E" w:rsidP="001C2F56">
            <w:pPr>
              <w:tabs>
                <w:tab w:val="left" w:pos="318"/>
                <w:tab w:val="left" w:pos="601"/>
                <w:tab w:val="left" w:pos="885"/>
              </w:tabs>
              <w:autoSpaceDE w:val="0"/>
              <w:autoSpaceDN w:val="0"/>
              <w:adjustRightInd w:val="0"/>
              <w:spacing w:beforeLines="80" w:before="192" w:afterLines="80" w:after="192"/>
              <w:rPr>
                <w:ins w:id="494" w:author="Martin Skorupski" w:date="2019-12-19T12:06:00Z"/>
                <w:rFonts w:cs="Times New Roman"/>
                <w:color w:val="000080"/>
              </w:rPr>
            </w:pPr>
          </w:p>
        </w:tc>
      </w:tr>
    </w:tbl>
    <w:p w14:paraId="3D2972C2" w14:textId="77777777" w:rsidR="00127393" w:rsidRPr="0017639E" w:rsidRDefault="00127393" w:rsidP="00127393">
      <w:pPr>
        <w:rPr>
          <w:szCs w:val="24"/>
        </w:rPr>
      </w:pPr>
    </w:p>
    <w:p w14:paraId="7A244E4C" w14:textId="77777777" w:rsidR="007430F6" w:rsidRPr="0017639E" w:rsidRDefault="007430F6" w:rsidP="008759DF">
      <w:pPr>
        <w:rPr>
          <w:szCs w:val="24"/>
        </w:rPr>
      </w:pPr>
      <w:r w:rsidRPr="0017639E">
        <w:rPr>
          <w:szCs w:val="24"/>
        </w:rPr>
        <w:t>The following table summarizes the association mappings.</w:t>
      </w:r>
    </w:p>
    <w:p w14:paraId="5DDCA0EF" w14:textId="731309F1" w:rsidR="00EE7112" w:rsidRDefault="00EE7112" w:rsidP="008759DF">
      <w:pPr>
        <w:pStyle w:val="TableCaption"/>
      </w:pPr>
      <w:bookmarkStart w:id="495" w:name="_Ref429714365"/>
      <w:bookmarkStart w:id="496" w:name="_Toc516067333"/>
      <w:bookmarkStart w:id="497" w:name="_Toc531166658"/>
      <w:r>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16</w:t>
      </w:r>
      <w:r w:rsidR="00991E2B">
        <w:fldChar w:fldCharType="end"/>
      </w:r>
      <w:bookmarkEnd w:id="495"/>
      <w:r>
        <w:t>: Association Mapping Summary</w:t>
      </w:r>
      <w:bookmarkEnd w:id="496"/>
      <w:bookmarkEnd w:id="497"/>
    </w:p>
    <w:tbl>
      <w:tblPr>
        <w:tblStyle w:val="Tabellenraster"/>
        <w:tblW w:w="0" w:type="auto"/>
        <w:tblLook w:val="04A0" w:firstRow="1" w:lastRow="0" w:firstColumn="1" w:lastColumn="0" w:noHBand="0" w:noVBand="1"/>
      </w:tblPr>
      <w:tblGrid>
        <w:gridCol w:w="736"/>
        <w:gridCol w:w="866"/>
        <w:gridCol w:w="1106"/>
        <w:gridCol w:w="1016"/>
        <w:gridCol w:w="1761"/>
      </w:tblGrid>
      <w:tr w:rsidR="007430F6" w14:paraId="1D0572F3" w14:textId="77777777" w:rsidTr="00B9272A">
        <w:tc>
          <w:tcPr>
            <w:tcW w:w="0" w:type="auto"/>
            <w:tcBorders>
              <w:top w:val="nil"/>
              <w:left w:val="nil"/>
              <w:bottom w:val="nil"/>
              <w:right w:val="nil"/>
            </w:tcBorders>
          </w:tcPr>
          <w:p w14:paraId="7416DD3E" w14:textId="77777777" w:rsidR="007430F6" w:rsidRDefault="007430F6" w:rsidP="00B9272A">
            <w:pPr>
              <w:spacing w:before="60" w:after="60"/>
            </w:pPr>
          </w:p>
        </w:tc>
        <w:tc>
          <w:tcPr>
            <w:tcW w:w="0" w:type="auto"/>
            <w:tcBorders>
              <w:top w:val="nil"/>
              <w:left w:val="nil"/>
              <w:bottom w:val="nil"/>
            </w:tcBorders>
          </w:tcPr>
          <w:p w14:paraId="2C328D5C" w14:textId="77777777" w:rsidR="007430F6" w:rsidRDefault="007430F6" w:rsidP="00B9272A">
            <w:pPr>
              <w:spacing w:before="60" w:after="60"/>
            </w:pPr>
          </w:p>
        </w:tc>
        <w:tc>
          <w:tcPr>
            <w:tcW w:w="0" w:type="auto"/>
            <w:gridSpan w:val="3"/>
          </w:tcPr>
          <w:p w14:paraId="2A65C363" w14:textId="77777777" w:rsidR="007430F6" w:rsidRDefault="007430F6" w:rsidP="00B9272A">
            <w:pPr>
              <w:spacing w:before="60" w:after="60"/>
              <w:jc w:val="center"/>
            </w:pPr>
            <w:r>
              <w:t>UML</w:t>
            </w:r>
          </w:p>
        </w:tc>
      </w:tr>
      <w:tr w:rsidR="007430F6" w14:paraId="476FA96E" w14:textId="77777777" w:rsidTr="00B9272A">
        <w:tc>
          <w:tcPr>
            <w:tcW w:w="0" w:type="auto"/>
            <w:tcBorders>
              <w:top w:val="nil"/>
              <w:left w:val="nil"/>
              <w:right w:val="nil"/>
            </w:tcBorders>
          </w:tcPr>
          <w:p w14:paraId="7517A0C7" w14:textId="77777777" w:rsidR="007430F6" w:rsidRDefault="007430F6" w:rsidP="00B9272A">
            <w:pPr>
              <w:spacing w:before="60" w:after="60"/>
            </w:pPr>
          </w:p>
        </w:tc>
        <w:tc>
          <w:tcPr>
            <w:tcW w:w="0" w:type="auto"/>
            <w:tcBorders>
              <w:top w:val="nil"/>
              <w:left w:val="nil"/>
            </w:tcBorders>
          </w:tcPr>
          <w:p w14:paraId="267FDD98" w14:textId="77777777" w:rsidR="007430F6" w:rsidRDefault="007430F6" w:rsidP="00B9272A">
            <w:pPr>
              <w:spacing w:before="60" w:after="60"/>
            </w:pPr>
          </w:p>
        </w:tc>
        <w:tc>
          <w:tcPr>
            <w:tcW w:w="0" w:type="auto"/>
          </w:tcPr>
          <w:p w14:paraId="1264C7E5" w14:textId="77777777" w:rsidR="007430F6" w:rsidRDefault="007430F6" w:rsidP="00B9272A">
            <w:pPr>
              <w:spacing w:before="60" w:after="60"/>
              <w:jc w:val="center"/>
            </w:pPr>
            <w:r>
              <w:t>containment</w:t>
            </w:r>
          </w:p>
        </w:tc>
        <w:tc>
          <w:tcPr>
            <w:tcW w:w="0" w:type="auto"/>
          </w:tcPr>
          <w:p w14:paraId="3F554E18" w14:textId="77777777" w:rsidR="007430F6" w:rsidRDefault="007430F6" w:rsidP="00B9272A">
            <w:pPr>
              <w:spacing w:before="60" w:after="60"/>
              <w:jc w:val="center"/>
            </w:pPr>
            <w:r>
              <w:t>association</w:t>
            </w:r>
          </w:p>
        </w:tc>
        <w:tc>
          <w:tcPr>
            <w:tcW w:w="0" w:type="auto"/>
          </w:tcPr>
          <w:p w14:paraId="46A1C782" w14:textId="77777777" w:rsidR="007430F6" w:rsidRDefault="007430F6" w:rsidP="00B9272A">
            <w:pPr>
              <w:spacing w:before="60" w:after="60"/>
              <w:jc w:val="center"/>
            </w:pPr>
            <w:r>
              <w:t>inheritance</w:t>
            </w:r>
          </w:p>
        </w:tc>
      </w:tr>
      <w:tr w:rsidR="007430F6" w14:paraId="1404B71B" w14:textId="77777777" w:rsidTr="00B9272A">
        <w:tc>
          <w:tcPr>
            <w:tcW w:w="0" w:type="auto"/>
            <w:vMerge w:val="restart"/>
          </w:tcPr>
          <w:p w14:paraId="21C3CDAF" w14:textId="77777777" w:rsidR="007430F6" w:rsidRDefault="007430F6" w:rsidP="00B9272A">
            <w:pPr>
              <w:spacing w:before="60" w:after="60"/>
            </w:pPr>
            <w:r>
              <w:t>YANG</w:t>
            </w:r>
          </w:p>
        </w:tc>
        <w:tc>
          <w:tcPr>
            <w:tcW w:w="0" w:type="auto"/>
          </w:tcPr>
          <w:p w14:paraId="6FB67B8D" w14:textId="77777777" w:rsidR="007430F6" w:rsidRDefault="007430F6" w:rsidP="00B9272A">
            <w:pPr>
              <w:spacing w:before="60" w:after="60"/>
            </w:pPr>
            <w:r>
              <w:t>nesting</w:t>
            </w:r>
          </w:p>
        </w:tc>
        <w:tc>
          <w:tcPr>
            <w:tcW w:w="0" w:type="auto"/>
          </w:tcPr>
          <w:p w14:paraId="46AECD47" w14:textId="77777777" w:rsidR="007430F6" w:rsidRDefault="007430F6" w:rsidP="00B9272A">
            <w:pPr>
              <w:spacing w:before="60" w:after="60"/>
              <w:jc w:val="center"/>
            </w:pPr>
            <w:r>
              <w:rPr>
                <w:rFonts w:cs="Times New Roman"/>
              </w:rPr>
              <w:t>√</w:t>
            </w:r>
          </w:p>
        </w:tc>
        <w:tc>
          <w:tcPr>
            <w:tcW w:w="0" w:type="auto"/>
          </w:tcPr>
          <w:p w14:paraId="3B05FCC7" w14:textId="77777777" w:rsidR="007430F6" w:rsidRDefault="007430F6" w:rsidP="00B9272A">
            <w:pPr>
              <w:spacing w:before="60" w:after="60"/>
              <w:jc w:val="center"/>
            </w:pPr>
          </w:p>
        </w:tc>
        <w:tc>
          <w:tcPr>
            <w:tcW w:w="0" w:type="auto"/>
          </w:tcPr>
          <w:p w14:paraId="6FBF2BEB" w14:textId="77777777" w:rsidR="007430F6" w:rsidRDefault="007430F6" w:rsidP="00B9272A">
            <w:pPr>
              <w:spacing w:before="60" w:after="60"/>
              <w:jc w:val="center"/>
            </w:pPr>
          </w:p>
        </w:tc>
      </w:tr>
      <w:tr w:rsidR="007430F6" w14:paraId="075D6EB7" w14:textId="77777777" w:rsidTr="00B9272A">
        <w:tc>
          <w:tcPr>
            <w:tcW w:w="0" w:type="auto"/>
            <w:vMerge/>
          </w:tcPr>
          <w:p w14:paraId="13F14D78" w14:textId="77777777" w:rsidR="007430F6" w:rsidRDefault="007430F6" w:rsidP="00B9272A">
            <w:pPr>
              <w:spacing w:before="60" w:after="60"/>
            </w:pPr>
          </w:p>
        </w:tc>
        <w:tc>
          <w:tcPr>
            <w:tcW w:w="0" w:type="auto"/>
          </w:tcPr>
          <w:p w14:paraId="2B35B316" w14:textId="77777777" w:rsidR="007430F6" w:rsidRDefault="007430F6" w:rsidP="00B9272A">
            <w:pPr>
              <w:spacing w:before="60" w:after="60"/>
            </w:pPr>
            <w:r>
              <w:t>grouping</w:t>
            </w:r>
          </w:p>
        </w:tc>
        <w:tc>
          <w:tcPr>
            <w:tcW w:w="0" w:type="auto"/>
          </w:tcPr>
          <w:p w14:paraId="46241933" w14:textId="77777777" w:rsidR="007430F6" w:rsidRDefault="007430F6" w:rsidP="00B9272A">
            <w:pPr>
              <w:spacing w:before="60" w:after="60"/>
              <w:jc w:val="center"/>
            </w:pPr>
          </w:p>
        </w:tc>
        <w:tc>
          <w:tcPr>
            <w:tcW w:w="0" w:type="auto"/>
          </w:tcPr>
          <w:p w14:paraId="71E79AEE" w14:textId="77777777" w:rsidR="007430F6" w:rsidRDefault="007430F6" w:rsidP="00B9272A">
            <w:pPr>
              <w:spacing w:before="60" w:after="60"/>
              <w:jc w:val="center"/>
            </w:pPr>
          </w:p>
        </w:tc>
        <w:tc>
          <w:tcPr>
            <w:tcW w:w="0" w:type="auto"/>
          </w:tcPr>
          <w:p w14:paraId="5D2FA1C2" w14:textId="77777777" w:rsidR="007430F6" w:rsidRDefault="007430F6" w:rsidP="00B9272A">
            <w:pPr>
              <w:spacing w:before="60" w:after="60"/>
              <w:jc w:val="center"/>
            </w:pPr>
            <w:r>
              <w:rPr>
                <w:rFonts w:cs="Times New Roman"/>
              </w:rPr>
              <w:t>√</w:t>
            </w:r>
            <w:r>
              <w:rPr>
                <w:rFonts w:cs="Times New Roman"/>
              </w:rPr>
              <w:br/>
              <w:t xml:space="preserve">abstract </w:t>
            </w:r>
            <w:proofErr w:type="spellStart"/>
            <w:r>
              <w:rPr>
                <w:rFonts w:cs="Times New Roman"/>
              </w:rPr>
              <w:t>superclasses</w:t>
            </w:r>
            <w:proofErr w:type="spellEnd"/>
          </w:p>
        </w:tc>
      </w:tr>
      <w:tr w:rsidR="007430F6" w14:paraId="2A720C26" w14:textId="77777777" w:rsidTr="00B9272A">
        <w:tc>
          <w:tcPr>
            <w:tcW w:w="0" w:type="auto"/>
            <w:vMerge/>
          </w:tcPr>
          <w:p w14:paraId="266D10CA" w14:textId="77777777" w:rsidR="007430F6" w:rsidRDefault="007430F6" w:rsidP="00B9272A">
            <w:pPr>
              <w:spacing w:before="60" w:after="60"/>
            </w:pPr>
          </w:p>
        </w:tc>
        <w:tc>
          <w:tcPr>
            <w:tcW w:w="0" w:type="auto"/>
          </w:tcPr>
          <w:p w14:paraId="4129D299" w14:textId="77777777" w:rsidR="007430F6" w:rsidRDefault="007430F6" w:rsidP="00B9272A">
            <w:pPr>
              <w:spacing w:before="60" w:after="60"/>
            </w:pPr>
            <w:r>
              <w:t>augment</w:t>
            </w:r>
          </w:p>
        </w:tc>
        <w:tc>
          <w:tcPr>
            <w:tcW w:w="0" w:type="auto"/>
          </w:tcPr>
          <w:p w14:paraId="7C8120C7" w14:textId="77777777" w:rsidR="007430F6" w:rsidRDefault="007430F6" w:rsidP="00B9272A">
            <w:pPr>
              <w:spacing w:before="60" w:after="60"/>
              <w:jc w:val="center"/>
            </w:pPr>
          </w:p>
        </w:tc>
        <w:tc>
          <w:tcPr>
            <w:tcW w:w="0" w:type="auto"/>
          </w:tcPr>
          <w:p w14:paraId="00D37366" w14:textId="77777777" w:rsidR="007430F6" w:rsidRDefault="007430F6" w:rsidP="00B9272A">
            <w:pPr>
              <w:spacing w:before="60" w:after="60"/>
              <w:jc w:val="center"/>
            </w:pPr>
          </w:p>
        </w:tc>
        <w:tc>
          <w:tcPr>
            <w:tcW w:w="0" w:type="auto"/>
          </w:tcPr>
          <w:p w14:paraId="4AFEC255" w14:textId="77777777" w:rsidR="007430F6" w:rsidRDefault="007430F6" w:rsidP="007430F6">
            <w:pPr>
              <w:spacing w:before="60" w:after="60"/>
              <w:jc w:val="center"/>
            </w:pPr>
            <w:r>
              <w:rPr>
                <w:rFonts w:cs="Times New Roman"/>
              </w:rPr>
              <w:t>√</w:t>
            </w:r>
            <w:r>
              <w:rPr>
                <w:rFonts w:cs="Times New Roman"/>
              </w:rPr>
              <w:br/>
              <w:t xml:space="preserve">concrete </w:t>
            </w:r>
            <w:proofErr w:type="spellStart"/>
            <w:r>
              <w:rPr>
                <w:rFonts w:cs="Times New Roman"/>
              </w:rPr>
              <w:t>superclasses</w:t>
            </w:r>
            <w:proofErr w:type="spellEnd"/>
          </w:p>
        </w:tc>
      </w:tr>
      <w:tr w:rsidR="007430F6" w14:paraId="429CADAE" w14:textId="77777777" w:rsidTr="00B9272A">
        <w:tc>
          <w:tcPr>
            <w:tcW w:w="0" w:type="auto"/>
            <w:vMerge/>
          </w:tcPr>
          <w:p w14:paraId="7448E7DE" w14:textId="77777777" w:rsidR="007430F6" w:rsidRDefault="007430F6" w:rsidP="00B9272A">
            <w:pPr>
              <w:spacing w:before="60" w:after="60"/>
            </w:pPr>
          </w:p>
        </w:tc>
        <w:tc>
          <w:tcPr>
            <w:tcW w:w="0" w:type="auto"/>
          </w:tcPr>
          <w:p w14:paraId="2BF4163A" w14:textId="77777777" w:rsidR="007430F6" w:rsidRDefault="007430F6" w:rsidP="00B9272A">
            <w:pPr>
              <w:spacing w:before="60" w:after="60"/>
            </w:pPr>
            <w:proofErr w:type="spellStart"/>
            <w:r>
              <w:t>leafref</w:t>
            </w:r>
            <w:proofErr w:type="spellEnd"/>
          </w:p>
        </w:tc>
        <w:tc>
          <w:tcPr>
            <w:tcW w:w="0" w:type="auto"/>
          </w:tcPr>
          <w:p w14:paraId="4E057C2C" w14:textId="77777777" w:rsidR="007430F6" w:rsidRDefault="007430F6" w:rsidP="00B9272A">
            <w:pPr>
              <w:spacing w:before="60" w:after="60"/>
              <w:jc w:val="center"/>
            </w:pPr>
          </w:p>
        </w:tc>
        <w:tc>
          <w:tcPr>
            <w:tcW w:w="0" w:type="auto"/>
          </w:tcPr>
          <w:p w14:paraId="43797A4D" w14:textId="77777777" w:rsidR="007430F6" w:rsidRDefault="007430F6" w:rsidP="00B9272A">
            <w:pPr>
              <w:spacing w:before="60" w:after="60"/>
              <w:jc w:val="center"/>
            </w:pPr>
            <w:r>
              <w:rPr>
                <w:rFonts w:cs="Times New Roman"/>
              </w:rPr>
              <w:t>√</w:t>
            </w:r>
          </w:p>
        </w:tc>
        <w:tc>
          <w:tcPr>
            <w:tcW w:w="0" w:type="auto"/>
          </w:tcPr>
          <w:p w14:paraId="2655BF68" w14:textId="77777777" w:rsidR="007430F6" w:rsidRDefault="007430F6" w:rsidP="00B9272A">
            <w:pPr>
              <w:spacing w:before="60" w:after="60"/>
              <w:jc w:val="center"/>
            </w:pPr>
          </w:p>
        </w:tc>
      </w:tr>
    </w:tbl>
    <w:p w14:paraId="072D22E1" w14:textId="77777777" w:rsidR="00B01803" w:rsidRDefault="00B01803" w:rsidP="00B01803">
      <w:pPr>
        <w:rPr>
          <w:ins w:id="498" w:author="Martin Skorupski" w:date="2019-12-19T12:07:00Z"/>
          <w:szCs w:val="24"/>
        </w:rPr>
      </w:pPr>
    </w:p>
    <w:p w14:paraId="699FC9A2" w14:textId="77777777" w:rsidR="00B01803" w:rsidRDefault="00B01803" w:rsidP="00726B3D">
      <w:pPr>
        <w:pStyle w:val="berschrift4"/>
        <w:rPr>
          <w:ins w:id="499" w:author="Martin Skorupski" w:date="2019-12-19T12:08:00Z"/>
        </w:rPr>
      </w:pPr>
      <w:bookmarkStart w:id="500" w:name="_Ref79151103"/>
      <w:ins w:id="501" w:author="Martin Skorupski" w:date="2019-12-19T12:13:00Z">
        <w:r>
          <w:t>Explanation</w:t>
        </w:r>
      </w:ins>
      <w:ins w:id="502" w:author="Martin Skorupski" w:date="2019-12-19T12:07:00Z">
        <w:r>
          <w:t xml:space="preserve"> to “Read-write shared association to read-only key”</w:t>
        </w:r>
      </w:ins>
      <w:bookmarkEnd w:id="500"/>
    </w:p>
    <w:p w14:paraId="32073906" w14:textId="77777777" w:rsidR="00B01803" w:rsidRDefault="00B01803" w:rsidP="00B01803">
      <w:pPr>
        <w:rPr>
          <w:ins w:id="503" w:author="Martin Skorupski" w:date="2019-12-19T12:12:00Z"/>
        </w:rPr>
      </w:pPr>
    </w:p>
    <w:p w14:paraId="5A23679B" w14:textId="77777777" w:rsidR="00B01803" w:rsidRDefault="00B01803" w:rsidP="00B01803">
      <w:pPr>
        <w:rPr>
          <w:ins w:id="504" w:author="Martin Skorupski" w:date="2019-12-19T12:25:00Z"/>
        </w:rPr>
      </w:pPr>
      <w:ins w:id="505" w:author="Martin Skorupski" w:date="2019-12-19T12:15:00Z">
        <w:r>
          <w:t xml:space="preserve">In case of an UML </w:t>
        </w:r>
      </w:ins>
      <w:ins w:id="506" w:author="Martin Skorupski" w:date="2019-12-19T12:16:00Z">
        <w:r>
          <w:t>association</w:t>
        </w:r>
      </w:ins>
      <w:ins w:id="507" w:author="Martin Skorupski" w:date="2019-12-19T12:15:00Z">
        <w:r>
          <w:t xml:space="preserve"> </w:t>
        </w:r>
      </w:ins>
      <w:ins w:id="508" w:author="Martin Skorupski" w:date="2019-12-19T12:23:00Z">
        <w:r>
          <w:t>of aggregation “none” o</w:t>
        </w:r>
      </w:ins>
      <w:ins w:id="509" w:author="Martin Skorupski" w:date="2019-12-19T12:24:00Z">
        <w:r>
          <w:t xml:space="preserve">r “shared” leading to a read-write attribute pointing to a read-only key attribute a </w:t>
        </w:r>
      </w:ins>
      <w:ins w:id="510" w:author="Martin Skorupski" w:date="2019-12-19T12:25:00Z">
        <w:r>
          <w:t>specific mapping is required to generate valid yang.</w:t>
        </w:r>
      </w:ins>
    </w:p>
    <w:p w14:paraId="1B4A89A4" w14:textId="77777777" w:rsidR="00B01803" w:rsidRDefault="00B01803" w:rsidP="00B01803">
      <w:pPr>
        <w:rPr>
          <w:ins w:id="511" w:author="Martin Skorupski" w:date="2019-12-19T12:34:00Z"/>
        </w:rPr>
      </w:pPr>
      <w:ins w:id="512" w:author="Martin Skorupski" w:date="2019-12-19T12:25:00Z">
        <w:r>
          <w:t>A typical example for such case</w:t>
        </w:r>
      </w:ins>
      <w:ins w:id="513" w:author="Martin Skorupski" w:date="2019-12-19T12:26:00Z">
        <w:r>
          <w:t xml:space="preserve"> </w:t>
        </w:r>
        <w:proofErr w:type="gramStart"/>
        <w:r>
          <w:t>is, when</w:t>
        </w:r>
        <w:proofErr w:type="gramEnd"/>
        <w:r>
          <w:t xml:space="preserve"> a device offers </w:t>
        </w:r>
      </w:ins>
      <w:ins w:id="514" w:author="Martin Skorupski" w:date="2019-12-19T12:32:00Z">
        <w:r>
          <w:t>a</w:t>
        </w:r>
      </w:ins>
      <w:ins w:id="515" w:author="Martin Skorupski" w:date="2019-12-19T12:26:00Z">
        <w:r>
          <w:t xml:space="preserve"> selection of several modes. National regu</w:t>
        </w:r>
      </w:ins>
      <w:ins w:id="516" w:author="Martin Skorupski" w:date="2019-12-19T12:27:00Z">
        <w:r>
          <w:t xml:space="preserve">lation agencies for example allow different channel plans. </w:t>
        </w:r>
      </w:ins>
      <w:ins w:id="517" w:author="Martin Skorupski" w:date="2019-12-19T12:32:00Z">
        <w:r>
          <w:t xml:space="preserve">To avoid products </w:t>
        </w:r>
      </w:ins>
      <w:ins w:id="518" w:author="Martin Skorupski" w:date="2019-12-19T12:34:00Z">
        <w:r>
          <w:t>for different</w:t>
        </w:r>
      </w:ins>
      <w:ins w:id="519" w:author="Martin Skorupski" w:date="2019-12-19T12:32:00Z">
        <w:r>
          <w:t xml:space="preserve"> regulation agenc</w:t>
        </w:r>
      </w:ins>
      <w:ins w:id="520" w:author="Martin Skorupski" w:date="2019-12-19T12:34:00Z">
        <w:r>
          <w:t xml:space="preserve">ies, </w:t>
        </w:r>
      </w:ins>
      <w:ins w:id="521" w:author="Martin Skorupski" w:date="2019-12-19T12:33:00Z">
        <w:r>
          <w:t xml:space="preserve">devices support several channel plans. </w:t>
        </w:r>
      </w:ins>
      <w:ins w:id="522" w:author="Martin Skorupski" w:date="2019-12-19T12:27:00Z">
        <w:r>
          <w:t xml:space="preserve">The allowed channel plan </w:t>
        </w:r>
      </w:ins>
      <w:ins w:id="523" w:author="Martin Skorupski" w:date="2019-12-19T12:28:00Z">
        <w:r>
          <w:t xml:space="preserve">for a certain region can be configured during first provisioning of the device. </w:t>
        </w:r>
      </w:ins>
      <w:ins w:id="524" w:author="Martin Skorupski" w:date="2019-12-19T12:30:00Z">
        <w:r>
          <w:t>By selecting the right channel plan a fi</w:t>
        </w:r>
      </w:ins>
      <w:ins w:id="525" w:author="Martin Skorupski" w:date="2019-12-19T12:33:00Z">
        <w:r>
          <w:t>eld</w:t>
        </w:r>
      </w:ins>
      <w:ins w:id="526" w:author="Martin Skorupski" w:date="2019-12-19T12:30:00Z">
        <w:r>
          <w:t xml:space="preserve"> operation person configures the</w:t>
        </w:r>
      </w:ins>
      <w:ins w:id="527" w:author="Martin Skorupski" w:date="2019-12-19T12:31:00Z">
        <w:r>
          <w:t xml:space="preserve"> device</w:t>
        </w:r>
      </w:ins>
      <w:ins w:id="528" w:author="Martin Skorupski" w:date="2019-12-19T12:33:00Z">
        <w:r>
          <w:t>.</w:t>
        </w:r>
      </w:ins>
    </w:p>
    <w:p w14:paraId="158F1460" w14:textId="77777777" w:rsidR="00B01803" w:rsidRDefault="00B01803" w:rsidP="00B01803">
      <w:pPr>
        <w:rPr>
          <w:ins w:id="529" w:author="Martin Skorupski" w:date="2019-12-19T12:40:00Z"/>
        </w:rPr>
      </w:pPr>
      <w:ins w:id="530" w:author="Martin Skorupski" w:date="2019-12-19T12:34:00Z">
        <w:r>
          <w:t xml:space="preserve">Modeling such case in UML </w:t>
        </w:r>
      </w:ins>
      <w:ins w:id="531" w:author="Martin Skorupski" w:date="2019-12-19T12:35:00Z">
        <w:r>
          <w:t xml:space="preserve">is quite simple. </w:t>
        </w:r>
      </w:ins>
      <w:ins w:id="532" w:author="Martin Skorupski" w:date="2019-12-19T14:27:00Z">
        <w:r>
          <w:t>One</w:t>
        </w:r>
      </w:ins>
      <w:ins w:id="533" w:author="Martin Skorupski" w:date="2019-12-19T12:35:00Z">
        <w:r>
          <w:t xml:space="preserve"> class has an </w:t>
        </w:r>
      </w:ins>
      <w:ins w:id="534" w:author="Martin Skorupski" w:date="2019-12-19T12:36:00Z">
        <w:r>
          <w:t>association</w:t>
        </w:r>
      </w:ins>
      <w:ins w:id="535" w:author="Martin Skorupski" w:date="2019-12-19T12:35:00Z">
        <w:r>
          <w:t xml:space="preserve"> of aggregation “shared” to another cla</w:t>
        </w:r>
      </w:ins>
      <w:ins w:id="536" w:author="Martin Skorupski" w:date="2019-12-19T12:36:00Z">
        <w:r>
          <w:t>ss. The attribute representing the pointer holds the selected k</w:t>
        </w:r>
      </w:ins>
      <w:ins w:id="537" w:author="Martin Skorupski" w:date="2019-12-19T12:37:00Z">
        <w:r>
          <w:t xml:space="preserve">ey value of the other class (channel-plan). </w:t>
        </w:r>
      </w:ins>
      <w:ins w:id="538" w:author="Martin Skorupski" w:date="2019-12-19T12:38:00Z">
        <w:r>
          <w:t xml:space="preserve">However, if the class with the key </w:t>
        </w:r>
      </w:ins>
      <w:ins w:id="539" w:author="Martin Skorupski" w:date="2019-12-19T12:39:00Z">
        <w:r>
          <w:t xml:space="preserve">is </w:t>
        </w:r>
      </w:ins>
      <w:ins w:id="540" w:author="Martin Skorupski" w:date="2019-12-19T12:38:00Z">
        <w:r>
          <w:t xml:space="preserve">read-only (the list of supported channel plans is fixed and </w:t>
        </w:r>
      </w:ins>
      <w:ins w:id="541" w:author="Martin Skorupski" w:date="2019-12-19T12:39:00Z">
        <w:r>
          <w:t xml:space="preserve">part of the device capabilities) then there must be a special mapping to </w:t>
        </w:r>
      </w:ins>
      <w:ins w:id="542" w:author="Martin Skorupski" w:date="2019-12-19T12:40:00Z">
        <w:r>
          <w:t xml:space="preserve">yang implemented. </w:t>
        </w:r>
      </w:ins>
    </w:p>
    <w:p w14:paraId="2D0D5867" w14:textId="77777777" w:rsidR="00B01803" w:rsidRDefault="00B01803" w:rsidP="00B01803">
      <w:pPr>
        <w:rPr>
          <w:ins w:id="543" w:author="Martin Skorupski" w:date="2019-12-19T12:11:00Z"/>
        </w:rPr>
      </w:pPr>
      <w:ins w:id="544" w:author="Martin Skorupski" w:date="2019-12-19T12:40:00Z">
        <w:r>
          <w:t>The figure below shows the circumstance for such special map</w:t>
        </w:r>
      </w:ins>
      <w:ins w:id="545" w:author="Martin Skorupski" w:date="2019-12-19T12:41:00Z">
        <w:r>
          <w:t>ping to yang.</w:t>
        </w:r>
      </w:ins>
    </w:p>
    <w:p w14:paraId="740543BA" w14:textId="77777777" w:rsidR="00B01803" w:rsidRDefault="00B01803" w:rsidP="00B01803">
      <w:pPr>
        <w:rPr>
          <w:ins w:id="546" w:author="Martin Skorupski" w:date="2019-12-19T12:08:00Z"/>
        </w:rPr>
      </w:pPr>
      <w:ins w:id="547" w:author="Martin Skorupski" w:date="2019-12-30T21:29:00Z">
        <w:r>
          <w:rPr>
            <w:noProof/>
          </w:rPr>
          <w:drawing>
            <wp:inline distT="0" distB="0" distL="0" distR="0" wp14:anchorId="22979033" wp14:editId="2B83B6BA">
              <wp:extent cx="5943600" cy="324802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ins>
    </w:p>
    <w:p w14:paraId="09042E62" w14:textId="6FCDA985" w:rsidR="00B01803" w:rsidRDefault="00B01803" w:rsidP="00B01803">
      <w:pPr>
        <w:pStyle w:val="FigureCaption"/>
        <w:rPr>
          <w:ins w:id="548" w:author="Martin Skorupski" w:date="2019-12-19T12:13:00Z"/>
        </w:rPr>
      </w:pPr>
      <w:ins w:id="549" w:author="Martin Skorupski" w:date="2019-12-19T12:13:00Z">
        <w:r>
          <w:t xml:space="preserve">Figure </w:t>
        </w:r>
        <w:r>
          <w:fldChar w:fldCharType="begin"/>
        </w:r>
        <w:r>
          <w:instrText xml:space="preserve"> STYLEREF 1 \s </w:instrText>
        </w:r>
        <w:r>
          <w:fldChar w:fldCharType="separate"/>
        </w:r>
      </w:ins>
      <w:r w:rsidR="00726B3D">
        <w:rPr>
          <w:noProof/>
        </w:rPr>
        <w:t>5</w:t>
      </w:r>
      <w:ins w:id="550" w:author="Martin Skorupski" w:date="2019-12-19T12:13:00Z">
        <w:r>
          <w:fldChar w:fldCharType="end"/>
        </w:r>
        <w:r>
          <w:t>.</w:t>
        </w:r>
        <w:r>
          <w:fldChar w:fldCharType="begin"/>
        </w:r>
        <w:r>
          <w:instrText xml:space="preserve"> SEQ Figure \* ARABIC \s 1 </w:instrText>
        </w:r>
        <w:r>
          <w:fldChar w:fldCharType="separate"/>
        </w:r>
      </w:ins>
      <w:ins w:id="551" w:author="Zeuner, Bernd" w:date="2021-08-06T14:07:00Z">
        <w:r w:rsidR="00726B3D">
          <w:rPr>
            <w:noProof/>
          </w:rPr>
          <w:t>1</w:t>
        </w:r>
      </w:ins>
      <w:ins w:id="552" w:author="Martin Skorupski" w:date="2019-12-19T12:13:00Z">
        <w:r>
          <w:fldChar w:fldCharType="end"/>
        </w:r>
        <w:r>
          <w:t xml:space="preserve">: </w:t>
        </w:r>
      </w:ins>
      <w:ins w:id="553" w:author="Martin Skorupski" w:date="2019-12-19T12:14:00Z">
        <w:r>
          <w:t>Read-write shared association to read-only key</w:t>
        </w:r>
      </w:ins>
    </w:p>
    <w:p w14:paraId="00742A2A" w14:textId="77777777" w:rsidR="00B01803" w:rsidRDefault="00B01803" w:rsidP="00B01803">
      <w:pPr>
        <w:rPr>
          <w:ins w:id="554" w:author="Martin Skorupski" w:date="2019-12-19T12:41:00Z"/>
        </w:rPr>
      </w:pPr>
    </w:p>
    <w:p w14:paraId="03824875" w14:textId="77777777" w:rsidR="00B01803" w:rsidRDefault="00B01803" w:rsidP="00B01803">
      <w:pPr>
        <w:rPr>
          <w:ins w:id="555" w:author="Martin Skorupski" w:date="2019-12-19T12:42:00Z"/>
        </w:rPr>
      </w:pPr>
      <w:ins w:id="556" w:author="Martin Skorupski" w:date="2019-12-19T12:41:00Z">
        <w:r>
          <w:t xml:space="preserve">Without </w:t>
        </w:r>
      </w:ins>
      <w:ins w:id="557" w:author="Martin Skorupski" w:date="2019-12-19T12:42:00Z">
        <w:r>
          <w:t>a special mapping rule for the described case, the expected yang would look like as follows:</w:t>
        </w:r>
      </w:ins>
    </w:p>
    <w:p w14:paraId="382250A6" w14:textId="77777777" w:rsidR="00B01803" w:rsidRDefault="00B01803" w:rsidP="00B01803">
      <w:pPr>
        <w:spacing w:after="0"/>
        <w:rPr>
          <w:ins w:id="558" w:author="Martin Skorupski" w:date="2019-12-19T14:10:00Z"/>
          <w:rFonts w:ascii="Courier New" w:hAnsi="Courier New" w:cs="Courier New"/>
          <w:color w:val="437F27" w:themeColor="accent5" w:themeShade="BF"/>
          <w:szCs w:val="24"/>
        </w:rPr>
      </w:pPr>
    </w:p>
    <w:p w14:paraId="177CD2B9" w14:textId="77777777" w:rsidR="00B01803" w:rsidRPr="00726B3D" w:rsidRDefault="00B01803" w:rsidP="00B01803">
      <w:pPr>
        <w:spacing w:after="0"/>
        <w:rPr>
          <w:ins w:id="559" w:author="Martin Skorupski" w:date="2019-12-19T14:10:00Z"/>
          <w:rFonts w:ascii="Courier New" w:hAnsi="Courier New" w:cs="Courier New"/>
          <w:b/>
          <w:bCs/>
          <w:color w:val="437F27" w:themeColor="accent5" w:themeShade="BF"/>
          <w:szCs w:val="24"/>
        </w:rPr>
      </w:pPr>
      <w:ins w:id="560" w:author="Martin Skorupski" w:date="2019-12-19T14:11:00Z">
        <w:r w:rsidRPr="00726B3D">
          <w:rPr>
            <w:rFonts w:ascii="Courier New" w:hAnsi="Courier New" w:cs="Courier New"/>
            <w:b/>
            <w:bCs/>
            <w:color w:val="437F27" w:themeColor="accent5" w:themeShade="BF"/>
            <w:szCs w:val="24"/>
          </w:rPr>
          <w:lastRenderedPageBreak/>
          <w:t>YANG:</w:t>
        </w:r>
      </w:ins>
    </w:p>
    <w:p w14:paraId="2AACB257" w14:textId="77777777" w:rsidR="00B01803" w:rsidRPr="00726B3D" w:rsidRDefault="00B01803" w:rsidP="00B01803">
      <w:pPr>
        <w:spacing w:after="0"/>
        <w:rPr>
          <w:ins w:id="561" w:author="Martin Skorupski" w:date="2019-12-30T21:31:00Z"/>
          <w:rFonts w:ascii="Courier New" w:hAnsi="Courier New" w:cs="Courier New"/>
          <w:color w:val="437F27" w:themeColor="accent5" w:themeShade="BF"/>
          <w:sz w:val="20"/>
          <w:szCs w:val="20"/>
        </w:rPr>
      </w:pPr>
      <w:ins w:id="562" w:author="Martin Skorupski" w:date="2019-12-30T21:31:00Z">
        <w:r w:rsidRPr="00726B3D">
          <w:rPr>
            <w:rFonts w:ascii="Courier New" w:hAnsi="Courier New" w:cs="Courier New"/>
            <w:color w:val="437F27" w:themeColor="accent5" w:themeShade="BF"/>
            <w:sz w:val="20"/>
            <w:szCs w:val="20"/>
          </w:rPr>
          <w:t>[…]</w:t>
        </w:r>
        <w:r w:rsidRPr="00726B3D">
          <w:rPr>
            <w:rFonts w:ascii="Courier New" w:hAnsi="Courier New" w:cs="Courier New"/>
            <w:color w:val="437F27" w:themeColor="accent5" w:themeShade="BF"/>
            <w:sz w:val="20"/>
            <w:szCs w:val="20"/>
          </w:rPr>
          <w:br/>
          <w:t>grouping configuration {</w:t>
        </w:r>
        <w:r w:rsidRPr="00726B3D">
          <w:rPr>
            <w:rFonts w:ascii="Courier New" w:hAnsi="Courier New" w:cs="Courier New"/>
            <w:color w:val="437F27" w:themeColor="accent5" w:themeShade="BF"/>
            <w:sz w:val="20"/>
            <w:szCs w:val="20"/>
          </w:rPr>
          <w:br/>
          <w:t xml:space="preserve">  leaf selected-mode {</w:t>
        </w:r>
        <w:r w:rsidRPr="00726B3D">
          <w:rPr>
            <w:rFonts w:ascii="Courier New" w:hAnsi="Courier New" w:cs="Courier New"/>
            <w:color w:val="437F27" w:themeColor="accent5" w:themeShade="BF"/>
            <w:sz w:val="20"/>
            <w:szCs w:val="20"/>
          </w:rPr>
          <w:br/>
          <w:t xml:space="preserve">  type </w:t>
        </w:r>
        <w:proofErr w:type="spellStart"/>
        <w:r w:rsidRPr="00726B3D">
          <w:rPr>
            <w:rFonts w:ascii="Courier New" w:hAnsi="Courier New" w:cs="Courier New"/>
            <w:color w:val="437F27" w:themeColor="accent5" w:themeShade="BF"/>
            <w:sz w:val="20"/>
            <w:szCs w:val="20"/>
          </w:rPr>
          <w:t>leafref</w:t>
        </w:r>
        <w:proofErr w:type="spellEnd"/>
        <w:r w:rsidRPr="00726B3D">
          <w:rPr>
            <w:rFonts w:ascii="Courier New" w:hAnsi="Courier New" w:cs="Courier New"/>
            <w:color w:val="437F27" w:themeColor="accent5" w:themeShade="BF"/>
            <w:sz w:val="20"/>
            <w:szCs w:val="20"/>
          </w:rPr>
          <w:t xml:space="preserve"> {</w:t>
        </w:r>
        <w:r w:rsidRPr="00726B3D">
          <w:rPr>
            <w:rFonts w:ascii="Courier New" w:hAnsi="Courier New" w:cs="Courier New"/>
            <w:color w:val="437F27" w:themeColor="accent5" w:themeShade="BF"/>
            <w:sz w:val="20"/>
            <w:szCs w:val="20"/>
          </w:rPr>
          <w:br/>
          <w:t>    path "/</w:t>
        </w:r>
        <w:proofErr w:type="spellStart"/>
        <w:proofErr w:type="gramStart"/>
        <w:r w:rsidRPr="00726B3D">
          <w:rPr>
            <w:rFonts w:ascii="Courier New" w:hAnsi="Courier New" w:cs="Courier New"/>
            <w:color w:val="437F27" w:themeColor="accent5" w:themeShade="BF"/>
            <w:sz w:val="20"/>
            <w:szCs w:val="20"/>
          </w:rPr>
          <w:t>ps:device</w:t>
        </w:r>
        <w:proofErr w:type="spellEnd"/>
        <w:proofErr w:type="gramEnd"/>
        <w:r w:rsidRPr="00726B3D">
          <w:rPr>
            <w:rFonts w:ascii="Courier New" w:hAnsi="Courier New" w:cs="Courier New"/>
            <w:color w:val="437F27" w:themeColor="accent5" w:themeShade="BF"/>
            <w:sz w:val="20"/>
            <w:szCs w:val="20"/>
          </w:rPr>
          <w:t>/</w:t>
        </w:r>
        <w:proofErr w:type="spellStart"/>
        <w:r w:rsidRPr="00726B3D">
          <w:rPr>
            <w:rFonts w:ascii="Courier New" w:hAnsi="Courier New" w:cs="Courier New"/>
            <w:color w:val="437F27" w:themeColor="accent5" w:themeShade="BF"/>
            <w:sz w:val="20"/>
            <w:szCs w:val="20"/>
          </w:rPr>
          <w:t>ps:capabilities</w:t>
        </w:r>
        <w:proofErr w:type="spellEnd"/>
        <w:r w:rsidRPr="00726B3D">
          <w:rPr>
            <w:rFonts w:ascii="Courier New" w:hAnsi="Courier New" w:cs="Courier New"/>
            <w:color w:val="437F27" w:themeColor="accent5" w:themeShade="BF"/>
            <w:sz w:val="20"/>
            <w:szCs w:val="20"/>
          </w:rPr>
          <w:t>/</w:t>
        </w:r>
        <w:proofErr w:type="spellStart"/>
        <w:r w:rsidRPr="00726B3D">
          <w:rPr>
            <w:rFonts w:ascii="Courier New" w:hAnsi="Courier New" w:cs="Courier New"/>
            <w:color w:val="437F27" w:themeColor="accent5" w:themeShade="BF"/>
            <w:sz w:val="20"/>
            <w:szCs w:val="20"/>
          </w:rPr>
          <w:t>ps:supported-modes</w:t>
        </w:r>
        <w:proofErr w:type="spellEnd"/>
        <w:r w:rsidRPr="00726B3D">
          <w:rPr>
            <w:rFonts w:ascii="Courier New" w:hAnsi="Courier New" w:cs="Courier New"/>
            <w:color w:val="437F27" w:themeColor="accent5" w:themeShade="BF"/>
            <w:sz w:val="20"/>
            <w:szCs w:val="20"/>
          </w:rPr>
          <w:t>/</w:t>
        </w:r>
        <w:proofErr w:type="spellStart"/>
        <w:r w:rsidRPr="00726B3D">
          <w:rPr>
            <w:rFonts w:ascii="Courier New" w:hAnsi="Courier New" w:cs="Courier New"/>
            <w:color w:val="437F27" w:themeColor="accent5" w:themeShade="BF"/>
            <w:sz w:val="20"/>
            <w:szCs w:val="20"/>
          </w:rPr>
          <w:t>ps:identifier</w:t>
        </w:r>
        <w:proofErr w:type="spellEnd"/>
        <w:r w:rsidRPr="00726B3D">
          <w:rPr>
            <w:rFonts w:ascii="Courier New" w:hAnsi="Courier New" w:cs="Courier New"/>
            <w:color w:val="437F27" w:themeColor="accent5" w:themeShade="BF"/>
            <w:sz w:val="20"/>
            <w:szCs w:val="20"/>
          </w:rPr>
          <w:t>";</w:t>
        </w:r>
        <w:r w:rsidRPr="00726B3D">
          <w:rPr>
            <w:rFonts w:ascii="Courier New" w:hAnsi="Courier New" w:cs="Courier New"/>
            <w:color w:val="437F27" w:themeColor="accent5" w:themeShade="BF"/>
            <w:sz w:val="20"/>
            <w:szCs w:val="20"/>
          </w:rPr>
          <w:br/>
          <w:t>  }</w:t>
        </w:r>
        <w:r w:rsidRPr="00726B3D">
          <w:rPr>
            <w:rFonts w:ascii="Courier New" w:hAnsi="Courier New" w:cs="Courier New"/>
            <w:color w:val="437F27" w:themeColor="accent5" w:themeShade="BF"/>
            <w:sz w:val="20"/>
            <w:szCs w:val="20"/>
          </w:rPr>
          <w:br/>
          <w:t>[…]</w:t>
        </w:r>
      </w:ins>
    </w:p>
    <w:p w14:paraId="3E4270BF" w14:textId="77777777" w:rsidR="00B01803" w:rsidRDefault="00B01803" w:rsidP="00B01803">
      <w:pPr>
        <w:spacing w:after="0"/>
        <w:rPr>
          <w:ins w:id="563" w:author="Martin Skorupski" w:date="2019-12-19T14:11:00Z"/>
          <w:rFonts w:ascii="Courier New" w:hAnsi="Courier New" w:cs="Courier New"/>
          <w:color w:val="437F27" w:themeColor="accent5" w:themeShade="BF"/>
          <w:szCs w:val="24"/>
        </w:rPr>
      </w:pPr>
    </w:p>
    <w:p w14:paraId="15EC319F" w14:textId="77777777" w:rsidR="00B01803" w:rsidRPr="00726B3D" w:rsidRDefault="00B01803" w:rsidP="00B01803">
      <w:pPr>
        <w:spacing w:after="0"/>
        <w:rPr>
          <w:ins w:id="564" w:author="Martin Skorupski" w:date="2019-12-19T14:10:00Z"/>
          <w:rFonts w:ascii="Courier New" w:hAnsi="Courier New" w:cs="Courier New"/>
          <w:b/>
          <w:bCs/>
          <w:color w:val="437F27" w:themeColor="accent5" w:themeShade="BF"/>
          <w:szCs w:val="24"/>
        </w:rPr>
      </w:pPr>
      <w:ins w:id="565" w:author="Martin Skorupski" w:date="2019-12-19T14:11:00Z">
        <w:r w:rsidRPr="00726B3D">
          <w:rPr>
            <w:rFonts w:ascii="Courier New" w:hAnsi="Courier New" w:cs="Courier New"/>
            <w:b/>
            <w:bCs/>
            <w:color w:val="437F27" w:themeColor="accent5" w:themeShade="BF"/>
            <w:szCs w:val="24"/>
          </w:rPr>
          <w:t>YANG tree:</w:t>
        </w:r>
      </w:ins>
    </w:p>
    <w:p w14:paraId="21385943" w14:textId="77777777" w:rsidR="00B01803" w:rsidRPr="00726B3D" w:rsidRDefault="00B01803" w:rsidP="00B01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rPr>
          <w:ins w:id="566" w:author="Martin Skorupski" w:date="2019-12-30T21:33:00Z"/>
          <w:rFonts w:ascii="Courier New" w:hAnsi="Courier New" w:cs="Courier New"/>
          <w:color w:val="437F27" w:themeColor="accent5" w:themeShade="BF"/>
          <w:sz w:val="20"/>
          <w:szCs w:val="20"/>
        </w:rPr>
      </w:pPr>
      <w:ins w:id="567" w:author="Martin Skorupski" w:date="2019-12-30T21:33:00Z">
        <w:r w:rsidRPr="00726B3D">
          <w:rPr>
            <w:rFonts w:ascii="Courier New" w:hAnsi="Courier New" w:cs="Courier New"/>
            <w:color w:val="437F27" w:themeColor="accent5" w:themeShade="BF"/>
            <w:sz w:val="20"/>
            <w:szCs w:val="20"/>
          </w:rPr>
          <w:t>module: problem-statement</w:t>
        </w:r>
        <w:r w:rsidRPr="00726B3D">
          <w:rPr>
            <w:rFonts w:ascii="Courier New" w:hAnsi="Courier New" w:cs="Courier New"/>
            <w:color w:val="437F27" w:themeColor="accent5" w:themeShade="BF"/>
            <w:sz w:val="20"/>
            <w:szCs w:val="20"/>
          </w:rPr>
          <w:br/>
          <w:t xml:space="preserve">  +--</w:t>
        </w:r>
        <w:proofErr w:type="spellStart"/>
        <w:r w:rsidRPr="00726B3D">
          <w:rPr>
            <w:rFonts w:ascii="Courier New" w:hAnsi="Courier New" w:cs="Courier New"/>
            <w:color w:val="437F27" w:themeColor="accent5" w:themeShade="BF"/>
            <w:sz w:val="20"/>
            <w:szCs w:val="20"/>
          </w:rPr>
          <w:t>rw</w:t>
        </w:r>
        <w:proofErr w:type="spellEnd"/>
        <w:r w:rsidRPr="00726B3D">
          <w:rPr>
            <w:rFonts w:ascii="Courier New" w:hAnsi="Courier New" w:cs="Courier New"/>
            <w:color w:val="437F27" w:themeColor="accent5" w:themeShade="BF"/>
            <w:sz w:val="20"/>
            <w:szCs w:val="20"/>
          </w:rPr>
          <w:t xml:space="preserve"> device</w:t>
        </w:r>
        <w:r w:rsidRPr="00726B3D">
          <w:rPr>
            <w:rFonts w:ascii="Courier New" w:hAnsi="Courier New" w:cs="Courier New"/>
            <w:color w:val="437F27" w:themeColor="accent5" w:themeShade="BF"/>
            <w:sz w:val="20"/>
            <w:szCs w:val="20"/>
          </w:rPr>
          <w:br/>
          <w:t xml:space="preserve">  +--</w:t>
        </w:r>
        <w:proofErr w:type="spellStart"/>
        <w:r w:rsidRPr="00726B3D">
          <w:rPr>
            <w:rFonts w:ascii="Courier New" w:hAnsi="Courier New" w:cs="Courier New"/>
            <w:color w:val="437F27" w:themeColor="accent5" w:themeShade="BF"/>
            <w:sz w:val="20"/>
            <w:szCs w:val="20"/>
          </w:rPr>
          <w:t>rw</w:t>
        </w:r>
        <w:proofErr w:type="spellEnd"/>
        <w:r w:rsidRPr="00726B3D">
          <w:rPr>
            <w:rFonts w:ascii="Courier New" w:hAnsi="Courier New" w:cs="Courier New"/>
            <w:color w:val="437F27" w:themeColor="accent5" w:themeShade="BF"/>
            <w:sz w:val="20"/>
            <w:szCs w:val="20"/>
          </w:rPr>
          <w:t xml:space="preserve"> identifier? string</w:t>
        </w:r>
        <w:r w:rsidRPr="00726B3D">
          <w:rPr>
            <w:rFonts w:ascii="Courier New" w:hAnsi="Courier New" w:cs="Courier New"/>
            <w:color w:val="437F27" w:themeColor="accent5" w:themeShade="BF"/>
            <w:sz w:val="20"/>
            <w:szCs w:val="20"/>
          </w:rPr>
          <w:br/>
          <w:t xml:space="preserve">  +--</w:t>
        </w:r>
        <w:proofErr w:type="spellStart"/>
        <w:r w:rsidRPr="00726B3D">
          <w:rPr>
            <w:rFonts w:ascii="Courier New" w:hAnsi="Courier New" w:cs="Courier New"/>
            <w:color w:val="437F27" w:themeColor="accent5" w:themeShade="BF"/>
            <w:sz w:val="20"/>
            <w:szCs w:val="20"/>
          </w:rPr>
          <w:t>ro</w:t>
        </w:r>
        <w:proofErr w:type="spellEnd"/>
        <w:r w:rsidRPr="00726B3D">
          <w:rPr>
            <w:rFonts w:ascii="Courier New" w:hAnsi="Courier New" w:cs="Courier New"/>
            <w:color w:val="437F27" w:themeColor="accent5" w:themeShade="BF"/>
            <w:sz w:val="20"/>
            <w:szCs w:val="20"/>
          </w:rPr>
          <w:t xml:space="preserve"> capabilities</w:t>
        </w:r>
        <w:r w:rsidRPr="00726B3D">
          <w:rPr>
            <w:rFonts w:ascii="Courier New" w:hAnsi="Courier New" w:cs="Courier New"/>
            <w:color w:val="437F27" w:themeColor="accent5" w:themeShade="BF"/>
            <w:sz w:val="20"/>
            <w:szCs w:val="20"/>
          </w:rPr>
          <w:br/>
          <w:t xml:space="preserve">  |  +--</w:t>
        </w:r>
        <w:proofErr w:type="spellStart"/>
        <w:r w:rsidRPr="00726B3D">
          <w:rPr>
            <w:rFonts w:ascii="Courier New" w:hAnsi="Courier New" w:cs="Courier New"/>
            <w:color w:val="437F27" w:themeColor="accent5" w:themeShade="BF"/>
            <w:sz w:val="20"/>
            <w:szCs w:val="20"/>
          </w:rPr>
          <w:t>ro</w:t>
        </w:r>
        <w:proofErr w:type="spellEnd"/>
        <w:r w:rsidRPr="00726B3D">
          <w:rPr>
            <w:rFonts w:ascii="Courier New" w:hAnsi="Courier New" w:cs="Courier New"/>
            <w:color w:val="437F27" w:themeColor="accent5" w:themeShade="BF"/>
            <w:sz w:val="20"/>
            <w:szCs w:val="20"/>
          </w:rPr>
          <w:t xml:space="preserve"> supported-modes* [identifier]</w:t>
        </w:r>
        <w:r w:rsidRPr="00726B3D">
          <w:rPr>
            <w:rFonts w:ascii="Courier New" w:hAnsi="Courier New" w:cs="Courier New"/>
            <w:color w:val="437F27" w:themeColor="accent5" w:themeShade="BF"/>
            <w:sz w:val="20"/>
            <w:szCs w:val="20"/>
          </w:rPr>
          <w:br/>
          <w:t xml:space="preserve">  |     +--</w:t>
        </w:r>
        <w:proofErr w:type="spellStart"/>
        <w:r w:rsidRPr="00726B3D">
          <w:rPr>
            <w:rFonts w:ascii="Courier New" w:hAnsi="Courier New" w:cs="Courier New"/>
            <w:color w:val="437F27" w:themeColor="accent5" w:themeShade="BF"/>
            <w:sz w:val="20"/>
            <w:szCs w:val="20"/>
          </w:rPr>
          <w:t>ro</w:t>
        </w:r>
        <w:proofErr w:type="spellEnd"/>
        <w:r w:rsidRPr="00726B3D">
          <w:rPr>
            <w:rFonts w:ascii="Courier New" w:hAnsi="Courier New" w:cs="Courier New"/>
            <w:color w:val="437F27" w:themeColor="accent5" w:themeShade="BF"/>
            <w:sz w:val="20"/>
            <w:szCs w:val="20"/>
          </w:rPr>
          <w:t xml:space="preserve"> identifier string</w:t>
        </w:r>
        <w:r w:rsidRPr="00726B3D">
          <w:rPr>
            <w:rFonts w:ascii="Courier New" w:hAnsi="Courier New" w:cs="Courier New"/>
            <w:color w:val="437F27" w:themeColor="accent5" w:themeShade="BF"/>
            <w:sz w:val="20"/>
            <w:szCs w:val="20"/>
          </w:rPr>
          <w:br/>
          <w:t xml:space="preserve">  +--</w:t>
        </w:r>
        <w:proofErr w:type="spellStart"/>
        <w:r w:rsidRPr="00726B3D">
          <w:rPr>
            <w:rFonts w:ascii="Courier New" w:hAnsi="Courier New" w:cs="Courier New"/>
            <w:color w:val="437F27" w:themeColor="accent5" w:themeShade="BF"/>
            <w:sz w:val="20"/>
            <w:szCs w:val="20"/>
          </w:rPr>
          <w:t>rw</w:t>
        </w:r>
        <w:proofErr w:type="spellEnd"/>
        <w:r w:rsidRPr="00726B3D">
          <w:rPr>
            <w:rFonts w:ascii="Courier New" w:hAnsi="Courier New" w:cs="Courier New"/>
            <w:color w:val="437F27" w:themeColor="accent5" w:themeShade="BF"/>
            <w:sz w:val="20"/>
            <w:szCs w:val="20"/>
          </w:rPr>
          <w:t xml:space="preserve"> configuration</w:t>
        </w:r>
        <w:r w:rsidRPr="00726B3D">
          <w:rPr>
            <w:rFonts w:ascii="Courier New" w:hAnsi="Courier New" w:cs="Courier New"/>
            <w:color w:val="437F27" w:themeColor="accent5" w:themeShade="BF"/>
            <w:sz w:val="20"/>
            <w:szCs w:val="20"/>
          </w:rPr>
          <w:br/>
          <w:t xml:space="preserve">     +--</w:t>
        </w:r>
        <w:proofErr w:type="spellStart"/>
        <w:r w:rsidRPr="00726B3D">
          <w:rPr>
            <w:rFonts w:ascii="Courier New" w:hAnsi="Courier New" w:cs="Courier New"/>
            <w:color w:val="437F27" w:themeColor="accent5" w:themeShade="BF"/>
            <w:sz w:val="20"/>
            <w:szCs w:val="20"/>
          </w:rPr>
          <w:t>rw</w:t>
        </w:r>
        <w:proofErr w:type="spellEnd"/>
        <w:r w:rsidRPr="00726B3D">
          <w:rPr>
            <w:rFonts w:ascii="Courier New" w:hAnsi="Courier New" w:cs="Courier New"/>
            <w:color w:val="437F27" w:themeColor="accent5" w:themeShade="BF"/>
            <w:sz w:val="20"/>
            <w:szCs w:val="20"/>
          </w:rPr>
          <w:t xml:space="preserve"> selected-mode? -&gt; /device/capabilities/supported-modes/identifier</w:t>
        </w:r>
      </w:ins>
    </w:p>
    <w:p w14:paraId="09C5112C" w14:textId="77777777" w:rsidR="00B01803" w:rsidRPr="00726B3D" w:rsidRDefault="00B01803" w:rsidP="00B01803">
      <w:pPr>
        <w:rPr>
          <w:ins w:id="568" w:author="Martin Skorupski" w:date="2019-12-19T13:47:00Z"/>
        </w:rPr>
      </w:pPr>
    </w:p>
    <w:p w14:paraId="68307071" w14:textId="77777777" w:rsidR="00B01803" w:rsidRDefault="00B01803" w:rsidP="00B01803">
      <w:pPr>
        <w:rPr>
          <w:ins w:id="569" w:author="Martin Skorupski" w:date="2019-12-19T13:52:00Z"/>
        </w:rPr>
      </w:pPr>
      <w:ins w:id="570" w:author="Martin Skorupski" w:date="2019-12-19T13:52:00Z">
        <w:r w:rsidRPr="0037392B">
          <w:t>Unfortunately,</w:t>
        </w:r>
      </w:ins>
      <w:ins w:id="571" w:author="Martin Skorupski" w:date="2019-12-19T13:51:00Z">
        <w:r w:rsidRPr="00726B3D">
          <w:t xml:space="preserve"> such yang file is not valid. </w:t>
        </w:r>
      </w:ins>
    </w:p>
    <w:p w14:paraId="25568661" w14:textId="77777777" w:rsidR="00B01803" w:rsidRPr="00726B3D" w:rsidRDefault="00B01803" w:rsidP="00726B3D">
      <w:pPr>
        <w:spacing w:after="0"/>
        <w:rPr>
          <w:ins w:id="572" w:author="Martin Skorupski" w:date="2019-12-19T13:52:00Z"/>
          <w:rFonts w:ascii="Courier New" w:hAnsi="Courier New" w:cs="Courier New"/>
          <w:color w:val="437F27" w:themeColor="accent5" w:themeShade="BF"/>
          <w:sz w:val="20"/>
          <w:szCs w:val="20"/>
        </w:rPr>
      </w:pPr>
      <w:ins w:id="573" w:author="Martin Skorupski" w:date="2019-12-19T13:52:00Z">
        <w:r w:rsidRPr="00726B3D">
          <w:rPr>
            <w:rFonts w:ascii="Courier New" w:hAnsi="Courier New" w:cs="Courier New"/>
            <w:color w:val="437F27" w:themeColor="accent5" w:themeShade="BF"/>
            <w:sz w:val="20"/>
            <w:szCs w:val="20"/>
          </w:rPr>
          <w:t xml:space="preserve">$ </w:t>
        </w:r>
        <w:proofErr w:type="spellStart"/>
        <w:r w:rsidRPr="00726B3D">
          <w:rPr>
            <w:rFonts w:ascii="Courier New" w:hAnsi="Courier New" w:cs="Courier New"/>
            <w:color w:val="437F27" w:themeColor="accent5" w:themeShade="BF"/>
            <w:sz w:val="20"/>
            <w:szCs w:val="20"/>
          </w:rPr>
          <w:t>pyang</w:t>
        </w:r>
        <w:proofErr w:type="spellEnd"/>
        <w:r w:rsidRPr="00726B3D">
          <w:rPr>
            <w:rFonts w:ascii="Courier New" w:hAnsi="Courier New" w:cs="Courier New"/>
            <w:color w:val="437F27" w:themeColor="accent5" w:themeShade="BF"/>
            <w:sz w:val="20"/>
            <w:szCs w:val="20"/>
          </w:rPr>
          <w:t xml:space="preserve"> --lint problem-</w:t>
        </w:r>
        <w:proofErr w:type="spellStart"/>
        <w:proofErr w:type="gramStart"/>
        <w:r w:rsidRPr="00726B3D">
          <w:rPr>
            <w:rFonts w:ascii="Courier New" w:hAnsi="Courier New" w:cs="Courier New"/>
            <w:color w:val="437F27" w:themeColor="accent5" w:themeShade="BF"/>
            <w:sz w:val="20"/>
            <w:szCs w:val="20"/>
          </w:rPr>
          <w:t>statement.yang</w:t>
        </w:r>
        <w:proofErr w:type="spellEnd"/>
        <w:proofErr w:type="gramEnd"/>
        <w:r w:rsidRPr="00726B3D">
          <w:rPr>
            <w:rFonts w:ascii="Courier New" w:hAnsi="Courier New" w:cs="Courier New"/>
            <w:color w:val="437F27" w:themeColor="accent5" w:themeShade="BF"/>
            <w:sz w:val="20"/>
            <w:szCs w:val="20"/>
          </w:rPr>
          <w:t xml:space="preserve"> </w:t>
        </w:r>
      </w:ins>
    </w:p>
    <w:p w14:paraId="036DFD3A" w14:textId="77777777" w:rsidR="00B01803" w:rsidRPr="00726B3D" w:rsidRDefault="00B01803" w:rsidP="00B01803">
      <w:pPr>
        <w:pStyle w:val="HTMLVorformatiert"/>
        <w:shd w:val="clear" w:color="auto" w:fill="FFFFFF"/>
        <w:spacing w:before="150"/>
        <w:rPr>
          <w:ins w:id="574" w:author="Martin Skorupski" w:date="2019-12-30T21:34:00Z"/>
          <w:rFonts w:eastAsiaTheme="minorEastAsia"/>
          <w:color w:val="437F27" w:themeColor="accent5" w:themeShade="BF"/>
          <w:lang w:eastAsia="ja-JP"/>
        </w:rPr>
      </w:pPr>
      <w:ins w:id="575" w:author="Martin Skorupski" w:date="2019-12-30T21:34:00Z">
        <w:r w:rsidRPr="00726B3D">
          <w:rPr>
            <w:rFonts w:eastAsiaTheme="minorEastAsia"/>
            <w:color w:val="437F27" w:themeColor="accent5" w:themeShade="BF"/>
            <w:lang w:eastAsia="ja-JP"/>
          </w:rPr>
          <w:t>problem-</w:t>
        </w:r>
        <w:proofErr w:type="gramStart"/>
        <w:r w:rsidRPr="00726B3D">
          <w:rPr>
            <w:rFonts w:eastAsiaTheme="minorEastAsia"/>
            <w:color w:val="437F27" w:themeColor="accent5" w:themeShade="BF"/>
            <w:lang w:eastAsia="ja-JP"/>
          </w:rPr>
          <w:t>statement.yang</w:t>
        </w:r>
        <w:proofErr w:type="gramEnd"/>
        <w:r w:rsidRPr="00726B3D">
          <w:rPr>
            <w:rFonts w:eastAsiaTheme="minorEastAsia"/>
            <w:color w:val="437F27" w:themeColor="accent5" w:themeShade="BF"/>
            <w:lang w:eastAsia="ja-JP"/>
          </w:rPr>
          <w:t xml:space="preserve">:82: </w:t>
        </w:r>
        <w:r w:rsidRPr="00726B3D">
          <w:rPr>
            <w:rFonts w:eastAsiaTheme="minorEastAsia"/>
            <w:b/>
            <w:bCs/>
            <w:color w:val="FF0000"/>
            <w:lang w:eastAsia="ja-JP"/>
          </w:rPr>
          <w:t>error</w:t>
        </w:r>
        <w:r w:rsidRPr="00726B3D">
          <w:rPr>
            <w:rFonts w:eastAsiaTheme="minorEastAsia"/>
            <w:color w:val="437F27" w:themeColor="accent5" w:themeShade="BF"/>
            <w:lang w:eastAsia="ja-JP"/>
          </w:rPr>
          <w:t xml:space="preserve">: the path for selected-mode is config </w:t>
        </w:r>
        <w:r w:rsidRPr="00726B3D">
          <w:rPr>
            <w:rFonts w:eastAsiaTheme="minorEastAsia"/>
            <w:color w:val="437F27" w:themeColor="accent5" w:themeShade="BF"/>
            <w:lang w:eastAsia="ja-JP"/>
          </w:rPr>
          <w:br/>
          <w:t xml:space="preserve">but refers to a non-config leaf "identifier" defined at </w:t>
        </w:r>
        <w:r w:rsidRPr="00726B3D">
          <w:rPr>
            <w:rFonts w:eastAsiaTheme="minorEastAsia"/>
            <w:color w:val="437F27" w:themeColor="accent5" w:themeShade="BF"/>
            <w:lang w:eastAsia="ja-JP"/>
          </w:rPr>
          <w:br/>
          <w:t xml:space="preserve">target/yang/problem-statement.yang:42 </w:t>
        </w:r>
        <w:r w:rsidRPr="00726B3D">
          <w:rPr>
            <w:rFonts w:eastAsiaTheme="minorEastAsia"/>
            <w:color w:val="437F27" w:themeColor="accent5" w:themeShade="BF"/>
            <w:lang w:eastAsia="ja-JP"/>
          </w:rPr>
          <w:br/>
          <w:t>(at target/yang/problem-statement.yang:92)</w:t>
        </w:r>
      </w:ins>
    </w:p>
    <w:p w14:paraId="2D984036" w14:textId="77777777" w:rsidR="00B01803" w:rsidRDefault="00B01803" w:rsidP="00B01803">
      <w:pPr>
        <w:rPr>
          <w:ins w:id="576" w:author="Martin Skorupski" w:date="2019-12-19T13:53:00Z"/>
        </w:rPr>
      </w:pPr>
    </w:p>
    <w:p w14:paraId="44E41C8D" w14:textId="77777777" w:rsidR="00B01803" w:rsidRDefault="00B01803" w:rsidP="00B01803">
      <w:pPr>
        <w:rPr>
          <w:ins w:id="577" w:author="Martin Skorupski" w:date="2019-12-19T14:16:00Z"/>
        </w:rPr>
      </w:pPr>
      <w:ins w:id="578" w:author="Martin Skorupski" w:date="2019-12-19T14:12:00Z">
        <w:r>
          <w:t xml:space="preserve">In order to avoid this </w:t>
        </w:r>
        <w:proofErr w:type="gramStart"/>
        <w:r>
          <w:t>error</w:t>
        </w:r>
        <w:proofErr w:type="gramEnd"/>
        <w:r>
          <w:t xml:space="preserve"> the yang 1.1 statement “require-instance” sh</w:t>
        </w:r>
      </w:ins>
      <w:ins w:id="579" w:author="Martin Skorupski" w:date="2019-12-19T14:13:00Z">
        <w:r>
          <w:t>ould be used with value false. Th</w:t>
        </w:r>
      </w:ins>
      <w:ins w:id="580" w:author="Martin Skorupski" w:date="2019-12-19T14:15:00Z">
        <w:r>
          <w:t>e statement</w:t>
        </w:r>
      </w:ins>
      <w:ins w:id="581" w:author="Martin Skorupski" w:date="2019-12-19T14:13:00Z">
        <w:r>
          <w:t xml:space="preserve"> </w:t>
        </w:r>
      </w:ins>
      <w:ins w:id="582" w:author="Martin Skorupski" w:date="2019-12-19T14:16:00Z">
        <w:r>
          <w:t>instructs</w:t>
        </w:r>
      </w:ins>
      <w:ins w:id="583" w:author="Martin Skorupski" w:date="2019-12-19T14:13:00Z">
        <w:r>
          <w:t xml:space="preserve"> the </w:t>
        </w:r>
        <w:proofErr w:type="spellStart"/>
        <w:r>
          <w:t>NetConf</w:t>
        </w:r>
        <w:proofErr w:type="spellEnd"/>
        <w:r>
          <w:t xml:space="preserve"> server not v</w:t>
        </w:r>
      </w:ins>
      <w:ins w:id="584" w:author="Martin Skorupski" w:date="2019-12-19T14:14:00Z">
        <w:r>
          <w:t xml:space="preserve">alidating the existents of the corresponding key value. </w:t>
        </w:r>
      </w:ins>
    </w:p>
    <w:p w14:paraId="7E282B41" w14:textId="2BBB8E6C" w:rsidR="00B01803" w:rsidRDefault="00B01803" w:rsidP="00B01803">
      <w:pPr>
        <w:rPr>
          <w:ins w:id="585" w:author="Martin Skorupski" w:date="2019-12-19T14:19:00Z"/>
        </w:rPr>
      </w:pPr>
      <w:ins w:id="586" w:author="Martin Skorupski" w:date="2019-12-19T14:16:00Z">
        <w:r>
          <w:t xml:space="preserve">The result is a </w:t>
        </w:r>
        <w:proofErr w:type="spellStart"/>
        <w:r w:rsidRPr="001C2F56">
          <w:t>comp</w:t>
        </w:r>
        <w:del w:id="587" w:author="Zeuner, Bernd" w:date="2021-08-06T15:04:00Z">
          <w:r w:rsidRPr="001C2F56" w:rsidDel="00D50DEE">
            <w:delText>l</w:delText>
          </w:r>
        </w:del>
        <w:r w:rsidRPr="001C2F56">
          <w:t>i</w:t>
        </w:r>
      </w:ins>
      <w:ins w:id="588" w:author="Zeuner, Bernd" w:date="2021-08-09T08:27:00Z">
        <w:r w:rsidR="008B46B8">
          <w:t>l</w:t>
        </w:r>
      </w:ins>
      <w:ins w:id="589" w:author="Martin Skorupski" w:date="2019-12-19T14:16:00Z">
        <w:r w:rsidRPr="001C2F56">
          <w:t>able</w:t>
        </w:r>
        <w:proofErr w:type="spellEnd"/>
        <w:r>
          <w:t xml:space="preserve"> and valid yang module, but </w:t>
        </w:r>
      </w:ins>
      <w:ins w:id="590" w:author="Martin Skorupski" w:date="2019-12-19T14:17:00Z">
        <w:r>
          <w:t xml:space="preserve">the missing validation by the </w:t>
        </w:r>
        <w:proofErr w:type="spellStart"/>
        <w:r>
          <w:t>NetConf</w:t>
        </w:r>
        <w:proofErr w:type="spellEnd"/>
        <w:r>
          <w:t xml:space="preserve"> server may lead to operational issues using the API.</w:t>
        </w:r>
      </w:ins>
      <w:ins w:id="591" w:author="Martin Skorupski" w:date="2019-12-19T14:18:00Z">
        <w:r>
          <w:t xml:space="preserve"> To improve the situation next to the “require-instance” statement a “must” statement is required</w:t>
        </w:r>
      </w:ins>
      <w:ins w:id="592" w:author="Martin Skorupski" w:date="2019-12-19T14:19:00Z">
        <w:r>
          <w:t xml:space="preserve">, validating the </w:t>
        </w:r>
      </w:ins>
      <w:ins w:id="593" w:author="Martin Skorupski" w:date="2019-12-19T14:20:00Z">
        <w:r>
          <w:t>existent</w:t>
        </w:r>
      </w:ins>
      <w:ins w:id="594" w:author="Martin Skorupski" w:date="2019-12-19T14:19:00Z">
        <w:r>
          <w:t xml:space="preserve"> of the key attribute value.</w:t>
        </w:r>
      </w:ins>
    </w:p>
    <w:p w14:paraId="66105B3D" w14:textId="50FAA95D" w:rsidR="00B01803" w:rsidRDefault="00B01803" w:rsidP="00B01803">
      <w:pPr>
        <w:rPr>
          <w:ins w:id="595" w:author="Martin Skorupski" w:date="2019-12-19T14:21:00Z"/>
        </w:rPr>
      </w:pPr>
      <w:ins w:id="596" w:author="Martin Skorupski" w:date="2019-12-19T14:20:00Z">
        <w:r>
          <w:t>A valid yang module representing the UML example is</w:t>
        </w:r>
      </w:ins>
      <w:ins w:id="597" w:author="Martin Skorupski" w:date="2019-12-19T14:21:00Z">
        <w:r>
          <w:t>:</w:t>
        </w:r>
      </w:ins>
    </w:p>
    <w:p w14:paraId="1C893277" w14:textId="77777777" w:rsidR="00B01803" w:rsidRPr="0063721B" w:rsidRDefault="00B01803" w:rsidP="00B01803">
      <w:pPr>
        <w:spacing w:after="0"/>
        <w:rPr>
          <w:ins w:id="598" w:author="Martin Skorupski" w:date="2019-12-19T14:21:00Z"/>
          <w:rFonts w:ascii="Courier New" w:hAnsi="Courier New" w:cs="Courier New"/>
          <w:b/>
          <w:bCs/>
          <w:color w:val="437F27" w:themeColor="accent5" w:themeShade="BF"/>
          <w:szCs w:val="24"/>
        </w:rPr>
      </w:pPr>
      <w:ins w:id="599" w:author="Martin Skorupski" w:date="2019-12-19T14:21:00Z">
        <w:r w:rsidRPr="0063721B">
          <w:rPr>
            <w:rFonts w:ascii="Courier New" w:hAnsi="Courier New" w:cs="Courier New"/>
            <w:b/>
            <w:bCs/>
            <w:color w:val="437F27" w:themeColor="accent5" w:themeShade="BF"/>
            <w:szCs w:val="24"/>
          </w:rPr>
          <w:t>YANG:</w:t>
        </w:r>
      </w:ins>
    </w:p>
    <w:p w14:paraId="5661CA02" w14:textId="55E922D0" w:rsidR="00B01803" w:rsidRPr="00726B3D" w:rsidRDefault="00B01803" w:rsidP="00B01803">
      <w:pPr>
        <w:pStyle w:val="HTMLVorformatiert"/>
        <w:shd w:val="clear" w:color="auto" w:fill="FFFFFF"/>
        <w:spacing w:before="150"/>
        <w:rPr>
          <w:ins w:id="600" w:author="Martin Skorupski" w:date="2019-12-30T21:36:00Z"/>
          <w:rFonts w:eastAsiaTheme="minorEastAsia"/>
          <w:color w:val="437F27" w:themeColor="accent5" w:themeShade="BF"/>
          <w:lang w:eastAsia="ja-JP"/>
        </w:rPr>
      </w:pPr>
      <w:ins w:id="601" w:author="Martin Skorupski" w:date="2019-12-30T21:36:00Z">
        <w:r w:rsidRPr="00726B3D">
          <w:rPr>
            <w:rFonts w:eastAsiaTheme="minorEastAsia"/>
            <w:color w:val="437F27" w:themeColor="accent5" w:themeShade="BF"/>
            <w:lang w:eastAsia="ja-JP"/>
          </w:rPr>
          <w:t>[…]</w:t>
        </w:r>
        <w:r w:rsidRPr="00726B3D">
          <w:rPr>
            <w:rFonts w:eastAsiaTheme="minorEastAsia"/>
            <w:color w:val="437F27" w:themeColor="accent5" w:themeShade="BF"/>
            <w:lang w:eastAsia="ja-JP"/>
          </w:rPr>
          <w:br/>
          <w:t>  grouping configuration {</w:t>
        </w:r>
        <w:r w:rsidRPr="00726B3D">
          <w:rPr>
            <w:rFonts w:eastAsiaTheme="minorEastAsia"/>
            <w:color w:val="437F27" w:themeColor="accent5" w:themeShade="BF"/>
            <w:lang w:eastAsia="ja-JP"/>
          </w:rPr>
          <w:br/>
          <w:t>    leaf selected-mode {</w:t>
        </w:r>
        <w:r w:rsidRPr="00726B3D">
          <w:rPr>
            <w:rFonts w:eastAsiaTheme="minorEastAsia"/>
            <w:color w:val="437F27" w:themeColor="accent5" w:themeShade="BF"/>
            <w:lang w:eastAsia="ja-JP"/>
          </w:rPr>
          <w:br/>
          <w:t xml:space="preserve">      type </w:t>
        </w:r>
        <w:proofErr w:type="spellStart"/>
        <w:r w:rsidRPr="00726B3D">
          <w:rPr>
            <w:rFonts w:eastAsiaTheme="minorEastAsia"/>
            <w:color w:val="437F27" w:themeColor="accent5" w:themeShade="BF"/>
            <w:lang w:eastAsia="ja-JP"/>
          </w:rPr>
          <w:t>leafref</w:t>
        </w:r>
        <w:proofErr w:type="spellEnd"/>
        <w:r w:rsidRPr="00726B3D">
          <w:rPr>
            <w:rFonts w:eastAsiaTheme="minorEastAsia"/>
            <w:color w:val="437F27" w:themeColor="accent5" w:themeShade="BF"/>
            <w:lang w:eastAsia="ja-JP"/>
          </w:rPr>
          <w:t xml:space="preserve"> {</w:t>
        </w:r>
        <w:r w:rsidRPr="00726B3D">
          <w:rPr>
            <w:rFonts w:eastAsiaTheme="minorEastAsia"/>
            <w:color w:val="437F27" w:themeColor="accent5" w:themeShade="BF"/>
            <w:lang w:eastAsia="ja-JP"/>
          </w:rPr>
          <w:br/>
        </w:r>
        <w:r w:rsidR="002063F5" w:rsidRPr="00726B3D">
          <w:rPr>
            <w:rFonts w:eastAsiaTheme="minorEastAsia"/>
            <w:color w:val="437F27" w:themeColor="accent5" w:themeShade="BF"/>
            <w:lang w:eastAsia="ja-JP"/>
          </w:rPr>
          <w:t>        path "</w:t>
        </w:r>
        <w:r w:rsidR="002063F5" w:rsidRPr="002063F5">
          <w:rPr>
            <w:rFonts w:eastAsiaTheme="minorEastAsia"/>
            <w:color w:val="437F27" w:themeColor="accent5" w:themeShade="BF"/>
            <w:highlight w:val="cyan"/>
            <w:lang w:eastAsia="ja-JP"/>
            <w:rPrChange w:id="602" w:author="Martin Skorupski" w:date="2021-08-08T12:17:00Z">
              <w:rPr>
                <w:rFonts w:eastAsiaTheme="minorEastAsia"/>
                <w:color w:val="437F27" w:themeColor="accent5" w:themeShade="BF"/>
                <w:lang w:eastAsia="ja-JP"/>
              </w:rPr>
            </w:rPrChange>
          </w:rPr>
          <w:t>/</w:t>
        </w:r>
        <w:proofErr w:type="spellStart"/>
        <w:proofErr w:type="gramStart"/>
        <w:r w:rsidR="002063F5" w:rsidRPr="002063F5">
          <w:rPr>
            <w:rFonts w:eastAsiaTheme="minorEastAsia"/>
            <w:color w:val="437F27" w:themeColor="accent5" w:themeShade="BF"/>
            <w:highlight w:val="cyan"/>
            <w:lang w:eastAsia="ja-JP"/>
            <w:rPrChange w:id="603" w:author="Martin Skorupski" w:date="2021-08-08T12:17:00Z">
              <w:rPr>
                <w:rFonts w:eastAsiaTheme="minorEastAsia"/>
                <w:color w:val="437F27" w:themeColor="accent5" w:themeShade="BF"/>
                <w:lang w:eastAsia="ja-JP"/>
              </w:rPr>
            </w:rPrChange>
          </w:rPr>
          <w:t>ps:device</w:t>
        </w:r>
        <w:proofErr w:type="spellEnd"/>
        <w:proofErr w:type="gramEnd"/>
        <w:r w:rsidR="002063F5" w:rsidRPr="002063F5">
          <w:rPr>
            <w:rFonts w:eastAsiaTheme="minorEastAsia"/>
            <w:color w:val="437F27" w:themeColor="accent5" w:themeShade="BF"/>
            <w:highlight w:val="cyan"/>
            <w:lang w:eastAsia="ja-JP"/>
            <w:rPrChange w:id="604" w:author="Martin Skorupski" w:date="2021-08-08T12:17:00Z">
              <w:rPr>
                <w:rFonts w:eastAsiaTheme="minorEastAsia"/>
                <w:color w:val="437F27" w:themeColor="accent5" w:themeShade="BF"/>
                <w:lang w:eastAsia="ja-JP"/>
              </w:rPr>
            </w:rPrChange>
          </w:rPr>
          <w:t>/</w:t>
        </w:r>
        <w:proofErr w:type="spellStart"/>
        <w:r w:rsidR="002063F5" w:rsidRPr="002063F5">
          <w:rPr>
            <w:rFonts w:eastAsiaTheme="minorEastAsia"/>
            <w:color w:val="437F27" w:themeColor="accent5" w:themeShade="BF"/>
            <w:highlight w:val="cyan"/>
            <w:lang w:eastAsia="ja-JP"/>
            <w:rPrChange w:id="605" w:author="Martin Skorupski" w:date="2021-08-08T12:17:00Z">
              <w:rPr>
                <w:rFonts w:eastAsiaTheme="minorEastAsia"/>
                <w:color w:val="437F27" w:themeColor="accent5" w:themeShade="BF"/>
                <w:lang w:eastAsia="ja-JP"/>
              </w:rPr>
            </w:rPrChange>
          </w:rPr>
          <w:t>ps:capabilities</w:t>
        </w:r>
        <w:proofErr w:type="spellEnd"/>
        <w:r w:rsidR="002063F5" w:rsidRPr="002063F5">
          <w:rPr>
            <w:rFonts w:eastAsiaTheme="minorEastAsia"/>
            <w:color w:val="437F27" w:themeColor="accent5" w:themeShade="BF"/>
            <w:highlight w:val="cyan"/>
            <w:lang w:eastAsia="ja-JP"/>
            <w:rPrChange w:id="606" w:author="Martin Skorupski" w:date="2021-08-08T12:17:00Z">
              <w:rPr>
                <w:rFonts w:eastAsiaTheme="minorEastAsia"/>
                <w:color w:val="437F27" w:themeColor="accent5" w:themeShade="BF"/>
                <w:lang w:eastAsia="ja-JP"/>
              </w:rPr>
            </w:rPrChange>
          </w:rPr>
          <w:t>/</w:t>
        </w:r>
        <w:proofErr w:type="spellStart"/>
        <w:r w:rsidR="002063F5" w:rsidRPr="002063F5">
          <w:rPr>
            <w:rFonts w:eastAsiaTheme="minorEastAsia"/>
            <w:color w:val="437F27" w:themeColor="accent5" w:themeShade="BF"/>
            <w:highlight w:val="cyan"/>
            <w:lang w:eastAsia="ja-JP"/>
            <w:rPrChange w:id="607" w:author="Martin Skorupski" w:date="2021-08-08T12:17:00Z">
              <w:rPr>
                <w:rFonts w:eastAsiaTheme="minorEastAsia"/>
                <w:color w:val="437F27" w:themeColor="accent5" w:themeShade="BF"/>
                <w:lang w:eastAsia="ja-JP"/>
              </w:rPr>
            </w:rPrChange>
          </w:rPr>
          <w:t>ps:supported-modes</w:t>
        </w:r>
        <w:proofErr w:type="spellEnd"/>
        <w:r w:rsidR="002063F5" w:rsidRPr="002063F5">
          <w:rPr>
            <w:rFonts w:eastAsiaTheme="minorEastAsia"/>
            <w:color w:val="437F27" w:themeColor="accent5" w:themeShade="BF"/>
            <w:highlight w:val="cyan"/>
            <w:lang w:eastAsia="ja-JP"/>
            <w:rPrChange w:id="608" w:author="Martin Skorupski" w:date="2021-08-08T12:17:00Z">
              <w:rPr>
                <w:rFonts w:eastAsiaTheme="minorEastAsia"/>
                <w:color w:val="437F27" w:themeColor="accent5" w:themeShade="BF"/>
                <w:lang w:eastAsia="ja-JP"/>
              </w:rPr>
            </w:rPrChange>
          </w:rPr>
          <w:t>/</w:t>
        </w:r>
        <w:proofErr w:type="spellStart"/>
        <w:r w:rsidR="002063F5" w:rsidRPr="002063F5">
          <w:rPr>
            <w:rFonts w:eastAsiaTheme="minorEastAsia"/>
            <w:color w:val="437F27" w:themeColor="accent5" w:themeShade="BF"/>
            <w:highlight w:val="cyan"/>
            <w:lang w:eastAsia="ja-JP"/>
          </w:rPr>
          <w:t>n</w:t>
        </w:r>
        <w:r w:rsidR="002063F5" w:rsidRPr="002063F5">
          <w:rPr>
            <w:rFonts w:eastAsiaTheme="minorEastAsia"/>
            <w:color w:val="437F27" w:themeColor="accent5" w:themeShade="BF"/>
            <w:highlight w:val="cyan"/>
            <w:lang w:eastAsia="ja-JP"/>
            <w:rPrChange w:id="609" w:author="Martin Skorupski" w:date="2021-08-08T12:17:00Z">
              <w:rPr>
                <w:rFonts w:eastAsiaTheme="minorEastAsia"/>
                <w:color w:val="437F27" w:themeColor="accent5" w:themeShade="BF"/>
                <w:lang w:eastAsia="ja-JP"/>
              </w:rPr>
            </w:rPrChange>
          </w:rPr>
          <w:t>s:identifier</w:t>
        </w:r>
        <w:proofErr w:type="spellEnd"/>
        <w:r w:rsidR="002063F5" w:rsidRPr="00726B3D">
          <w:rPr>
            <w:rFonts w:eastAsiaTheme="minorEastAsia"/>
            <w:color w:val="437F27" w:themeColor="accent5" w:themeShade="BF"/>
            <w:lang w:eastAsia="ja-JP"/>
          </w:rPr>
          <w:t>";</w:t>
        </w:r>
        <w:r w:rsidR="002063F5" w:rsidRPr="00726B3D">
          <w:rPr>
            <w:rFonts w:eastAsiaTheme="minorEastAsia"/>
            <w:color w:val="437F27" w:themeColor="accent5" w:themeShade="BF"/>
            <w:lang w:eastAsia="ja-JP"/>
          </w:rPr>
          <w:br/>
          <w:t>        require-instance false;</w:t>
        </w:r>
        <w:r w:rsidR="002063F5" w:rsidRPr="00726B3D">
          <w:rPr>
            <w:rFonts w:eastAsiaTheme="minorEastAsia"/>
            <w:color w:val="437F27" w:themeColor="accent5" w:themeShade="BF"/>
            <w:lang w:eastAsia="ja-JP"/>
          </w:rPr>
          <w:br/>
          <w:t>      }</w:t>
        </w:r>
        <w:r w:rsidR="002063F5" w:rsidRPr="00726B3D">
          <w:rPr>
            <w:rFonts w:eastAsiaTheme="minorEastAsia"/>
            <w:color w:val="437F27" w:themeColor="accent5" w:themeShade="BF"/>
            <w:lang w:eastAsia="ja-JP"/>
          </w:rPr>
          <w:br/>
          <w:t>      must "boolean</w:t>
        </w:r>
        <w:r w:rsidR="002063F5" w:rsidRPr="002063F5">
          <w:rPr>
            <w:rFonts w:eastAsiaTheme="minorEastAsia"/>
            <w:color w:val="437F27" w:themeColor="accent5" w:themeShade="BF"/>
            <w:highlight w:val="cyan"/>
            <w:lang w:eastAsia="ja-JP"/>
            <w:rPrChange w:id="610" w:author="Martin Skorupski" w:date="2021-08-08T12:16:00Z">
              <w:rPr>
                <w:rFonts w:eastAsiaTheme="minorEastAsia"/>
                <w:color w:val="437F27" w:themeColor="accent5" w:themeShade="BF"/>
                <w:lang w:eastAsia="ja-JP"/>
              </w:rPr>
            </w:rPrChange>
          </w:rPr>
          <w:t>(/ps:device/ps:capabilities/ps:supported-modes[</w:t>
        </w:r>
      </w:ins>
      <w:ins w:id="611" w:author="Martin Skorupski" w:date="2021-08-08T12:17:00Z">
        <w:r w:rsidR="002063F5" w:rsidRPr="002063F5">
          <w:rPr>
            <w:rFonts w:eastAsiaTheme="minorEastAsia"/>
            <w:color w:val="437F27" w:themeColor="accent5" w:themeShade="BF"/>
            <w:highlight w:val="cyan"/>
            <w:lang w:eastAsia="ja-JP"/>
          </w:rPr>
          <w:t>ns:</w:t>
        </w:r>
      </w:ins>
      <w:ins w:id="612" w:author="Martin Skorupski" w:date="2019-12-30T21:36:00Z">
        <w:r w:rsidR="002063F5" w:rsidRPr="002063F5">
          <w:rPr>
            <w:rFonts w:eastAsiaTheme="minorEastAsia"/>
            <w:color w:val="437F27" w:themeColor="accent5" w:themeShade="BF"/>
            <w:highlight w:val="cyan"/>
            <w:lang w:eastAsia="ja-JP"/>
            <w:rPrChange w:id="613" w:author="Martin Skorupski" w:date="2021-08-08T12:16:00Z">
              <w:rPr>
                <w:rFonts w:eastAsiaTheme="minorEastAsia"/>
                <w:color w:val="437F27" w:themeColor="accent5" w:themeShade="BF"/>
                <w:lang w:eastAsia="ja-JP"/>
              </w:rPr>
            </w:rPrChange>
          </w:rPr>
          <w:t>identifier=current()]</w:t>
        </w:r>
        <w:r w:rsidR="002063F5" w:rsidRPr="00726B3D">
          <w:rPr>
            <w:rFonts w:eastAsiaTheme="minorEastAsia"/>
            <w:color w:val="437F27" w:themeColor="accent5" w:themeShade="BF"/>
            <w:lang w:eastAsia="ja-JP"/>
          </w:rPr>
          <w:t>)";</w:t>
        </w:r>
        <w:r w:rsidR="002063F5" w:rsidRPr="00726B3D">
          <w:rPr>
            <w:rFonts w:eastAsiaTheme="minorEastAsia"/>
            <w:color w:val="437F27" w:themeColor="accent5" w:themeShade="BF"/>
            <w:lang w:eastAsia="ja-JP"/>
          </w:rPr>
          <w:br/>
          <w:t>[…]</w:t>
        </w:r>
      </w:ins>
    </w:p>
    <w:p w14:paraId="008F9336" w14:textId="77777777" w:rsidR="00B01803" w:rsidRDefault="00B01803" w:rsidP="00B01803">
      <w:pPr>
        <w:rPr>
          <w:ins w:id="614" w:author="Martin Skorupski" w:date="2019-12-19T14:21:00Z"/>
        </w:rPr>
      </w:pPr>
    </w:p>
    <w:p w14:paraId="0FBFCF32" w14:textId="1F420153" w:rsidR="0045677D" w:rsidRPr="0017639E" w:rsidRDefault="002063F5" w:rsidP="00B01803">
      <w:pPr>
        <w:rPr>
          <w:szCs w:val="24"/>
        </w:rPr>
      </w:pPr>
      <w:ins w:id="615" w:author="Martin Skorupski" w:date="2019-12-19T14:23:00Z">
        <w:r>
          <w:lastRenderedPageBreak/>
          <w:t>The content of the must statement can</w:t>
        </w:r>
      </w:ins>
      <w:ins w:id="616" w:author="Martin Skorupski" w:date="2019-12-19T14:24:00Z">
        <w:r>
          <w:t xml:space="preserve"> be calculated from the </w:t>
        </w:r>
        <w:proofErr w:type="spellStart"/>
        <w:r>
          <w:t>leafref</w:t>
        </w:r>
        <w:proofErr w:type="spellEnd"/>
        <w:r>
          <w:t xml:space="preserve"> path value.</w:t>
        </w:r>
      </w:ins>
      <w:ins w:id="617" w:author="Martin Skorupski" w:date="2019-12-19T14:26:00Z">
        <w:r>
          <w:t xml:space="preserve"> </w:t>
        </w:r>
        <w:r w:rsidRPr="00B10B12">
          <w:t xml:space="preserve">Please see the </w:t>
        </w:r>
      </w:ins>
      <w:ins w:id="618" w:author="Martin Skorupski" w:date="2021-08-08T12:17:00Z">
        <w:del w:id="619" w:author="Zeuner, Bernd" w:date="2021-08-09T08:26:00Z">
          <w:r w:rsidRPr="002063F5" w:rsidDel="002063F5">
            <w:rPr>
              <w:highlight w:val="cyan"/>
            </w:rPr>
            <w:delText>yellow</w:delText>
          </w:r>
        </w:del>
      </w:ins>
      <w:ins w:id="620" w:author="Zeuner, Bernd" w:date="2021-08-09T08:26:00Z">
        <w:r>
          <w:rPr>
            <w:highlight w:val="cyan"/>
          </w:rPr>
          <w:t>blue</w:t>
        </w:r>
      </w:ins>
      <w:ins w:id="621" w:author="Martin Skorupski" w:date="2021-08-08T12:17:00Z">
        <w:r w:rsidRPr="002063F5">
          <w:rPr>
            <w:highlight w:val="cyan"/>
          </w:rPr>
          <w:t xml:space="preserve"> highlighted</w:t>
        </w:r>
      </w:ins>
      <w:ins w:id="622" w:author="Martin Skorupski" w:date="2019-12-19T14:27:00Z">
        <w:r w:rsidRPr="00B10B12">
          <w:t xml:space="preserve"> text of the example above.</w:t>
        </w:r>
      </w:ins>
      <w:ins w:id="623" w:author="Martin Skorupski" w:date="2021-08-08T12:17:00Z">
        <w:r>
          <w:t xml:space="preserve"> </w:t>
        </w:r>
      </w:ins>
      <w:ins w:id="624" w:author="Martin Skorupski" w:date="2021-08-08T12:18:00Z">
        <w:r>
          <w:t>The path to the identifier in the example is the same</w:t>
        </w:r>
      </w:ins>
      <w:ins w:id="625" w:author="Martin Skorupski" w:date="2021-08-08T12:19:00Z">
        <w:r>
          <w:t xml:space="preserve"> in both statements – just in the must statement the </w:t>
        </w:r>
      </w:ins>
      <w:ins w:id="626" w:author="Martin Skorupski" w:date="2021-08-08T12:20:00Z">
        <w:r>
          <w:t>identifier</w:t>
        </w:r>
      </w:ins>
      <w:ins w:id="627" w:author="Martin Skorupski" w:date="2021-08-08T12:19:00Z">
        <w:r>
          <w:t xml:space="preserve"> value must match the current value of the d</w:t>
        </w:r>
      </w:ins>
      <w:ins w:id="628" w:author="Martin Skorupski" w:date="2021-08-08T12:20:00Z">
        <w:r>
          <w:t xml:space="preserve">ata object (identifier = </w:t>
        </w:r>
        <w:proofErr w:type="gramStart"/>
        <w:r>
          <w:t>current(</w:t>
        </w:r>
        <w:proofErr w:type="gramEnd"/>
        <w:r>
          <w:t>)).</w:t>
        </w:r>
      </w:ins>
    </w:p>
    <w:p w14:paraId="4C7C629E" w14:textId="77777777" w:rsidR="00244C2D" w:rsidRDefault="00244C2D" w:rsidP="00244C2D">
      <w:pPr>
        <w:pStyle w:val="berschrift3"/>
      </w:pPr>
      <w:bookmarkStart w:id="629" w:name="_Ref473815721"/>
      <w:bookmarkStart w:id="630" w:name="_Toc516067378"/>
      <w:bookmarkStart w:id="631" w:name="_Toc531166599"/>
      <w:r w:rsidRPr="002B7DFC">
        <w:t xml:space="preserve">Mapping of </w:t>
      </w:r>
      <w:r>
        <w:t>Dependencies</w:t>
      </w:r>
      <w:bookmarkEnd w:id="629"/>
      <w:bookmarkEnd w:id="630"/>
      <w:bookmarkEnd w:id="631"/>
    </w:p>
    <w:p w14:paraId="5AE01CBE" w14:textId="77777777" w:rsidR="00244C2D" w:rsidRPr="003C7279" w:rsidRDefault="00291933" w:rsidP="00244C2D">
      <w:pPr>
        <w:rPr>
          <w:szCs w:val="24"/>
        </w:rPr>
      </w:pPr>
      <w:r>
        <w:rPr>
          <w:szCs w:val="24"/>
        </w:rPr>
        <w:t>Three</w:t>
      </w:r>
      <w:r w:rsidR="00244C2D" w:rsidRPr="003C7279">
        <w:rPr>
          <w:szCs w:val="24"/>
        </w:rPr>
        <w:t xml:space="preserve"> different </w:t>
      </w:r>
      <w:r w:rsidR="00244C2D">
        <w:rPr>
          <w:szCs w:val="24"/>
        </w:rPr>
        <w:t>kinds of dependency scenarios need to be mapped</w:t>
      </w:r>
      <w:r w:rsidR="00244C2D" w:rsidRPr="003C7279">
        <w:rPr>
          <w:szCs w:val="24"/>
        </w:rPr>
        <w:t>:</w:t>
      </w:r>
    </w:p>
    <w:p w14:paraId="62BB7A97" w14:textId="77777777" w:rsidR="0067575E" w:rsidRDefault="00244C2D">
      <w:pPr>
        <w:pStyle w:val="Listenabsatz"/>
        <w:numPr>
          <w:ilvl w:val="0"/>
          <w:numId w:val="11"/>
        </w:numPr>
        <w:ind w:left="567"/>
        <w:rPr>
          <w:szCs w:val="24"/>
        </w:rPr>
      </w:pPr>
      <w:r>
        <w:rPr>
          <w:szCs w:val="24"/>
        </w:rPr>
        <w:t>D</w:t>
      </w:r>
      <w:r w:rsidRPr="00244C2D">
        <w:rPr>
          <w:szCs w:val="24"/>
        </w:rPr>
        <w:t xml:space="preserve">ependency relationship </w:t>
      </w:r>
      <w:r>
        <w:rPr>
          <w:szCs w:val="24"/>
        </w:rPr>
        <w:t xml:space="preserve">annotated by </w:t>
      </w:r>
      <w:r w:rsidRPr="00244C2D">
        <w:rPr>
          <w:szCs w:val="24"/>
        </w:rPr>
        <w:t>the «</w:t>
      </w:r>
      <w:proofErr w:type="spellStart"/>
      <w:r w:rsidRPr="00244C2D">
        <w:rPr>
          <w:szCs w:val="24"/>
        </w:rPr>
        <w:t>NamedBy</w:t>
      </w:r>
      <w:proofErr w:type="spellEnd"/>
      <w:r w:rsidRPr="00244C2D">
        <w:rPr>
          <w:szCs w:val="24"/>
        </w:rPr>
        <w:t>» stereotype</w:t>
      </w:r>
    </w:p>
    <w:p w14:paraId="4D5ADD54" w14:textId="77777777" w:rsidR="0067575E" w:rsidRDefault="00244C2D">
      <w:pPr>
        <w:pStyle w:val="Listenabsatz"/>
        <w:numPr>
          <w:ilvl w:val="0"/>
          <w:numId w:val="11"/>
        </w:numPr>
        <w:ind w:left="567"/>
        <w:rPr>
          <w:szCs w:val="24"/>
        </w:rPr>
      </w:pPr>
      <w:r>
        <w:rPr>
          <w:szCs w:val="24"/>
        </w:rPr>
        <w:t>U</w:t>
      </w:r>
      <w:r w:rsidRPr="00244C2D">
        <w:rPr>
          <w:szCs w:val="24"/>
        </w:rPr>
        <w:t>sage dependency relationship between an Interface and the object class the Interface is working on</w:t>
      </w:r>
      <w:r>
        <w:rPr>
          <w:szCs w:val="24"/>
        </w:rPr>
        <w:t xml:space="preserve"> (</w:t>
      </w:r>
      <w:r w:rsidRPr="00244C2D">
        <w:rPr>
          <w:szCs w:val="24"/>
        </w:rPr>
        <w:t>along with the relationship name</w:t>
      </w:r>
      <w:r>
        <w:rPr>
          <w:szCs w:val="24"/>
        </w:rPr>
        <w:t>)</w:t>
      </w:r>
    </w:p>
    <w:p w14:paraId="31E9BDA0" w14:textId="77777777" w:rsidR="0067575E" w:rsidRDefault="00244C2D">
      <w:pPr>
        <w:pStyle w:val="Listenabsatz"/>
        <w:numPr>
          <w:ilvl w:val="0"/>
          <w:numId w:val="11"/>
        </w:numPr>
        <w:ind w:left="567"/>
        <w:rPr>
          <w:szCs w:val="24"/>
        </w:rPr>
      </w:pPr>
      <w:r>
        <w:rPr>
          <w:szCs w:val="24"/>
        </w:rPr>
        <w:t>A</w:t>
      </w:r>
      <w:r w:rsidRPr="00244C2D">
        <w:rPr>
          <w:szCs w:val="24"/>
        </w:rPr>
        <w:t>bstraction dependency relationship annotated by the «Specify» stereotype</w:t>
      </w:r>
    </w:p>
    <w:p w14:paraId="6F1C825B" w14:textId="26EACAD0" w:rsidR="00244C2D" w:rsidRDefault="00244C2D" w:rsidP="00244C2D">
      <w:pPr>
        <w:pStyle w:val="TableCaption"/>
      </w:pPr>
      <w:bookmarkStart w:id="632" w:name="_Ref476128130"/>
      <w:bookmarkStart w:id="633" w:name="_Toc516067334"/>
      <w:bookmarkStart w:id="634" w:name="_Toc531166659"/>
      <w:r>
        <w:t xml:space="preserve">Table </w:t>
      </w:r>
      <w:r w:rsidR="00991E2B">
        <w:fldChar w:fldCharType="begin"/>
      </w:r>
      <w:r>
        <w:instrText xml:space="preserve"> STYLEREF 1 \s </w:instrText>
      </w:r>
      <w:r w:rsidR="00991E2B">
        <w:fldChar w:fldCharType="separate"/>
      </w:r>
      <w:r w:rsidR="00590677">
        <w:rPr>
          <w:noProof/>
        </w:rPr>
        <w:t>5</w:t>
      </w:r>
      <w:r w:rsidR="00991E2B">
        <w:fldChar w:fldCharType="end"/>
      </w:r>
      <w:r>
        <w:t>.</w:t>
      </w:r>
      <w:r w:rsidR="00991E2B">
        <w:fldChar w:fldCharType="begin"/>
      </w:r>
      <w:r>
        <w:instrText xml:space="preserve"> SEQ Table \* ARABIC \s 1 </w:instrText>
      </w:r>
      <w:r w:rsidR="00991E2B">
        <w:fldChar w:fldCharType="separate"/>
      </w:r>
      <w:r w:rsidR="00590677">
        <w:rPr>
          <w:noProof/>
        </w:rPr>
        <w:t>17</w:t>
      </w:r>
      <w:r w:rsidR="00991E2B">
        <w:fldChar w:fldCharType="end"/>
      </w:r>
      <w:bookmarkEnd w:id="632"/>
      <w:r>
        <w:t>: Dependency Mapping Examples</w:t>
      </w:r>
      <w:bookmarkEnd w:id="633"/>
      <w:bookmarkEnd w:id="634"/>
    </w:p>
    <w:tbl>
      <w:tblPr>
        <w:tblStyle w:val="Tabellenraster"/>
        <w:tblW w:w="0" w:type="auto"/>
        <w:tblLayout w:type="fixed"/>
        <w:tblLook w:val="04A0" w:firstRow="1" w:lastRow="0" w:firstColumn="1" w:lastColumn="0" w:noHBand="0" w:noVBand="1"/>
      </w:tblPr>
      <w:tblGrid>
        <w:gridCol w:w="5173"/>
        <w:gridCol w:w="567"/>
        <w:gridCol w:w="3760"/>
        <w:gridCol w:w="113"/>
      </w:tblGrid>
      <w:tr w:rsidR="00244C2D" w:rsidRPr="003A6904" w14:paraId="446DF2C4" w14:textId="77777777" w:rsidTr="00AA3794">
        <w:trPr>
          <w:gridAfter w:val="1"/>
          <w:wAfter w:w="113" w:type="dxa"/>
          <w:cantSplit/>
          <w:tblHeader w:val="0"/>
        </w:trPr>
        <w:tc>
          <w:tcPr>
            <w:tcW w:w="5740" w:type="dxa"/>
            <w:gridSpan w:val="2"/>
          </w:tcPr>
          <w:p w14:paraId="33C1D818" w14:textId="77777777" w:rsidR="00244C2D" w:rsidRPr="003A6904" w:rsidRDefault="00AA3794" w:rsidP="00AA3794">
            <w:pPr>
              <w:spacing w:before="80" w:after="80"/>
            </w:pPr>
            <w:r>
              <w:rPr>
                <w:noProof/>
                <w:lang w:val="de-DE" w:eastAsia="de-DE"/>
              </w:rPr>
              <w:drawing>
                <wp:inline distT="0" distB="0" distL="0" distR="0" wp14:anchorId="049EF4F9" wp14:editId="612899C5">
                  <wp:extent cx="3506470" cy="485140"/>
                  <wp:effectExtent l="19050" t="0" r="0" b="0"/>
                  <wp:docPr id="37"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3506470" cy="485140"/>
                          </a:xfrm>
                          <a:prstGeom prst="rect">
                            <a:avLst/>
                          </a:prstGeom>
                          <a:noFill/>
                          <a:ln w="9525">
                            <a:noFill/>
                            <a:miter lim="800000"/>
                            <a:headEnd/>
                            <a:tailEnd/>
                          </a:ln>
                        </pic:spPr>
                      </pic:pic>
                    </a:graphicData>
                  </a:graphic>
                </wp:inline>
              </w:drawing>
            </w:r>
          </w:p>
        </w:tc>
        <w:tc>
          <w:tcPr>
            <w:tcW w:w="3760" w:type="dxa"/>
          </w:tcPr>
          <w:p w14:paraId="2E8BCE16" w14:textId="77777777" w:rsidR="00244C2D" w:rsidRPr="003A6904" w:rsidRDefault="00244C2D" w:rsidP="00AA3794">
            <w:pPr>
              <w:tabs>
                <w:tab w:val="left" w:pos="307"/>
                <w:tab w:val="left" w:pos="592"/>
                <w:tab w:val="left" w:pos="918"/>
              </w:tabs>
              <w:spacing w:before="80" w:after="80"/>
            </w:pPr>
            <w:r w:rsidRPr="00244C2D">
              <w:rPr>
                <w:highlight w:val="yellow"/>
              </w:rPr>
              <w:t>??</w:t>
            </w:r>
          </w:p>
        </w:tc>
      </w:tr>
      <w:tr w:rsidR="00244C2D" w:rsidRPr="003A6904" w14:paraId="168EA63A" w14:textId="77777777" w:rsidTr="00AA3794">
        <w:trPr>
          <w:gridAfter w:val="1"/>
          <w:wAfter w:w="113" w:type="dxa"/>
          <w:cantSplit/>
          <w:tblHeader w:val="0"/>
        </w:trPr>
        <w:tc>
          <w:tcPr>
            <w:tcW w:w="5740" w:type="dxa"/>
            <w:gridSpan w:val="2"/>
          </w:tcPr>
          <w:p w14:paraId="49071BB3" w14:textId="77777777" w:rsidR="00244C2D" w:rsidRDefault="00AA3794" w:rsidP="00244C2D">
            <w:pPr>
              <w:spacing w:before="80" w:after="80"/>
              <w:jc w:val="center"/>
              <w:rPr>
                <w:noProof/>
                <w:lang w:val="de-DE" w:eastAsia="de-DE"/>
              </w:rPr>
            </w:pPr>
            <w:r>
              <w:rPr>
                <w:noProof/>
                <w:lang w:val="de-DE" w:eastAsia="de-DE"/>
              </w:rPr>
              <w:drawing>
                <wp:inline distT="0" distB="0" distL="0" distR="0" wp14:anchorId="6DA005F0" wp14:editId="2F10AD31">
                  <wp:extent cx="2239120" cy="1899439"/>
                  <wp:effectExtent l="19050" t="0" r="8780" b="0"/>
                  <wp:docPr id="108"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srcRect/>
                          <a:stretch>
                            <a:fillRect/>
                          </a:stretch>
                        </pic:blipFill>
                        <pic:spPr bwMode="auto">
                          <a:xfrm>
                            <a:off x="0" y="0"/>
                            <a:ext cx="2236351" cy="1897090"/>
                          </a:xfrm>
                          <a:prstGeom prst="rect">
                            <a:avLst/>
                          </a:prstGeom>
                          <a:noFill/>
                          <a:ln w="9525">
                            <a:noFill/>
                            <a:miter lim="800000"/>
                            <a:headEnd/>
                            <a:tailEnd/>
                          </a:ln>
                        </pic:spPr>
                      </pic:pic>
                    </a:graphicData>
                  </a:graphic>
                </wp:inline>
              </w:drawing>
            </w:r>
          </w:p>
        </w:tc>
        <w:tc>
          <w:tcPr>
            <w:tcW w:w="3760" w:type="dxa"/>
          </w:tcPr>
          <w:p w14:paraId="30BE7B58" w14:textId="77777777" w:rsidR="00244C2D" w:rsidRPr="003A6904" w:rsidRDefault="00244C2D" w:rsidP="00AA3794">
            <w:pPr>
              <w:tabs>
                <w:tab w:val="left" w:pos="307"/>
                <w:tab w:val="left" w:pos="592"/>
                <w:tab w:val="left" w:pos="918"/>
              </w:tabs>
              <w:spacing w:before="80" w:after="80"/>
            </w:pPr>
            <w:r w:rsidRPr="00244C2D">
              <w:rPr>
                <w:highlight w:val="yellow"/>
              </w:rPr>
              <w:t>??</w:t>
            </w:r>
          </w:p>
        </w:tc>
      </w:tr>
      <w:tr w:rsidR="00244C2D" w:rsidRPr="003A6904" w14:paraId="061CA9BD" w14:textId="77777777" w:rsidTr="00AA3794">
        <w:trPr>
          <w:gridAfter w:val="1"/>
          <w:wAfter w:w="113" w:type="dxa"/>
          <w:cantSplit/>
          <w:tblHeader w:val="0"/>
        </w:trPr>
        <w:tc>
          <w:tcPr>
            <w:tcW w:w="5740" w:type="dxa"/>
            <w:gridSpan w:val="2"/>
          </w:tcPr>
          <w:p w14:paraId="46DCB727" w14:textId="57DF792F" w:rsidR="00017110" w:rsidDel="004A2732" w:rsidRDefault="001C2345" w:rsidP="00017110">
            <w:pPr>
              <w:spacing w:before="80" w:after="80"/>
              <w:jc w:val="center"/>
              <w:rPr>
                <w:ins w:id="635" w:author="Zeuner, Bernd" w:date="2020-12-18T11:59:00Z"/>
                <w:del w:id="636" w:author="Bernd Zeuner" w:date="2022-11-25T10:03:00Z"/>
                <w:noProof/>
                <w:sz w:val="24"/>
                <w:lang w:val="de-DE" w:eastAsia="de-DE"/>
              </w:rPr>
            </w:pPr>
            <w:ins w:id="637" w:author="Bernd Zeuner" w:date="2022-11-25T10:00:00Z">
              <w:r w:rsidRPr="001C2345">
                <w:rPr>
                  <w:noProof/>
                  <w:lang w:val="de-DE" w:eastAsia="de-DE"/>
                </w:rPr>
                <w:lastRenderedPageBreak/>
                <w:drawing>
                  <wp:inline distT="0" distB="0" distL="0" distR="0" wp14:anchorId="370EB00E" wp14:editId="4984E685">
                    <wp:extent cx="3507740" cy="943610"/>
                    <wp:effectExtent l="0" t="0" r="0" b="889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7740" cy="943610"/>
                            </a:xfrm>
                            <a:prstGeom prst="rect">
                              <a:avLst/>
                            </a:prstGeom>
                          </pic:spPr>
                        </pic:pic>
                      </a:graphicData>
                    </a:graphic>
                  </wp:inline>
                </w:drawing>
              </w:r>
            </w:ins>
            <w:del w:id="638" w:author="Bernd Zeuner" w:date="2022-11-25T15:21:00Z">
              <w:r w:rsidR="006105CC" w:rsidDel="004B2B3E">
                <w:rPr>
                  <w:noProof/>
                  <w:lang w:val="de-DE" w:eastAsia="de-DE"/>
                </w:rPr>
                <w:drawing>
                  <wp:inline distT="0" distB="0" distL="0" distR="0" wp14:anchorId="2DD104F2" wp14:editId="3338D8DE">
                    <wp:extent cx="3505200" cy="1143000"/>
                    <wp:effectExtent l="19050" t="0" r="0" b="0"/>
                    <wp:docPr id="53"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srcRect/>
                            <a:stretch>
                              <a:fillRect/>
                            </a:stretch>
                          </pic:blipFill>
                          <pic:spPr bwMode="auto">
                            <a:xfrm>
                              <a:off x="0" y="0"/>
                              <a:ext cx="3505200" cy="1143000"/>
                            </a:xfrm>
                            <a:prstGeom prst="rect">
                              <a:avLst/>
                            </a:prstGeom>
                            <a:noFill/>
                            <a:ln w="9525">
                              <a:noFill/>
                              <a:miter lim="800000"/>
                              <a:headEnd/>
                              <a:tailEnd/>
                            </a:ln>
                          </pic:spPr>
                        </pic:pic>
                      </a:graphicData>
                    </a:graphic>
                  </wp:inline>
                </w:drawing>
              </w:r>
            </w:del>
          </w:p>
          <w:p w14:paraId="1C6B35ED" w14:textId="5C042024" w:rsidR="00017110" w:rsidDel="004A2732" w:rsidRDefault="00017110">
            <w:pPr>
              <w:spacing w:before="80" w:after="80"/>
              <w:jc w:val="center"/>
              <w:rPr>
                <w:ins w:id="639" w:author="Zeuner, Bernd" w:date="2020-12-18T12:15:00Z"/>
                <w:del w:id="640" w:author="Bernd Zeuner" w:date="2022-11-25T10:03:00Z"/>
                <w:noProof/>
              </w:rPr>
              <w:pPrChange w:id="641" w:author="Bernd Zeuner" w:date="2022-11-25T10:03:00Z">
                <w:pPr>
                  <w:spacing w:before="80" w:after="80"/>
                </w:pPr>
              </w:pPrChange>
            </w:pPr>
            <w:ins w:id="642" w:author="Zeuner, Bernd" w:date="2020-12-18T12:17:00Z">
              <w:del w:id="643" w:author="Bernd Zeuner" w:date="2022-11-25T10:03:00Z">
                <w:r w:rsidRPr="00A904CF" w:rsidDel="004A2732">
                  <w:rPr>
                    <w:noProof/>
                    <w:highlight w:val="yellow"/>
                  </w:rPr>
                  <w:delText>t</w:delText>
                </w:r>
              </w:del>
            </w:ins>
            <w:ins w:id="644" w:author="Zeuner, Bernd" w:date="2020-12-18T12:00:00Z">
              <w:del w:id="645" w:author="Bernd Zeuner" w:date="2022-11-25T10:03:00Z">
                <w:r w:rsidRPr="00A904CF" w:rsidDel="004A2732">
                  <w:rPr>
                    <w:noProof/>
                    <w:highlight w:val="yellow"/>
                  </w:rPr>
                  <w:delText>arget to be changed to: /</w:delText>
                </w:r>
              </w:del>
            </w:ins>
            <w:ins w:id="646" w:author="Zeuner, Bernd" w:date="2020-12-18T12:01:00Z">
              <w:del w:id="647" w:author="Bernd Zeuner" w:date="2022-11-25T10:03:00Z">
                <w:r w:rsidRPr="00A904CF" w:rsidDel="004A2732">
                  <w:rPr>
                    <w:noProof/>
                    <w:highlight w:val="yellow"/>
                  </w:rPr>
                  <w:delText>EntityM</w:delText>
                </w:r>
              </w:del>
            </w:ins>
            <w:ins w:id="648" w:author="Zeuner, Bernd" w:date="2020-12-18T12:00:00Z">
              <w:del w:id="649" w:author="Bernd Zeuner" w:date="2022-11-25T10:03:00Z">
                <w:r w:rsidRPr="00A904CF" w:rsidDel="004A2732">
                  <w:rPr>
                    <w:noProof/>
                    <w:highlight w:val="yellow"/>
                  </w:rPr>
                  <w:delText>odel</w:delText>
                </w:r>
              </w:del>
            </w:ins>
            <w:ins w:id="650" w:author="Zeuner, Bernd" w:date="2020-12-18T12:01:00Z">
              <w:del w:id="651" w:author="Bernd Zeuner" w:date="2022-11-25T10:03:00Z">
                <w:r w:rsidRPr="00A904CF" w:rsidDel="004A2732">
                  <w:rPr>
                    <w:noProof/>
                    <w:highlight w:val="yellow"/>
                  </w:rPr>
                  <w:delText>:Entity</w:delText>
                </w:r>
              </w:del>
            </w:ins>
            <w:ins w:id="652" w:author="Zeuner, Bernd" w:date="2020-12-18T12:14:00Z">
              <w:del w:id="653" w:author="Bernd Zeuner" w:date="2022-11-25T10:03:00Z">
                <w:r w:rsidRPr="00A904CF" w:rsidDel="004A2732">
                  <w:rPr>
                    <w:noProof/>
                    <w:highlight w:val="yellow"/>
                  </w:rPr>
                  <w:delText>:_entity ??</w:delText>
                </w:r>
              </w:del>
            </w:ins>
          </w:p>
          <w:p w14:paraId="58008802" w14:textId="2551EDC1" w:rsidR="00017110" w:rsidDel="004A2732" w:rsidRDefault="00017110" w:rsidP="00017110">
            <w:pPr>
              <w:spacing w:before="80" w:after="80"/>
              <w:rPr>
                <w:ins w:id="654" w:author="Zeuner, Bernd" w:date="2020-12-18T12:15:00Z"/>
                <w:del w:id="655" w:author="Bernd Zeuner" w:date="2022-11-25T10:03:00Z"/>
                <w:noProof/>
              </w:rPr>
            </w:pPr>
          </w:p>
          <w:p w14:paraId="276E966F" w14:textId="531AD570" w:rsidR="00017110" w:rsidDel="004A2732" w:rsidRDefault="00017110" w:rsidP="00017110">
            <w:pPr>
              <w:spacing w:before="80" w:after="80"/>
              <w:rPr>
                <w:ins w:id="656" w:author="Zeuner, Bernd" w:date="2020-12-18T12:15:00Z"/>
                <w:del w:id="657" w:author="Bernd Zeuner" w:date="2022-11-25T10:03:00Z"/>
                <w:noProof/>
              </w:rPr>
            </w:pPr>
          </w:p>
          <w:p w14:paraId="588DF4C4" w14:textId="477AF8BD" w:rsidR="00017110" w:rsidDel="004A2732" w:rsidRDefault="00017110" w:rsidP="00017110">
            <w:pPr>
              <w:spacing w:before="80" w:after="80"/>
              <w:rPr>
                <w:ins w:id="658" w:author="Zeuner, Bernd" w:date="2020-12-18T12:15:00Z"/>
                <w:del w:id="659" w:author="Bernd Zeuner" w:date="2022-11-25T10:03:00Z"/>
                <w:noProof/>
              </w:rPr>
            </w:pPr>
          </w:p>
          <w:p w14:paraId="58F3F83D" w14:textId="53A53656" w:rsidR="00017110" w:rsidDel="004A2732" w:rsidRDefault="00017110" w:rsidP="00017110">
            <w:pPr>
              <w:spacing w:before="80" w:after="80"/>
              <w:rPr>
                <w:ins w:id="660" w:author="Zeuner, Bernd" w:date="2020-12-18T12:15:00Z"/>
                <w:del w:id="661" w:author="Bernd Zeuner" w:date="2022-11-25T10:03:00Z"/>
                <w:noProof/>
              </w:rPr>
            </w:pPr>
          </w:p>
          <w:p w14:paraId="228731BA" w14:textId="04226C9E" w:rsidR="00017110" w:rsidDel="004A2732" w:rsidRDefault="00017110" w:rsidP="00017110">
            <w:pPr>
              <w:spacing w:before="80" w:after="80"/>
              <w:rPr>
                <w:ins w:id="662" w:author="Zeuner, Bernd" w:date="2020-12-18T12:15:00Z"/>
                <w:del w:id="663" w:author="Bernd Zeuner" w:date="2022-11-25T10:03:00Z"/>
                <w:noProof/>
              </w:rPr>
            </w:pPr>
          </w:p>
          <w:p w14:paraId="378B5FD2" w14:textId="37ADA80A" w:rsidR="00017110" w:rsidDel="004A2732" w:rsidRDefault="00017110" w:rsidP="00017110">
            <w:pPr>
              <w:spacing w:before="80" w:after="80"/>
              <w:rPr>
                <w:ins w:id="664" w:author="Zeuner, Bernd" w:date="2020-12-18T12:15:00Z"/>
                <w:del w:id="665" w:author="Bernd Zeuner" w:date="2022-11-25T10:03:00Z"/>
                <w:noProof/>
              </w:rPr>
            </w:pPr>
          </w:p>
          <w:p w14:paraId="78E7DE6B" w14:textId="1C145BC8" w:rsidR="00017110" w:rsidDel="004A2732" w:rsidRDefault="00017110" w:rsidP="00017110">
            <w:pPr>
              <w:spacing w:before="80" w:after="80"/>
              <w:rPr>
                <w:ins w:id="666" w:author="Zeuner, Bernd" w:date="2020-12-18T12:15:00Z"/>
                <w:del w:id="667" w:author="Bernd Zeuner" w:date="2022-11-25T10:03:00Z"/>
                <w:noProof/>
              </w:rPr>
            </w:pPr>
          </w:p>
          <w:p w14:paraId="724C949F" w14:textId="5411BA75" w:rsidR="00017110" w:rsidDel="004A2732" w:rsidRDefault="00017110" w:rsidP="00017110">
            <w:pPr>
              <w:spacing w:before="80" w:after="80"/>
              <w:rPr>
                <w:ins w:id="668" w:author="Zeuner, Bernd" w:date="2020-12-18T12:15:00Z"/>
                <w:del w:id="669" w:author="Bernd Zeuner" w:date="2022-11-25T10:03:00Z"/>
                <w:noProof/>
              </w:rPr>
            </w:pPr>
          </w:p>
          <w:p w14:paraId="7EEE8B5F" w14:textId="472AFA30" w:rsidR="00017110" w:rsidDel="004A2732" w:rsidRDefault="00017110" w:rsidP="00017110">
            <w:pPr>
              <w:spacing w:before="80" w:after="80"/>
              <w:rPr>
                <w:ins w:id="670" w:author="Zeuner, Bernd" w:date="2020-12-18T12:15:00Z"/>
                <w:del w:id="671" w:author="Bernd Zeuner" w:date="2022-11-25T10:03:00Z"/>
                <w:noProof/>
              </w:rPr>
            </w:pPr>
          </w:p>
          <w:p w14:paraId="2065C635" w14:textId="56CCDB8D" w:rsidR="00017110" w:rsidDel="004A2732" w:rsidRDefault="00017110" w:rsidP="00017110">
            <w:pPr>
              <w:spacing w:before="80" w:after="80"/>
              <w:rPr>
                <w:ins w:id="672" w:author="Zeuner, Bernd" w:date="2020-12-18T12:15:00Z"/>
                <w:del w:id="673" w:author="Bernd Zeuner" w:date="2022-11-25T10:03:00Z"/>
                <w:noProof/>
              </w:rPr>
            </w:pPr>
          </w:p>
          <w:p w14:paraId="7B719B1E" w14:textId="0C0FA171" w:rsidR="00017110" w:rsidDel="004A2732" w:rsidRDefault="00017110" w:rsidP="00017110">
            <w:pPr>
              <w:spacing w:before="80" w:after="80"/>
              <w:rPr>
                <w:ins w:id="674" w:author="Zeuner, Bernd" w:date="2020-12-18T12:15:00Z"/>
                <w:del w:id="675" w:author="Bernd Zeuner" w:date="2022-11-25T10:03:00Z"/>
                <w:noProof/>
              </w:rPr>
            </w:pPr>
          </w:p>
          <w:p w14:paraId="5058D31F" w14:textId="4EB13122" w:rsidR="00017110" w:rsidDel="004A2732" w:rsidRDefault="00017110" w:rsidP="00017110">
            <w:pPr>
              <w:spacing w:before="80" w:after="80"/>
              <w:rPr>
                <w:ins w:id="676" w:author="Zeuner, Bernd" w:date="2020-12-18T12:15:00Z"/>
                <w:del w:id="677" w:author="Bernd Zeuner" w:date="2022-11-25T10:03:00Z"/>
                <w:noProof/>
              </w:rPr>
            </w:pPr>
          </w:p>
          <w:p w14:paraId="7AA82499" w14:textId="7EB6D152" w:rsidR="00017110" w:rsidDel="004A2732" w:rsidRDefault="00017110" w:rsidP="00017110">
            <w:pPr>
              <w:spacing w:before="80" w:after="80"/>
              <w:rPr>
                <w:ins w:id="678" w:author="Zeuner, Bernd" w:date="2020-12-18T12:15:00Z"/>
                <w:del w:id="679" w:author="Bernd Zeuner" w:date="2022-11-25T10:03:00Z"/>
                <w:noProof/>
              </w:rPr>
            </w:pPr>
          </w:p>
          <w:p w14:paraId="1F9107B5" w14:textId="751EB3FF" w:rsidR="00017110" w:rsidDel="004A2732" w:rsidRDefault="00017110" w:rsidP="00017110">
            <w:pPr>
              <w:spacing w:before="80" w:after="80"/>
              <w:rPr>
                <w:ins w:id="680" w:author="Zeuner, Bernd" w:date="2020-12-18T11:59:00Z"/>
                <w:del w:id="681" w:author="Bernd Zeuner" w:date="2022-11-25T10:03:00Z"/>
                <w:noProof/>
                <w:lang w:eastAsia="de-DE"/>
              </w:rPr>
            </w:pPr>
            <w:ins w:id="682" w:author="Zeuner, Bernd" w:date="2020-12-18T12:17:00Z">
              <w:del w:id="683" w:author="Bernd Zeuner" w:date="2022-11-25T10:03:00Z">
                <w:r w:rsidRPr="00F47D08" w:rsidDel="004A2732">
                  <w:rPr>
                    <w:noProof/>
                    <w:highlight w:val="yellow"/>
                  </w:rPr>
                  <w:delText>a</w:delText>
                </w:r>
              </w:del>
            </w:ins>
            <w:ins w:id="684" w:author="Zeuner, Bernd" w:date="2020-12-18T12:15:00Z">
              <w:del w:id="685" w:author="Bernd Zeuner" w:date="2022-11-25T10:03:00Z">
                <w:r w:rsidRPr="00F47D08" w:rsidDel="004A2732">
                  <w:rPr>
                    <w:noProof/>
                    <w:highlight w:val="yellow"/>
                  </w:rPr>
                  <w:delText>ugment to be changed to: /entity-</w:delText>
                </w:r>
              </w:del>
            </w:ins>
            <w:ins w:id="686" w:author="Zeuner, Bernd" w:date="2020-12-18T12:16:00Z">
              <w:del w:id="687" w:author="Bernd Zeuner" w:date="2022-11-25T10:03:00Z">
                <w:r w:rsidRPr="00F47D08" w:rsidDel="004A2732">
                  <w:rPr>
                    <w:noProof/>
                    <w:highlight w:val="yellow"/>
                  </w:rPr>
                  <w:delText>model:entity ??</w:delText>
                </w:r>
              </w:del>
            </w:ins>
          </w:p>
          <w:p w14:paraId="798BCEF1" w14:textId="19E163A1" w:rsidR="00AE1015" w:rsidRPr="00017110" w:rsidRDefault="00AE1015">
            <w:pPr>
              <w:spacing w:before="80" w:after="80"/>
              <w:rPr>
                <w:noProof/>
                <w:lang w:eastAsia="de-DE"/>
              </w:rPr>
              <w:pPrChange w:id="688" w:author="Bernd Zeuner" w:date="2022-11-25T10:03:00Z">
                <w:pPr>
                  <w:spacing w:before="80" w:after="80"/>
                  <w:jc w:val="center"/>
                </w:pPr>
              </w:pPrChange>
            </w:pPr>
          </w:p>
        </w:tc>
        <w:tc>
          <w:tcPr>
            <w:tcW w:w="3760" w:type="dxa"/>
          </w:tcPr>
          <w:p w14:paraId="038EE585" w14:textId="571E79E9" w:rsidR="00EA6FC9" w:rsidRDefault="00DA26E2" w:rsidP="00F23A40">
            <w:pPr>
              <w:tabs>
                <w:tab w:val="left" w:pos="318"/>
                <w:tab w:val="left" w:pos="601"/>
                <w:tab w:val="left" w:pos="885"/>
              </w:tabs>
              <w:autoSpaceDE w:val="0"/>
              <w:autoSpaceDN w:val="0"/>
              <w:adjustRightInd w:val="0"/>
              <w:spacing w:beforeLines="80" w:before="192" w:afterLines="80" w:after="192"/>
              <w:rPr>
                <w:rFonts w:cs="Times New Roman"/>
                <w:color w:val="auto"/>
                <w:sz w:val="20"/>
                <w:szCs w:val="20"/>
              </w:rPr>
            </w:pPr>
            <w:r w:rsidRPr="007746E1">
              <w:rPr>
                <w:rFonts w:cs="Times New Roman"/>
                <w:color w:val="000080"/>
                <w:sz w:val="20"/>
                <w:szCs w:val="20"/>
              </w:rPr>
              <w:t>module</w:t>
            </w:r>
            <w:r w:rsidRPr="007746E1">
              <w:rPr>
                <w:rFonts w:cs="Times New Roman"/>
                <w:color w:val="000000"/>
                <w:sz w:val="20"/>
                <w:szCs w:val="20"/>
              </w:rPr>
              <w:t xml:space="preserve"> </w:t>
            </w:r>
            <w:ins w:id="689" w:author="Bernd Zeuner" w:date="2022-11-25T09:54:00Z">
              <w:r w:rsidR="001C2345">
                <w:rPr>
                  <w:rFonts w:cs="Times New Roman"/>
                  <w:color w:val="000000"/>
                  <w:sz w:val="20"/>
                  <w:szCs w:val="20"/>
                </w:rPr>
                <w:t>main</w:t>
              </w:r>
            </w:ins>
            <w:del w:id="690" w:author="Bernd Zeuner" w:date="2022-11-25T09:54:00Z">
              <w:r w:rsidRPr="007746E1" w:rsidDel="001C2345">
                <w:rPr>
                  <w:rFonts w:cs="Times New Roman"/>
                  <w:color w:val="000000"/>
                  <w:sz w:val="20"/>
                  <w:szCs w:val="20"/>
                </w:rPr>
                <w:delText>entity</w:delText>
              </w:r>
            </w:del>
            <w:r w:rsidRPr="007746E1">
              <w:rPr>
                <w:rFonts w:cs="Times New Roman"/>
                <w:color w:val="000000"/>
                <w:sz w:val="20"/>
                <w:szCs w:val="20"/>
              </w:rPr>
              <w:t>-mod</w:t>
            </w:r>
            <w:r w:rsidR="001A09E5">
              <w:rPr>
                <w:rFonts w:cs="Times New Roman"/>
                <w:color w:val="000000"/>
                <w:sz w:val="20"/>
                <w:szCs w:val="20"/>
              </w:rPr>
              <w:t>el</w:t>
            </w:r>
            <w:r w:rsidRPr="007746E1">
              <w:rPr>
                <w:rFonts w:cs="Times New Roman"/>
                <w:color w:val="000000"/>
                <w:sz w:val="20"/>
                <w:szCs w:val="20"/>
              </w:rPr>
              <w:t xml:space="preserve"> {</w:t>
            </w:r>
            <w:r w:rsidR="007746E1">
              <w:rPr>
                <w:rFonts w:cs="Times New Roman"/>
                <w:color w:val="000000"/>
                <w:sz w:val="20"/>
                <w:szCs w:val="20"/>
              </w:rPr>
              <w:br/>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80"/>
                <w:sz w:val="20"/>
                <w:szCs w:val="20"/>
              </w:rPr>
              <w:t>grouping</w:t>
            </w:r>
            <w:r w:rsidRPr="007746E1">
              <w:rPr>
                <w:rFonts w:cs="Times New Roman"/>
                <w:color w:val="000000"/>
                <w:sz w:val="20"/>
                <w:szCs w:val="20"/>
              </w:rPr>
              <w:t xml:space="preserve"> </w:t>
            </w:r>
            <w:r w:rsidRPr="007746E1">
              <w:rPr>
                <w:rFonts w:cs="Times New Roman"/>
                <w:i/>
                <w:iCs/>
                <w:color w:val="A86200"/>
                <w:sz w:val="20"/>
                <w:szCs w:val="20"/>
              </w:rPr>
              <w:t>entity</w:t>
            </w:r>
            <w:r w:rsidRPr="007746E1">
              <w:rPr>
                <w:rFonts w:cs="Times New Roman"/>
                <w:color w:val="000000"/>
                <w:sz w:val="20"/>
                <w:szCs w:val="20"/>
              </w:rPr>
              <w:t xml:space="preserve"> {</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80"/>
                <w:sz w:val="20"/>
                <w:szCs w:val="20"/>
              </w:rPr>
              <w:t>leaf</w:t>
            </w:r>
            <w:r w:rsidRPr="007746E1">
              <w:rPr>
                <w:rFonts w:cs="Times New Roman"/>
                <w:color w:val="000000"/>
                <w:sz w:val="20"/>
                <w:szCs w:val="20"/>
              </w:rPr>
              <w:t xml:space="preserve"> example-attr</w:t>
            </w:r>
            <w:r w:rsidR="00AE1015">
              <w:rPr>
                <w:rFonts w:cs="Times New Roman"/>
                <w:color w:val="000000"/>
                <w:sz w:val="20"/>
                <w:szCs w:val="20"/>
              </w:rPr>
              <w:t>-</w:t>
            </w:r>
            <w:r w:rsidRPr="007746E1">
              <w:rPr>
                <w:rFonts w:cs="Times New Roman"/>
                <w:color w:val="000000"/>
                <w:sz w:val="20"/>
                <w:szCs w:val="20"/>
              </w:rPr>
              <w:t>1 {</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80"/>
                <w:sz w:val="20"/>
                <w:szCs w:val="20"/>
              </w:rPr>
              <w:t>type</w:t>
            </w:r>
            <w:r w:rsidRPr="007746E1">
              <w:rPr>
                <w:rFonts w:cs="Times New Roman"/>
                <w:color w:val="000000"/>
                <w:sz w:val="20"/>
                <w:szCs w:val="20"/>
              </w:rPr>
              <w:t xml:space="preserve"> </w:t>
            </w:r>
            <w:r w:rsidRPr="007746E1">
              <w:rPr>
                <w:rFonts w:cs="Times New Roman"/>
                <w:color w:val="008080"/>
                <w:sz w:val="20"/>
                <w:szCs w:val="20"/>
              </w:rPr>
              <w:t>int64</w:t>
            </w:r>
            <w:r w:rsidRPr="007746E1">
              <w:rPr>
                <w:rFonts w:cs="Times New Roman"/>
                <w:color w:val="000000"/>
                <w:sz w:val="20"/>
                <w:szCs w:val="20"/>
              </w:rPr>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80"/>
                <w:sz w:val="20"/>
                <w:szCs w:val="20"/>
              </w:rPr>
              <w:t>leaf</w:t>
            </w:r>
            <w:r w:rsidRPr="007746E1">
              <w:rPr>
                <w:rFonts w:cs="Times New Roman"/>
                <w:color w:val="000000"/>
                <w:sz w:val="20"/>
                <w:szCs w:val="20"/>
              </w:rPr>
              <w:t xml:space="preserve"> example-attr</w:t>
            </w:r>
            <w:r w:rsidR="00AE1015">
              <w:rPr>
                <w:rFonts w:cs="Times New Roman"/>
                <w:color w:val="000000"/>
                <w:sz w:val="20"/>
                <w:szCs w:val="20"/>
              </w:rPr>
              <w:t>-</w:t>
            </w:r>
            <w:r w:rsidRPr="007746E1">
              <w:rPr>
                <w:rFonts w:cs="Times New Roman"/>
                <w:color w:val="000000"/>
                <w:sz w:val="20"/>
                <w:szCs w:val="20"/>
              </w:rPr>
              <w:t>2 {</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80"/>
                <w:sz w:val="20"/>
                <w:szCs w:val="20"/>
              </w:rPr>
              <w:t>type</w:t>
            </w:r>
            <w:r w:rsidRPr="007746E1">
              <w:rPr>
                <w:rFonts w:cs="Times New Roman"/>
                <w:color w:val="000000"/>
                <w:sz w:val="20"/>
                <w:szCs w:val="20"/>
              </w:rPr>
              <w:t xml:space="preserve"> </w:t>
            </w:r>
            <w:proofErr w:type="spellStart"/>
            <w:r w:rsidRPr="007746E1">
              <w:rPr>
                <w:rFonts w:cs="Times New Roman"/>
                <w:color w:val="008080"/>
                <w:sz w:val="20"/>
                <w:szCs w:val="20"/>
              </w:rPr>
              <w:t>boolean</w:t>
            </w:r>
            <w:proofErr w:type="spellEnd"/>
            <w:r w:rsidRPr="007746E1">
              <w:rPr>
                <w:rFonts w:cs="Times New Roman"/>
                <w:color w:val="000000"/>
                <w:sz w:val="20"/>
                <w:szCs w:val="20"/>
              </w:rPr>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r>
            <w:ins w:id="691" w:author="Bernd Zeuner" w:date="2022-11-25T15:24:00Z">
              <w:r w:rsidR="004B2B3E">
                <w:rPr>
                  <w:rFonts w:cs="Times New Roman"/>
                  <w:color w:val="000000"/>
                  <w:sz w:val="20"/>
                  <w:szCs w:val="20"/>
                </w:rPr>
                <w:t>container xxx {</w:t>
              </w:r>
              <w:r w:rsidR="004B2B3E">
                <w:rPr>
                  <w:rFonts w:cs="Times New Roman"/>
                  <w:color w:val="000000"/>
                  <w:sz w:val="20"/>
                  <w:szCs w:val="20"/>
                </w:rPr>
                <w:br/>
              </w:r>
            </w:ins>
            <w:ins w:id="692" w:author="Bernd Zeuner" w:date="2022-11-25T15:25:00Z">
              <w:r w:rsidR="004B2B3E">
                <w:rPr>
                  <w:rFonts w:cs="Times New Roman"/>
                  <w:color w:val="000080"/>
                  <w:sz w:val="20"/>
                  <w:szCs w:val="20"/>
                </w:rPr>
                <w:tab/>
              </w:r>
              <w:r w:rsidR="004B2B3E">
                <w:rPr>
                  <w:rFonts w:cs="Times New Roman"/>
                  <w:color w:val="000080"/>
                  <w:sz w:val="20"/>
                  <w:szCs w:val="20"/>
                </w:rPr>
                <w:tab/>
              </w:r>
            </w:ins>
            <w:r w:rsidRPr="007746E1">
              <w:rPr>
                <w:rFonts w:cs="Times New Roman"/>
                <w:color w:val="000080"/>
                <w:sz w:val="20"/>
                <w:szCs w:val="20"/>
              </w:rPr>
              <w:t>list</w:t>
            </w:r>
            <w:r w:rsidRPr="007746E1">
              <w:rPr>
                <w:rFonts w:cs="Times New Roman"/>
                <w:color w:val="000000"/>
                <w:sz w:val="20"/>
                <w:szCs w:val="20"/>
              </w:rPr>
              <w:t xml:space="preserve"> entity {</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ins w:id="693" w:author="Bernd Zeuner" w:date="2022-11-25T15:25:00Z">
              <w:r w:rsidR="004B2B3E">
                <w:rPr>
                  <w:rFonts w:cs="Times New Roman"/>
                  <w:color w:val="000000"/>
                  <w:sz w:val="20"/>
                  <w:szCs w:val="20"/>
                </w:rPr>
                <w:tab/>
              </w:r>
            </w:ins>
            <w:r w:rsidRPr="007746E1">
              <w:rPr>
                <w:rFonts w:cs="Times New Roman"/>
                <w:color w:val="000080"/>
                <w:sz w:val="20"/>
                <w:szCs w:val="20"/>
              </w:rPr>
              <w:t>key</w:t>
            </w:r>
            <w:r w:rsidRPr="007746E1">
              <w:rPr>
                <w:rFonts w:cs="Times New Roman"/>
                <w:color w:val="000000"/>
                <w:sz w:val="20"/>
                <w:szCs w:val="20"/>
              </w:rPr>
              <w:t xml:space="preserve"> </w:t>
            </w:r>
            <w:r w:rsidRPr="007746E1">
              <w:rPr>
                <w:rFonts w:cs="Times New Roman"/>
                <w:color w:val="008000"/>
                <w:sz w:val="20"/>
                <w:szCs w:val="20"/>
              </w:rPr>
              <w:t>'example-attr</w:t>
            </w:r>
            <w:r w:rsidR="00AE1015">
              <w:rPr>
                <w:rFonts w:cs="Times New Roman"/>
                <w:color w:val="008000"/>
                <w:sz w:val="20"/>
                <w:szCs w:val="20"/>
              </w:rPr>
              <w:t>-</w:t>
            </w:r>
            <w:r w:rsidRPr="007746E1">
              <w:rPr>
                <w:rFonts w:cs="Times New Roman"/>
                <w:color w:val="008000"/>
                <w:sz w:val="20"/>
                <w:szCs w:val="20"/>
              </w:rPr>
              <w:t>1'</w:t>
            </w:r>
            <w:r w:rsidRPr="007746E1">
              <w:rPr>
                <w:rFonts w:cs="Times New Roman"/>
                <w:color w:val="000000"/>
                <w:sz w:val="20"/>
                <w:szCs w:val="20"/>
              </w:rPr>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ins w:id="694" w:author="Bernd Zeuner" w:date="2022-11-25T15:25:00Z">
              <w:r w:rsidR="004B2B3E">
                <w:rPr>
                  <w:rFonts w:cs="Times New Roman"/>
                  <w:color w:val="000000"/>
                  <w:sz w:val="20"/>
                  <w:szCs w:val="20"/>
                </w:rPr>
                <w:tab/>
              </w:r>
            </w:ins>
            <w:r w:rsidRPr="007746E1">
              <w:rPr>
                <w:rFonts w:cs="Times New Roman"/>
                <w:color w:val="000080"/>
                <w:sz w:val="20"/>
                <w:szCs w:val="20"/>
              </w:rPr>
              <w:t>uses</w:t>
            </w:r>
            <w:r w:rsidRPr="007746E1">
              <w:rPr>
                <w:rFonts w:cs="Times New Roman"/>
                <w:color w:val="000000"/>
                <w:sz w:val="20"/>
                <w:szCs w:val="20"/>
              </w:rPr>
              <w:t xml:space="preserve"> </w:t>
            </w:r>
            <w:r w:rsidRPr="007746E1">
              <w:rPr>
                <w:rFonts w:cs="Times New Roman"/>
                <w:i/>
                <w:iCs/>
                <w:color w:val="A86200"/>
                <w:sz w:val="20"/>
                <w:szCs w:val="20"/>
              </w:rPr>
              <w:t>entity</w:t>
            </w:r>
            <w:r w:rsidRPr="007746E1">
              <w:rPr>
                <w:rFonts w:cs="Times New Roman"/>
                <w:color w:val="000000"/>
                <w:sz w:val="20"/>
                <w:szCs w:val="20"/>
              </w:rPr>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ins w:id="695" w:author="Bernd Zeuner" w:date="2022-11-25T15:25:00Z">
              <w:r w:rsidR="004B2B3E">
                <w:rPr>
                  <w:rFonts w:cs="Times New Roman"/>
                  <w:color w:val="000000"/>
                  <w:sz w:val="20"/>
                  <w:szCs w:val="20"/>
                </w:rPr>
                <w:tab/>
              </w:r>
            </w:ins>
            <w:r w:rsidRPr="007746E1">
              <w:rPr>
                <w:rFonts w:cs="Times New Roman"/>
                <w:color w:val="000000"/>
                <w:sz w:val="20"/>
                <w:szCs w:val="20"/>
              </w:rPr>
              <w:t>…</w:t>
            </w:r>
            <w:ins w:id="696" w:author="Bernd Zeuner" w:date="2022-11-25T15:25:00Z">
              <w:r w:rsidR="004B2B3E">
                <w:rPr>
                  <w:rFonts w:cs="Times New Roman"/>
                  <w:color w:val="000000"/>
                  <w:sz w:val="20"/>
                  <w:szCs w:val="20"/>
                </w:rPr>
                <w:br/>
              </w:r>
              <w:r w:rsidR="004B2B3E">
                <w:rPr>
                  <w:rFonts w:cs="Times New Roman"/>
                  <w:color w:val="000000"/>
                  <w:sz w:val="20"/>
                  <w:szCs w:val="20"/>
                </w:rPr>
                <w:tab/>
              </w:r>
              <w:r w:rsidR="004B2B3E">
                <w:rPr>
                  <w:rFonts w:cs="Times New Roman"/>
                  <w:color w:val="000000"/>
                  <w:sz w:val="20"/>
                  <w:szCs w:val="20"/>
                </w:rPr>
                <w:tab/>
                <w:t>}</w:t>
              </w:r>
            </w:ins>
            <w:r w:rsidR="007746E1">
              <w:rPr>
                <w:rFonts w:cs="Times New Roman"/>
                <w:color w:val="000000"/>
                <w:sz w:val="20"/>
                <w:szCs w:val="20"/>
              </w:rPr>
              <w:br/>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w:t>
            </w:r>
          </w:p>
          <w:p w14:paraId="3CB01E6C" w14:textId="0C4E0FC9" w:rsidR="000B4BA6" w:rsidRDefault="00DA26E2" w:rsidP="000B4BA6">
            <w:pPr>
              <w:tabs>
                <w:tab w:val="left" w:pos="318"/>
                <w:tab w:val="left" w:pos="601"/>
                <w:tab w:val="left" w:pos="885"/>
              </w:tabs>
              <w:autoSpaceDE w:val="0"/>
              <w:autoSpaceDN w:val="0"/>
              <w:adjustRightInd w:val="0"/>
              <w:spacing w:beforeLines="80" w:before="192" w:afterLines="80" w:after="192"/>
              <w:rPr>
                <w:rFonts w:cs="Times New Roman"/>
                <w:color w:val="auto"/>
                <w:sz w:val="20"/>
                <w:szCs w:val="20"/>
              </w:rPr>
            </w:pPr>
            <w:r w:rsidRPr="007746E1">
              <w:rPr>
                <w:rFonts w:cs="Times New Roman"/>
                <w:color w:val="000080"/>
                <w:sz w:val="20"/>
                <w:szCs w:val="20"/>
              </w:rPr>
              <w:t>module</w:t>
            </w:r>
            <w:r w:rsidRPr="007746E1">
              <w:rPr>
                <w:rFonts w:cs="Times New Roman"/>
                <w:color w:val="000000"/>
                <w:sz w:val="20"/>
                <w:szCs w:val="20"/>
              </w:rPr>
              <w:t xml:space="preserve"> spec</w:t>
            </w:r>
            <w:ins w:id="697" w:author="Bernd Zeuner" w:date="2022-11-25T09:55:00Z">
              <w:r w:rsidR="001C2345">
                <w:rPr>
                  <w:rFonts w:cs="Times New Roman"/>
                  <w:color w:val="000000"/>
                  <w:sz w:val="20"/>
                  <w:szCs w:val="20"/>
                </w:rPr>
                <w:t>ification</w:t>
              </w:r>
            </w:ins>
            <w:r w:rsidRPr="007746E1">
              <w:rPr>
                <w:rFonts w:cs="Times New Roman"/>
                <w:color w:val="000000"/>
                <w:sz w:val="20"/>
                <w:szCs w:val="20"/>
              </w:rPr>
              <w:t>-mod</w:t>
            </w:r>
            <w:r w:rsidR="001A09E5">
              <w:rPr>
                <w:rFonts w:cs="Times New Roman"/>
                <w:color w:val="000000"/>
                <w:sz w:val="20"/>
                <w:szCs w:val="20"/>
              </w:rPr>
              <w:t>el</w:t>
            </w:r>
            <w:r w:rsidRPr="007746E1">
              <w:rPr>
                <w:rFonts w:cs="Times New Roman"/>
                <w:color w:val="000000"/>
                <w:sz w:val="20"/>
                <w:szCs w:val="20"/>
              </w:rPr>
              <w:t xml:space="preserve"> {</w:t>
            </w:r>
            <w:r w:rsidR="007746E1">
              <w:rPr>
                <w:rFonts w:cs="Times New Roman"/>
                <w:color w:val="000000"/>
                <w:sz w:val="20"/>
                <w:szCs w:val="20"/>
              </w:rPr>
              <w:br/>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80"/>
                <w:sz w:val="20"/>
                <w:szCs w:val="20"/>
              </w:rPr>
              <w:t>grouping</w:t>
            </w:r>
            <w:r w:rsidRPr="007746E1">
              <w:rPr>
                <w:rFonts w:cs="Times New Roman"/>
                <w:color w:val="000000"/>
                <w:sz w:val="20"/>
                <w:szCs w:val="20"/>
              </w:rPr>
              <w:t xml:space="preserve"> specification {</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80"/>
                <w:sz w:val="20"/>
                <w:szCs w:val="20"/>
              </w:rPr>
              <w:t>leaf</w:t>
            </w:r>
            <w:r w:rsidRPr="007746E1">
              <w:rPr>
                <w:rFonts w:cs="Times New Roman"/>
                <w:color w:val="000000"/>
                <w:sz w:val="20"/>
                <w:szCs w:val="20"/>
              </w:rPr>
              <w:t xml:space="preserve"> example-attr</w:t>
            </w:r>
            <w:r w:rsidR="00AE1015">
              <w:rPr>
                <w:rFonts w:cs="Times New Roman"/>
                <w:color w:val="000000"/>
                <w:sz w:val="20"/>
                <w:szCs w:val="20"/>
              </w:rPr>
              <w:t>-</w:t>
            </w:r>
            <w:r w:rsidRPr="007746E1">
              <w:rPr>
                <w:rFonts w:cs="Times New Roman"/>
                <w:color w:val="000000"/>
                <w:sz w:val="20"/>
                <w:szCs w:val="20"/>
              </w:rPr>
              <w:t>3 {</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80"/>
                <w:sz w:val="20"/>
                <w:szCs w:val="20"/>
              </w:rPr>
              <w:t>type</w:t>
            </w:r>
            <w:r w:rsidRPr="007746E1">
              <w:rPr>
                <w:rFonts w:cs="Times New Roman"/>
                <w:color w:val="000000"/>
                <w:sz w:val="20"/>
                <w:szCs w:val="20"/>
              </w:rPr>
              <w:t xml:space="preserve"> </w:t>
            </w:r>
            <w:r w:rsidRPr="007746E1">
              <w:rPr>
                <w:rFonts w:cs="Times New Roman"/>
                <w:color w:val="008080"/>
                <w:sz w:val="20"/>
                <w:szCs w:val="20"/>
              </w:rPr>
              <w:t>int64</w:t>
            </w:r>
            <w:r w:rsidRPr="007746E1">
              <w:rPr>
                <w:rFonts w:cs="Times New Roman"/>
                <w:color w:val="000000"/>
                <w:sz w:val="20"/>
                <w:szCs w:val="20"/>
              </w:rPr>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80"/>
                <w:sz w:val="20"/>
                <w:szCs w:val="20"/>
              </w:rPr>
              <w:t>leaf</w:t>
            </w:r>
            <w:r w:rsidRPr="007746E1">
              <w:rPr>
                <w:rFonts w:cs="Times New Roman"/>
                <w:color w:val="000000"/>
                <w:sz w:val="20"/>
                <w:szCs w:val="20"/>
              </w:rPr>
              <w:t xml:space="preserve"> example-attr</w:t>
            </w:r>
            <w:r w:rsidR="00AE1015">
              <w:rPr>
                <w:rFonts w:cs="Times New Roman"/>
                <w:color w:val="000000"/>
                <w:sz w:val="20"/>
                <w:szCs w:val="20"/>
              </w:rPr>
              <w:t>-</w:t>
            </w:r>
            <w:r w:rsidRPr="007746E1">
              <w:rPr>
                <w:rFonts w:cs="Times New Roman"/>
                <w:color w:val="000000"/>
                <w:sz w:val="20"/>
                <w:szCs w:val="20"/>
              </w:rPr>
              <w:t>4 {</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80"/>
                <w:sz w:val="20"/>
                <w:szCs w:val="20"/>
              </w:rPr>
              <w:t>type</w:t>
            </w:r>
            <w:r w:rsidRPr="007746E1">
              <w:rPr>
                <w:rFonts w:cs="Times New Roman"/>
                <w:color w:val="000000"/>
                <w:sz w:val="20"/>
                <w:szCs w:val="20"/>
              </w:rPr>
              <w:t xml:space="preserve"> </w:t>
            </w:r>
            <w:proofErr w:type="spellStart"/>
            <w:r w:rsidRPr="007746E1">
              <w:rPr>
                <w:rFonts w:cs="Times New Roman"/>
                <w:color w:val="008080"/>
                <w:sz w:val="20"/>
                <w:szCs w:val="20"/>
              </w:rPr>
              <w:t>boolean</w:t>
            </w:r>
            <w:proofErr w:type="spellEnd"/>
            <w:r w:rsidRPr="007746E1">
              <w:rPr>
                <w:rFonts w:cs="Times New Roman"/>
                <w:color w:val="000000"/>
                <w:sz w:val="20"/>
                <w:szCs w:val="20"/>
              </w:rPr>
              <w:t>;</w:t>
            </w:r>
            <w:r w:rsidR="007746E1">
              <w:rPr>
                <w:rFonts w:cs="Times New Roman"/>
                <w:color w:val="000000"/>
                <w:sz w:val="20"/>
                <w:szCs w:val="20"/>
              </w:rPr>
              <w:br/>
            </w:r>
            <w:r w:rsidRPr="007746E1">
              <w:rPr>
                <w:rFonts w:cs="Times New Roman"/>
                <w:color w:val="000000"/>
                <w:sz w:val="20"/>
                <w:szCs w:val="20"/>
              </w:rPr>
              <w:tab/>
            </w:r>
            <w:r w:rsidRPr="007746E1">
              <w:rPr>
                <w:rFonts w:cs="Times New Roman"/>
                <w:color w:val="000000"/>
                <w:sz w:val="20"/>
                <w:szCs w:val="20"/>
              </w:rPr>
              <w:tab/>
            </w:r>
            <w:r w:rsidRPr="007746E1">
              <w:rPr>
                <w:rFonts w:cs="Times New Roman"/>
                <w:color w:val="000000"/>
                <w:sz w:val="20"/>
                <w:szCs w:val="20"/>
              </w:rPr>
              <w:tab/>
            </w:r>
            <w:r w:rsidRPr="00AE1015">
              <w:rPr>
                <w:rFonts w:cs="Times New Roman"/>
                <w:color w:val="000000"/>
                <w:sz w:val="20"/>
                <w:szCs w:val="20"/>
              </w:rPr>
              <w:t>…</w:t>
            </w:r>
            <w:r w:rsidR="007746E1" w:rsidRPr="00AE1015">
              <w:rPr>
                <w:rFonts w:cs="Times New Roman"/>
                <w:color w:val="000000"/>
                <w:sz w:val="20"/>
                <w:szCs w:val="20"/>
              </w:rPr>
              <w:br/>
            </w:r>
            <w:r w:rsidRPr="00AE1015">
              <w:rPr>
                <w:rFonts w:cs="Times New Roman"/>
                <w:color w:val="000000"/>
                <w:sz w:val="20"/>
                <w:szCs w:val="20"/>
              </w:rPr>
              <w:tab/>
            </w:r>
            <w:r w:rsidRPr="00AE1015">
              <w:rPr>
                <w:rFonts w:cs="Times New Roman"/>
                <w:color w:val="000000"/>
                <w:sz w:val="20"/>
                <w:szCs w:val="20"/>
              </w:rPr>
              <w:tab/>
              <w:t>}</w:t>
            </w:r>
            <w:r w:rsidR="007746E1" w:rsidRPr="00AE1015">
              <w:rPr>
                <w:rFonts w:cs="Times New Roman"/>
                <w:color w:val="000000"/>
                <w:sz w:val="20"/>
                <w:szCs w:val="20"/>
              </w:rPr>
              <w:br/>
            </w:r>
            <w:r w:rsidRPr="00AE1015">
              <w:rPr>
                <w:rFonts w:cs="Times New Roman"/>
                <w:color w:val="000000"/>
                <w:sz w:val="20"/>
                <w:szCs w:val="20"/>
              </w:rPr>
              <w:tab/>
            </w:r>
            <w:r w:rsidRPr="00AE1015">
              <w:rPr>
                <w:rFonts w:cs="Times New Roman"/>
                <w:color w:val="000000"/>
                <w:sz w:val="20"/>
                <w:szCs w:val="20"/>
              </w:rPr>
              <w:tab/>
              <w:t>…</w:t>
            </w:r>
            <w:r w:rsidR="007746E1" w:rsidRPr="00AE1015">
              <w:rPr>
                <w:rFonts w:cs="Times New Roman"/>
                <w:color w:val="000000"/>
                <w:sz w:val="20"/>
                <w:szCs w:val="20"/>
              </w:rPr>
              <w:br/>
            </w:r>
            <w:r w:rsidRPr="00AE1015">
              <w:rPr>
                <w:rFonts w:cs="Times New Roman"/>
                <w:color w:val="000000"/>
                <w:sz w:val="20"/>
                <w:szCs w:val="20"/>
              </w:rPr>
              <w:tab/>
              <w:t>}</w:t>
            </w:r>
          </w:p>
          <w:p w14:paraId="74C6B50D" w14:textId="2A09DFE7" w:rsidR="00EA6FC9" w:rsidRDefault="000B4BA6" w:rsidP="000B4BA6">
            <w:pPr>
              <w:tabs>
                <w:tab w:val="left" w:pos="318"/>
                <w:tab w:val="left" w:pos="601"/>
                <w:tab w:val="left" w:pos="885"/>
              </w:tabs>
              <w:autoSpaceDE w:val="0"/>
              <w:autoSpaceDN w:val="0"/>
              <w:adjustRightInd w:val="0"/>
              <w:spacing w:beforeLines="80" w:before="192" w:afterLines="80" w:after="192"/>
              <w:rPr>
                <w:rFonts w:cs="Times New Roman"/>
                <w:color w:val="auto"/>
                <w:sz w:val="20"/>
                <w:szCs w:val="20"/>
              </w:rPr>
            </w:pPr>
            <w:commentRangeStart w:id="698"/>
            <w:r w:rsidRPr="00AE1015">
              <w:rPr>
                <w:rFonts w:cs="Times New Roman"/>
                <w:color w:val="000000"/>
                <w:sz w:val="20"/>
                <w:szCs w:val="20"/>
              </w:rPr>
              <w:tab/>
            </w:r>
            <w:r w:rsidRPr="00AE1015">
              <w:rPr>
                <w:rFonts w:cs="Times New Roman"/>
                <w:color w:val="000080"/>
                <w:sz w:val="20"/>
                <w:szCs w:val="20"/>
              </w:rPr>
              <w:t>augment</w:t>
            </w:r>
            <w:r w:rsidRPr="00AE1015">
              <w:rPr>
                <w:rFonts w:cs="Times New Roman"/>
                <w:color w:val="000000"/>
                <w:sz w:val="20"/>
                <w:szCs w:val="20"/>
              </w:rPr>
              <w:t xml:space="preserve"> </w:t>
            </w:r>
            <w:r w:rsidRPr="00AE1015">
              <w:rPr>
                <w:rFonts w:cs="Times New Roman"/>
                <w:color w:val="008000"/>
                <w:sz w:val="20"/>
                <w:szCs w:val="20"/>
              </w:rPr>
              <w:t>"/</w:t>
            </w:r>
            <w:ins w:id="699" w:author="Bernd Zeuner" w:date="2022-11-25T10:01:00Z">
              <w:r w:rsidR="004A2732">
                <w:rPr>
                  <w:rFonts w:cs="Times New Roman"/>
                  <w:color w:val="008000"/>
                  <w:sz w:val="20"/>
                  <w:szCs w:val="20"/>
                </w:rPr>
                <w:t>…/</w:t>
              </w:r>
              <w:proofErr w:type="spellStart"/>
              <w:r w:rsidR="004A2732">
                <w:rPr>
                  <w:rFonts w:cs="Times New Roman"/>
                  <w:color w:val="008000"/>
                  <w:sz w:val="20"/>
                  <w:szCs w:val="20"/>
                </w:rPr>
                <w:t>main-model</w:t>
              </w:r>
            </w:ins>
            <w:del w:id="700" w:author="Bernd Zeuner" w:date="2022-11-25T10:01:00Z">
              <w:r w:rsidRPr="00AE1015" w:rsidDel="004A2732">
                <w:rPr>
                  <w:rFonts w:cs="Times New Roman"/>
                  <w:color w:val="008000"/>
                  <w:sz w:val="20"/>
                  <w:szCs w:val="20"/>
                </w:rPr>
                <w:delText>entity-module</w:delText>
              </w:r>
            </w:del>
            <w:r w:rsidRPr="00AE1015">
              <w:rPr>
                <w:rFonts w:cs="Times New Roman"/>
                <w:color w:val="008000"/>
                <w:sz w:val="20"/>
                <w:szCs w:val="20"/>
              </w:rPr>
              <w:t>:</w:t>
            </w:r>
            <w:ins w:id="701" w:author="Bernd Zeuner" w:date="2022-11-25T10:02:00Z">
              <w:r w:rsidR="004A2732">
                <w:rPr>
                  <w:rFonts w:cs="Times New Roman"/>
                  <w:color w:val="008000"/>
                  <w:sz w:val="20"/>
                  <w:szCs w:val="20"/>
                </w:rPr>
                <w:t>Xxx</w:t>
              </w:r>
            </w:ins>
            <w:proofErr w:type="spellEnd"/>
            <w:ins w:id="702" w:author="Bernd Zeuner" w:date="2022-11-25T15:20:00Z">
              <w:r w:rsidR="004B2B3E">
                <w:rPr>
                  <w:rFonts w:cs="Times New Roman"/>
                  <w:color w:val="008000"/>
                  <w:sz w:val="20"/>
                  <w:szCs w:val="20"/>
                </w:rPr>
                <w:t>/</w:t>
              </w:r>
              <w:proofErr w:type="spellStart"/>
              <w:r w:rsidR="004B2B3E">
                <w:rPr>
                  <w:rFonts w:cs="Times New Roman"/>
                  <w:color w:val="008000"/>
                  <w:sz w:val="20"/>
                  <w:szCs w:val="20"/>
                </w:rPr>
                <w:t>main-</w:t>
              </w:r>
              <w:proofErr w:type="gramStart"/>
              <w:r w:rsidR="004B2B3E">
                <w:rPr>
                  <w:rFonts w:cs="Times New Roman"/>
                  <w:color w:val="008000"/>
                  <w:sz w:val="20"/>
                  <w:szCs w:val="20"/>
                </w:rPr>
                <w:t>model:</w:t>
              </w:r>
            </w:ins>
            <w:r w:rsidRPr="00AE1015">
              <w:rPr>
                <w:rFonts w:cs="Times New Roman"/>
                <w:color w:val="008000"/>
                <w:sz w:val="20"/>
                <w:szCs w:val="20"/>
              </w:rPr>
              <w:t>entity</w:t>
            </w:r>
            <w:proofErr w:type="spellEnd"/>
            <w:proofErr w:type="gramEnd"/>
            <w:r w:rsidRPr="00AE1015">
              <w:rPr>
                <w:rFonts w:cs="Times New Roman"/>
                <w:color w:val="008000"/>
                <w:sz w:val="20"/>
                <w:szCs w:val="20"/>
              </w:rPr>
              <w:t>"</w:t>
            </w:r>
            <w:ins w:id="703" w:author="Bernd Zeuner" w:date="2022-11-25T10:07:00Z">
              <w:r w:rsidR="00247980">
                <w:rPr>
                  <w:rFonts w:cs="Times New Roman"/>
                  <w:color w:val="008000"/>
                  <w:sz w:val="20"/>
                  <w:szCs w:val="20"/>
                </w:rPr>
                <w:br/>
              </w:r>
              <w:r w:rsidR="00247980">
                <w:rPr>
                  <w:rFonts w:cs="Times New Roman"/>
                  <w:color w:val="000000"/>
                  <w:sz w:val="20"/>
                  <w:szCs w:val="20"/>
                </w:rPr>
                <w:tab/>
              </w:r>
            </w:ins>
            <w:del w:id="704" w:author="Bernd Zeuner" w:date="2022-11-25T10:07:00Z">
              <w:r w:rsidRPr="00AE1015" w:rsidDel="00247980">
                <w:rPr>
                  <w:rFonts w:cs="Times New Roman"/>
                  <w:color w:val="000000"/>
                  <w:sz w:val="20"/>
                  <w:szCs w:val="20"/>
                </w:rPr>
                <w:delText xml:space="preserve"> </w:delText>
              </w:r>
            </w:del>
            <w:r w:rsidRPr="00AE1015">
              <w:rPr>
                <w:rFonts w:cs="Times New Roman"/>
                <w:color w:val="000000"/>
                <w:sz w:val="20"/>
                <w:szCs w:val="20"/>
              </w:rPr>
              <w:t>{</w:t>
            </w:r>
            <w:r w:rsidRPr="00AE1015">
              <w:rPr>
                <w:rFonts w:cs="Times New Roman"/>
                <w:color w:val="000000"/>
                <w:sz w:val="20"/>
                <w:szCs w:val="20"/>
              </w:rPr>
              <w:br/>
            </w:r>
            <w:del w:id="705" w:author="Italo Busi" w:date="2022-04-15T20:18:00Z">
              <w:r w:rsidRPr="002021A6" w:rsidDel="00BE3E8A">
                <w:rPr>
                  <w:rFonts w:cs="Times New Roman"/>
                  <w:color w:val="000080"/>
                  <w:sz w:val="20"/>
                  <w:szCs w:val="20"/>
                </w:rPr>
                <w:delText>container</w:delText>
              </w:r>
              <w:r w:rsidDel="00BE3E8A">
                <w:rPr>
                  <w:rFonts w:cs="Times New Roman"/>
                  <w:color w:val="000000"/>
                  <w:sz w:val="20"/>
                  <w:szCs w:val="20"/>
                </w:rPr>
                <w:delText xml:space="preserve"> specification</w:delText>
              </w:r>
              <w:r w:rsidRPr="002021A6" w:rsidDel="00BE3E8A">
                <w:rPr>
                  <w:rFonts w:cs="Times New Roman"/>
                  <w:color w:val="000000"/>
                  <w:sz w:val="20"/>
                  <w:szCs w:val="20"/>
                </w:rPr>
                <w:delText xml:space="preserve"> {</w:delText>
              </w:r>
              <w:r w:rsidDel="00BE3E8A">
                <w:rPr>
                  <w:rFonts w:cs="Times New Roman"/>
                  <w:color w:val="auto"/>
                  <w:sz w:val="20"/>
                  <w:szCs w:val="20"/>
                </w:rPr>
                <w:br/>
              </w:r>
            </w:del>
            <w:r w:rsidRPr="00AE1015">
              <w:rPr>
                <w:rFonts w:cs="Times New Roman"/>
                <w:color w:val="000000"/>
                <w:sz w:val="20"/>
                <w:szCs w:val="20"/>
              </w:rPr>
              <w:tab/>
            </w:r>
            <w:r w:rsidRPr="00AE1015">
              <w:rPr>
                <w:rFonts w:cs="Times New Roman"/>
                <w:color w:val="000000"/>
                <w:sz w:val="20"/>
                <w:szCs w:val="20"/>
              </w:rPr>
              <w:tab/>
            </w:r>
            <w:del w:id="706" w:author="Italo Busi" w:date="2022-04-15T20:18:00Z">
              <w:r w:rsidDel="00BE3E8A">
                <w:rPr>
                  <w:rFonts w:cs="Times New Roman"/>
                  <w:color w:val="000000"/>
                  <w:sz w:val="20"/>
                  <w:szCs w:val="20"/>
                </w:rPr>
                <w:tab/>
              </w:r>
            </w:del>
            <w:r w:rsidRPr="00AE1015">
              <w:rPr>
                <w:rFonts w:cs="Times New Roman"/>
                <w:color w:val="000080"/>
                <w:sz w:val="20"/>
                <w:szCs w:val="20"/>
              </w:rPr>
              <w:t>uses</w:t>
            </w:r>
            <w:r w:rsidRPr="00AE1015">
              <w:rPr>
                <w:rFonts w:cs="Times New Roman"/>
                <w:color w:val="000000"/>
                <w:sz w:val="20"/>
                <w:szCs w:val="20"/>
              </w:rPr>
              <w:t xml:space="preserve"> specification;</w:t>
            </w:r>
            <w:r w:rsidRPr="00AE1015">
              <w:rPr>
                <w:rFonts w:cs="Times New Roman"/>
                <w:color w:val="000000"/>
                <w:sz w:val="20"/>
                <w:szCs w:val="20"/>
              </w:rPr>
              <w:br/>
            </w:r>
            <w:del w:id="707" w:author="Italo Busi" w:date="2022-04-15T20:18:00Z">
              <w:r w:rsidDel="00BE3E8A">
                <w:rPr>
                  <w:rFonts w:cs="Times New Roman"/>
                  <w:color w:val="000000"/>
                  <w:sz w:val="20"/>
                  <w:szCs w:val="20"/>
                </w:rPr>
                <w:delText>}</w:delText>
              </w:r>
              <w:r w:rsidDel="00BE3E8A">
                <w:rPr>
                  <w:rFonts w:cs="Times New Roman"/>
                  <w:color w:val="000000"/>
                  <w:sz w:val="20"/>
                  <w:szCs w:val="20"/>
                </w:rPr>
                <w:br/>
              </w:r>
            </w:del>
            <w:r w:rsidRPr="00AE1015">
              <w:rPr>
                <w:rFonts w:cs="Times New Roman"/>
                <w:color w:val="000000"/>
                <w:sz w:val="20"/>
                <w:szCs w:val="20"/>
              </w:rPr>
              <w:tab/>
            </w:r>
            <w:r w:rsidRPr="00AE1015">
              <w:rPr>
                <w:rFonts w:cs="Times New Roman"/>
                <w:color w:val="000000"/>
                <w:sz w:val="20"/>
                <w:szCs w:val="20"/>
              </w:rPr>
              <w:tab/>
              <w:t>…</w:t>
            </w:r>
            <w:r w:rsidRPr="00AE1015">
              <w:rPr>
                <w:rFonts w:cs="Times New Roman"/>
                <w:color w:val="000000"/>
                <w:sz w:val="20"/>
                <w:szCs w:val="20"/>
              </w:rPr>
              <w:br/>
            </w:r>
            <w:r w:rsidRPr="00AE1015">
              <w:rPr>
                <w:rFonts w:cs="Times New Roman"/>
                <w:color w:val="000000"/>
                <w:sz w:val="20"/>
                <w:szCs w:val="20"/>
              </w:rPr>
              <w:tab/>
              <w:t>}</w:t>
            </w:r>
            <w:r w:rsidRPr="00AE1015">
              <w:rPr>
                <w:rFonts w:cs="Times New Roman"/>
                <w:color w:val="000000"/>
                <w:sz w:val="20"/>
                <w:szCs w:val="20"/>
              </w:rPr>
              <w:br/>
            </w:r>
            <w:commentRangeEnd w:id="698"/>
            <w:r>
              <w:rPr>
                <w:rStyle w:val="Kommentarzeichen"/>
              </w:rPr>
              <w:commentReference w:id="698"/>
            </w:r>
            <w:r w:rsidRPr="00AE1015">
              <w:rPr>
                <w:rFonts w:cs="Times New Roman"/>
                <w:color w:val="000000"/>
                <w:sz w:val="20"/>
                <w:szCs w:val="20"/>
              </w:rPr>
              <w:t>}</w:t>
            </w:r>
          </w:p>
        </w:tc>
      </w:tr>
      <w:tr w:rsidR="00614921" w:rsidRPr="003A6904" w14:paraId="0A86BDA3" w14:textId="77777777" w:rsidTr="00766593">
        <w:trPr>
          <w:cantSplit/>
          <w:tblHeader w:val="0"/>
          <w:ins w:id="708" w:author="Zeuner, Bernd" w:date="2021-08-06T14:28:00Z"/>
        </w:trPr>
        <w:tc>
          <w:tcPr>
            <w:tcW w:w="9500" w:type="dxa"/>
            <w:gridSpan w:val="4"/>
          </w:tcPr>
          <w:p w14:paraId="4F9AE10E" w14:textId="0049C703" w:rsidR="00690BE6" w:rsidRDefault="00E178CA" w:rsidP="00690BE6">
            <w:pPr>
              <w:tabs>
                <w:tab w:val="left" w:pos="318"/>
                <w:tab w:val="left" w:pos="601"/>
                <w:tab w:val="left" w:pos="885"/>
              </w:tabs>
              <w:autoSpaceDE w:val="0"/>
              <w:autoSpaceDN w:val="0"/>
              <w:adjustRightInd w:val="0"/>
              <w:spacing w:beforeLines="80" w:before="192" w:afterLines="80" w:after="192"/>
              <w:rPr>
                <w:ins w:id="709" w:author="Bernd Zeuner" w:date="2023-01-20T09:00:00Z"/>
                <w:rFonts w:cs="Times New Roman"/>
                <w:color w:val="000080"/>
                <w:sz w:val="20"/>
                <w:szCs w:val="20"/>
              </w:rPr>
            </w:pPr>
            <w:ins w:id="710" w:author="Bernd Zeuner" w:date="2023-02-03T14:35:00Z">
              <w:r>
                <w:rPr>
                  <w:noProof/>
                </w:rPr>
                <w:lastRenderedPageBreak/>
                <w:drawing>
                  <wp:inline distT="0" distB="0" distL="0" distR="0" wp14:anchorId="77EC0922" wp14:editId="35275EFA">
                    <wp:extent cx="5895340" cy="524319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5340" cy="5243195"/>
                            </a:xfrm>
                            <a:prstGeom prst="rect">
                              <a:avLst/>
                            </a:prstGeom>
                          </pic:spPr>
                        </pic:pic>
                      </a:graphicData>
                    </a:graphic>
                  </wp:inline>
                </w:drawing>
              </w:r>
            </w:ins>
            <w:ins w:id="711" w:author="Zeuner, Bernd" w:date="2020-12-18T12:27:00Z">
              <w:del w:id="712" w:author="Bernd Zeuner" w:date="2022-11-18T12:16:00Z">
                <w:r w:rsidR="00690BE6" w:rsidDel="00DC49A2">
                  <w:rPr>
                    <w:noProof/>
                    <w:lang w:eastAsia="de-DE"/>
                  </w:rPr>
                  <w:drawing>
                    <wp:inline distT="0" distB="0" distL="0" distR="0" wp14:anchorId="1FCB26C4" wp14:editId="29646E0C">
                      <wp:extent cx="5895340" cy="472884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5340" cy="4728845"/>
                              </a:xfrm>
                              <a:prstGeom prst="rect">
                                <a:avLst/>
                              </a:prstGeom>
                              <a:noFill/>
                              <a:ln>
                                <a:noFill/>
                              </a:ln>
                            </pic:spPr>
                          </pic:pic>
                        </a:graphicData>
                      </a:graphic>
                    </wp:inline>
                  </w:drawing>
                </w:r>
              </w:del>
            </w:ins>
          </w:p>
          <w:p w14:paraId="46D6B079" w14:textId="4ECB623F" w:rsidR="00590677" w:rsidDel="00E178CA" w:rsidRDefault="00590677" w:rsidP="00690BE6">
            <w:pPr>
              <w:tabs>
                <w:tab w:val="left" w:pos="318"/>
                <w:tab w:val="left" w:pos="601"/>
                <w:tab w:val="left" w:pos="885"/>
              </w:tabs>
              <w:autoSpaceDE w:val="0"/>
              <w:autoSpaceDN w:val="0"/>
              <w:adjustRightInd w:val="0"/>
              <w:spacing w:beforeLines="80" w:before="192" w:afterLines="80" w:after="192"/>
              <w:rPr>
                <w:ins w:id="713" w:author="Zeuner, Bernd" w:date="2020-12-18T12:27:00Z"/>
                <w:del w:id="714" w:author="Bernd Zeuner" w:date="2023-02-03T14:36:00Z"/>
                <w:rFonts w:cs="Times New Roman"/>
                <w:color w:val="000080"/>
                <w:sz w:val="20"/>
                <w:szCs w:val="20"/>
              </w:rPr>
            </w:pPr>
          </w:p>
          <w:p w14:paraId="4EF65365" w14:textId="0B24D329" w:rsidR="00982DFF" w:rsidRDefault="00982DFF" w:rsidP="00C32C54">
            <w:pPr>
              <w:tabs>
                <w:tab w:val="left" w:pos="318"/>
                <w:tab w:val="left" w:pos="601"/>
                <w:tab w:val="left" w:pos="885"/>
              </w:tabs>
              <w:autoSpaceDE w:val="0"/>
              <w:autoSpaceDN w:val="0"/>
              <w:adjustRightInd w:val="0"/>
              <w:spacing w:beforeLines="80" w:before="192" w:afterLines="80" w:after="192"/>
              <w:rPr>
                <w:ins w:id="715" w:author="Bernd Zeuner" w:date="2023-01-20T08:49:00Z"/>
                <w:noProof/>
              </w:rPr>
            </w:pPr>
            <w:ins w:id="716" w:author="Bernd Zeuner" w:date="2023-01-20T08:42:00Z">
              <w:r>
                <w:rPr>
                  <w:noProof/>
                </w:rPr>
                <w:t xml:space="preserve">Mapping rule for </w:t>
              </w:r>
            </w:ins>
            <w:ins w:id="717" w:author="Bernd Zeuner" w:date="2023-01-20T08:43:00Z">
              <w:r w:rsidR="00C32C54" w:rsidRPr="00C32C54">
                <w:rPr>
                  <w:noProof/>
                </w:rPr>
                <w:t xml:space="preserve">«Specify» </w:t>
              </w:r>
              <w:r w:rsidR="00C32C54">
                <w:rPr>
                  <w:noProof/>
                </w:rPr>
                <w:t>abstraction:</w:t>
              </w:r>
              <w:r w:rsidR="00C32C54">
                <w:rPr>
                  <w:noProof/>
                </w:rPr>
                <w:br/>
              </w:r>
            </w:ins>
            <w:ins w:id="718" w:author="Bernd Zeuner" w:date="2023-01-20T08:44:00Z">
              <w:r w:rsidR="00C32C54">
                <w:rPr>
                  <w:noProof/>
                </w:rPr>
                <w:t>The "target" value has the following format: [/&lt;ModelName&gt;:&lt;ClassName&gt;:&lt;navigable association end role name&gt;</w:t>
              </w:r>
            </w:ins>
            <w:ins w:id="719" w:author="Bernd Zeuner" w:date="2023-01-20T08:45:00Z">
              <w:r w:rsidR="00C32C54">
                <w:rPr>
                  <w:noProof/>
                </w:rPr>
                <w:t>/…</w:t>
              </w:r>
            </w:ins>
            <w:ins w:id="720" w:author="Bernd Zeuner" w:date="2023-01-20T08:44:00Z">
              <w:r w:rsidR="00C32C54">
                <w:rPr>
                  <w:noProof/>
                </w:rPr>
                <w:t>]</w:t>
              </w:r>
            </w:ins>
            <w:ins w:id="721" w:author="Bernd Zeuner" w:date="2023-01-20T08:45:00Z">
              <w:r w:rsidR="00C32C54">
                <w:rPr>
                  <w:noProof/>
                </w:rPr>
                <w:br/>
              </w:r>
            </w:ins>
            <w:ins w:id="722" w:author="Bernd Zeuner" w:date="2023-01-20T08:46:00Z">
              <w:r w:rsidR="00C32C54">
                <w:rPr>
                  <w:noProof/>
                </w:rPr>
                <w:t>This has to be mapped to: augment “</w:t>
              </w:r>
            </w:ins>
            <w:ins w:id="723" w:author="Bernd Zeuner" w:date="2023-01-20T08:47:00Z">
              <w:r w:rsidR="00C32C54">
                <w:rPr>
                  <w:noProof/>
                </w:rPr>
                <w:t>/&lt;model-name&gt;:</w:t>
              </w:r>
              <w:r w:rsidR="00C32C54">
                <w:t xml:space="preserve"> &lt;</w:t>
              </w:r>
              <w:r w:rsidR="00C32C54" w:rsidRPr="00C32C54">
                <w:rPr>
                  <w:noProof/>
                </w:rPr>
                <w:t>navigable association end role name</w:t>
              </w:r>
            </w:ins>
            <w:ins w:id="724" w:author="Bernd Zeuner" w:date="2023-01-20T08:48:00Z">
              <w:r w:rsidR="00C32C54">
                <w:rPr>
                  <w:noProof/>
                </w:rPr>
                <w:t xml:space="preserve"> (without the “_” prefix)</w:t>
              </w:r>
            </w:ins>
            <w:ins w:id="725" w:author="Bernd Zeuner" w:date="2023-01-20T08:47:00Z">
              <w:r w:rsidR="00C32C54">
                <w:rPr>
                  <w:noProof/>
                </w:rPr>
                <w:t>&gt;</w:t>
              </w:r>
            </w:ins>
            <w:ins w:id="726" w:author="Bernd Zeuner" w:date="2023-01-20T08:48:00Z">
              <w:r w:rsidR="00843D6E">
                <w:rPr>
                  <w:noProof/>
                </w:rPr>
                <w:t>/ …</w:t>
              </w:r>
            </w:ins>
          </w:p>
          <w:p w14:paraId="1EC576FB" w14:textId="0768F179" w:rsidR="00843D6E" w:rsidRPr="00843D6E" w:rsidRDefault="00843D6E" w:rsidP="00843D6E">
            <w:pPr>
              <w:tabs>
                <w:tab w:val="left" w:pos="318"/>
                <w:tab w:val="left" w:pos="601"/>
                <w:tab w:val="left" w:pos="885"/>
              </w:tabs>
              <w:autoSpaceDE w:val="0"/>
              <w:autoSpaceDN w:val="0"/>
              <w:adjustRightInd w:val="0"/>
              <w:spacing w:beforeLines="80" w:before="192" w:afterLines="80" w:after="192"/>
              <w:rPr>
                <w:ins w:id="727" w:author="Bernd Zeuner" w:date="2023-01-20T08:41:00Z"/>
                <w:noProof/>
                <w:color w:val="FF0000"/>
              </w:rPr>
            </w:pPr>
            <w:ins w:id="728" w:author="Bernd Zeuner" w:date="2023-01-20T08:50:00Z">
              <w:r>
                <w:rPr>
                  <w:noProof/>
                  <w:color w:val="FF0000"/>
                </w:rPr>
                <w:t>I.e., the red</w:t>
              </w:r>
            </w:ins>
            <w:ins w:id="729" w:author="Bernd Zeuner" w:date="2023-01-20T08:49:00Z">
              <w:r w:rsidRPr="00843D6E">
                <w:rPr>
                  <w:noProof/>
                  <w:color w:val="FF0000"/>
                </w:rPr>
                <w:t xml:space="preserve"> </w:t>
              </w:r>
            </w:ins>
            <w:ins w:id="730" w:author="Bernd Zeuner" w:date="2023-01-20T08:50:00Z">
              <w:r w:rsidRPr="00843D6E">
                <w:rPr>
                  <w:noProof/>
                  <w:color w:val="FF0000"/>
                </w:rPr>
                <w:t xml:space="preserve">«Specify» </w:t>
              </w:r>
            </w:ins>
            <w:ins w:id="731" w:author="Bernd Zeuner" w:date="2023-01-20T08:49:00Z">
              <w:r w:rsidRPr="00843D6E">
                <w:rPr>
                  <w:noProof/>
                  <w:color w:val="FF0000"/>
                </w:rPr>
                <w:t xml:space="preserve">abstraction </w:t>
              </w:r>
            </w:ins>
            <w:ins w:id="732" w:author="Bernd Zeuner" w:date="2023-01-20T08:56:00Z">
              <w:r w:rsidR="00E463A9">
                <w:rPr>
                  <w:noProof/>
                  <w:color w:val="FF0000"/>
                </w:rPr>
                <w:t xml:space="preserve">example above </w:t>
              </w:r>
            </w:ins>
            <w:ins w:id="733" w:author="Bernd Zeuner" w:date="2023-01-20T08:50:00Z">
              <w:r>
                <w:rPr>
                  <w:noProof/>
                  <w:color w:val="FF0000"/>
                </w:rPr>
                <w:t xml:space="preserve">is </w:t>
              </w:r>
            </w:ins>
            <w:ins w:id="734" w:author="Bernd Zeuner" w:date="2023-01-20T08:49:00Z">
              <w:r w:rsidRPr="00843D6E">
                <w:rPr>
                  <w:noProof/>
                  <w:color w:val="FF0000"/>
                </w:rPr>
                <w:t>mapped to:</w:t>
              </w:r>
            </w:ins>
            <w:ins w:id="735" w:author="Bernd Zeuner" w:date="2023-01-20T08:50:00Z">
              <w:r>
                <w:rPr>
                  <w:noProof/>
                  <w:color w:val="FF0000"/>
                </w:rPr>
                <w:br/>
              </w:r>
            </w:ins>
            <w:ins w:id="736" w:author="Bernd Zeuner" w:date="2023-02-03T14:37:00Z">
              <w:r w:rsidR="00E178CA" w:rsidRPr="00E178CA">
                <w:rPr>
                  <w:noProof/>
                  <w:color w:val="FF0000"/>
                </w:rPr>
                <w:t>augment "/base-model:root“</w:t>
              </w:r>
            </w:ins>
          </w:p>
          <w:p w14:paraId="2CC4CB2B" w14:textId="50250EB9" w:rsidR="00690BE6" w:rsidRPr="007B249B" w:rsidRDefault="00843D6E" w:rsidP="00690BE6">
            <w:pPr>
              <w:tabs>
                <w:tab w:val="left" w:pos="318"/>
                <w:tab w:val="left" w:pos="601"/>
                <w:tab w:val="left" w:pos="885"/>
              </w:tabs>
              <w:autoSpaceDE w:val="0"/>
              <w:autoSpaceDN w:val="0"/>
              <w:adjustRightInd w:val="0"/>
              <w:spacing w:beforeLines="80" w:before="192" w:afterLines="80" w:after="192"/>
              <w:rPr>
                <w:ins w:id="737" w:author="Zeuner, Bernd" w:date="2021-08-06T14:28:00Z"/>
                <w:noProof/>
              </w:rPr>
            </w:pPr>
            <w:ins w:id="738" w:author="Bernd Zeuner" w:date="2023-01-20T08:52:00Z">
              <w:r w:rsidRPr="00843D6E">
                <w:rPr>
                  <w:noProof/>
                  <w:color w:val="0070C0"/>
                </w:rPr>
                <w:t xml:space="preserve">The </w:t>
              </w:r>
            </w:ins>
            <w:ins w:id="739" w:author="Zeuner, Bernd" w:date="2020-12-18T12:28:00Z">
              <w:del w:id="740" w:author="Bernd Zeuner" w:date="2023-01-20T08:52:00Z">
                <w:r w:rsidR="00690BE6" w:rsidRPr="00843D6E" w:rsidDel="00843D6E">
                  <w:rPr>
                    <w:noProof/>
                    <w:color w:val="0070C0"/>
                  </w:rPr>
                  <w:delText>B</w:delText>
                </w:r>
              </w:del>
            </w:ins>
            <w:ins w:id="741" w:author="Bernd Zeuner" w:date="2023-01-20T08:52:00Z">
              <w:r w:rsidRPr="00843D6E">
                <w:rPr>
                  <w:noProof/>
                  <w:color w:val="0070C0"/>
                </w:rPr>
                <w:t>b</w:t>
              </w:r>
            </w:ins>
            <w:ins w:id="742" w:author="Zeuner, Bernd" w:date="2020-12-18T12:28:00Z">
              <w:r w:rsidR="00690BE6" w:rsidRPr="00843D6E">
                <w:rPr>
                  <w:noProof/>
                  <w:color w:val="0070C0"/>
                </w:rPr>
                <w:t xml:space="preserve">lue </w:t>
              </w:r>
            </w:ins>
            <w:ins w:id="743" w:author="Bernd Zeuner" w:date="2023-01-20T08:53:00Z">
              <w:r w:rsidRPr="00843D6E">
                <w:rPr>
                  <w:noProof/>
                  <w:color w:val="0070C0"/>
                </w:rPr>
                <w:t>«Specify»</w:t>
              </w:r>
            </w:ins>
            <w:ins w:id="744" w:author="Zeuner, Bernd" w:date="2020-12-18T12:28:00Z">
              <w:del w:id="745" w:author="Bernd Zeuner" w:date="2023-01-20T08:53:00Z">
                <w:r w:rsidR="00690BE6" w:rsidRPr="00843D6E" w:rsidDel="00843D6E">
                  <w:rPr>
                    <w:noProof/>
                    <w:color w:val="0070C0"/>
                    <w:rPrChange w:id="746" w:author="Bernd Zeuner" w:date="2023-01-20T08:52:00Z">
                      <w:rPr>
                        <w:noProof/>
                      </w:rPr>
                    </w:rPrChange>
                  </w:rPr>
                  <w:delText>s</w:delText>
                </w:r>
              </w:del>
            </w:ins>
            <w:ins w:id="747" w:author="Zeuner, Bernd" w:date="2020-12-18T12:29:00Z">
              <w:del w:id="748" w:author="Bernd Zeuner" w:date="2023-01-20T08:53:00Z">
                <w:r w:rsidR="00690BE6" w:rsidRPr="00843D6E" w:rsidDel="00843D6E">
                  <w:rPr>
                    <w:noProof/>
                    <w:color w:val="0070C0"/>
                    <w:rPrChange w:id="749" w:author="Bernd Zeuner" w:date="2023-01-20T08:52:00Z">
                      <w:rPr>
                        <w:noProof/>
                      </w:rPr>
                    </w:rPrChange>
                  </w:rPr>
                  <w:delText>pecify</w:delText>
                </w:r>
              </w:del>
              <w:r w:rsidR="00690BE6" w:rsidRPr="00843D6E">
                <w:rPr>
                  <w:noProof/>
                  <w:color w:val="0070C0"/>
                  <w:rPrChange w:id="750" w:author="Bernd Zeuner" w:date="2023-01-20T08:52:00Z">
                    <w:rPr>
                      <w:noProof/>
                    </w:rPr>
                  </w:rPrChange>
                </w:rPr>
                <w:t xml:space="preserve"> abstraction </w:t>
              </w:r>
            </w:ins>
            <w:ins w:id="751" w:author="Bernd Zeuner" w:date="2023-01-20T08:56:00Z">
              <w:r w:rsidR="00E463A9">
                <w:rPr>
                  <w:noProof/>
                  <w:color w:val="0070C0"/>
                </w:rPr>
                <w:t xml:space="preserve">example above </w:t>
              </w:r>
            </w:ins>
            <w:ins w:id="752" w:author="Bernd Zeuner" w:date="2023-01-20T08:53:00Z">
              <w:r>
                <w:rPr>
                  <w:noProof/>
                  <w:color w:val="0070C0"/>
                </w:rPr>
                <w:t xml:space="preserve">is </w:t>
              </w:r>
            </w:ins>
            <w:ins w:id="753" w:author="Zeuner, Bernd" w:date="2020-12-18T12:29:00Z">
              <w:r w:rsidR="00690BE6" w:rsidRPr="00843D6E">
                <w:rPr>
                  <w:noProof/>
                  <w:color w:val="0070C0"/>
                </w:rPr>
                <w:t>mapped to:</w:t>
              </w:r>
              <w:r w:rsidR="00690BE6" w:rsidRPr="00843D6E">
                <w:rPr>
                  <w:noProof/>
                  <w:color w:val="0070C0"/>
                </w:rPr>
                <w:br/>
              </w:r>
            </w:ins>
            <w:ins w:id="754" w:author="Bernd Zeuner" w:date="2023-02-03T14:37:00Z">
              <w:r w:rsidR="00E178CA" w:rsidRPr="00E178CA">
                <w:rPr>
                  <w:noProof/>
                </w:rPr>
                <w:t>augment "/base-model:root/specify1-model:object-class-a/specify1-model:object-class-b“</w:t>
              </w:r>
            </w:ins>
            <w:ins w:id="755" w:author="Zeuner, Bernd" w:date="2020-12-18T12:29:00Z">
              <w:del w:id="756" w:author="Bernd Zeuner" w:date="2022-11-18T12:22:00Z">
                <w:r w:rsidR="00690BE6" w:rsidDel="007F113E">
                  <w:rPr>
                    <w:noProof/>
                  </w:rPr>
                  <w:delText>augment “</w:delText>
                </w:r>
                <w:r w:rsidR="00690BE6" w:rsidRPr="002024FD" w:rsidDel="007F113E">
                  <w:rPr>
                    <w:noProof/>
                    <w:color w:val="FF0000"/>
                  </w:rPr>
                  <w:delText>/</w:delText>
                </w:r>
              </w:del>
            </w:ins>
            <w:ins w:id="757" w:author="Zeuner, Bernd" w:date="2020-12-18T12:31:00Z">
              <w:del w:id="758" w:author="Bernd Zeuner" w:date="2022-11-18T12:22:00Z">
                <w:r w:rsidR="00690BE6" w:rsidRPr="002024FD" w:rsidDel="007F113E">
                  <w:rPr>
                    <w:noProof/>
                    <w:color w:val="FF0000"/>
                  </w:rPr>
                  <w:delText>t</w:delText>
                </w:r>
              </w:del>
            </w:ins>
            <w:ins w:id="759" w:author="Zeuner, Bernd" w:date="2020-12-18T12:29:00Z">
              <w:del w:id="760" w:author="Bernd Zeuner" w:date="2022-11-18T12:22:00Z">
                <w:r w:rsidR="00690BE6" w:rsidRPr="002024FD" w:rsidDel="007F113E">
                  <w:rPr>
                    <w:noProof/>
                    <w:color w:val="FF0000"/>
                  </w:rPr>
                  <w:delText>api</w:delText>
                </w:r>
              </w:del>
            </w:ins>
            <w:ins w:id="761" w:author="Zeuner, Bernd" w:date="2020-12-18T12:31:00Z">
              <w:del w:id="762" w:author="Bernd Zeuner" w:date="2022-11-18T12:22:00Z">
                <w:r w:rsidR="00690BE6" w:rsidRPr="002024FD" w:rsidDel="007F113E">
                  <w:rPr>
                    <w:noProof/>
                    <w:color w:val="FF0000"/>
                  </w:rPr>
                  <w:delText>-c</w:delText>
                </w:r>
              </w:del>
            </w:ins>
            <w:ins w:id="763" w:author="Zeuner, Bernd" w:date="2020-12-18T12:29:00Z">
              <w:del w:id="764" w:author="Bernd Zeuner" w:date="2022-11-18T12:22:00Z">
                <w:r w:rsidR="00690BE6" w:rsidRPr="002024FD" w:rsidDel="007F113E">
                  <w:rPr>
                    <w:noProof/>
                    <w:color w:val="FF0000"/>
                  </w:rPr>
                  <w:delText>ommon:context</w:delText>
                </w:r>
                <w:r w:rsidR="00690BE6" w:rsidRPr="002024FD" w:rsidDel="007F113E">
                  <w:rPr>
                    <w:noProof/>
                    <w:color w:val="237BE8" w:themeColor="accent3" w:themeTint="99"/>
                  </w:rPr>
                  <w:delText>/</w:delText>
                </w:r>
              </w:del>
            </w:ins>
            <w:ins w:id="765" w:author="Zeuner, Bernd" w:date="2020-12-18T12:31:00Z">
              <w:del w:id="766" w:author="Bernd Zeuner" w:date="2022-11-18T12:22:00Z">
                <w:r w:rsidR="00690BE6" w:rsidRPr="002024FD" w:rsidDel="007F113E">
                  <w:rPr>
                    <w:noProof/>
                    <w:color w:val="237BE8" w:themeColor="accent3" w:themeTint="99"/>
                  </w:rPr>
                  <w:delText>t</w:delText>
                </w:r>
              </w:del>
            </w:ins>
            <w:ins w:id="767" w:author="Zeuner, Bernd" w:date="2020-12-18T12:29:00Z">
              <w:del w:id="768" w:author="Bernd Zeuner" w:date="2022-11-18T12:22:00Z">
                <w:r w:rsidR="00690BE6" w:rsidRPr="002024FD" w:rsidDel="007F113E">
                  <w:rPr>
                    <w:noProof/>
                    <w:color w:val="237BE8" w:themeColor="accent3" w:themeTint="99"/>
                  </w:rPr>
                  <w:delText>api</w:delText>
                </w:r>
              </w:del>
            </w:ins>
            <w:ins w:id="769" w:author="Zeuner, Bernd" w:date="2020-12-18T12:31:00Z">
              <w:del w:id="770" w:author="Bernd Zeuner" w:date="2022-11-18T12:22:00Z">
                <w:r w:rsidR="00690BE6" w:rsidRPr="002024FD" w:rsidDel="007F113E">
                  <w:rPr>
                    <w:noProof/>
                    <w:color w:val="237BE8" w:themeColor="accent3" w:themeTint="99"/>
                  </w:rPr>
                  <w:delText>-t</w:delText>
                </w:r>
              </w:del>
            </w:ins>
            <w:ins w:id="771" w:author="Zeuner, Bernd" w:date="2020-12-18T12:29:00Z">
              <w:del w:id="772" w:author="Bernd Zeuner" w:date="2022-11-18T12:22:00Z">
                <w:r w:rsidR="00690BE6" w:rsidRPr="002024FD" w:rsidDel="007F113E">
                  <w:rPr>
                    <w:noProof/>
                    <w:color w:val="237BE8" w:themeColor="accent3" w:themeTint="99"/>
                  </w:rPr>
                  <w:delText>opology:topology/</w:delText>
                </w:r>
              </w:del>
            </w:ins>
            <w:ins w:id="773" w:author="Zeuner, Bernd" w:date="2020-12-18T12:31:00Z">
              <w:del w:id="774" w:author="Bernd Zeuner" w:date="2022-11-18T12:22:00Z">
                <w:r w:rsidR="00690BE6" w:rsidRPr="002024FD" w:rsidDel="007F113E">
                  <w:rPr>
                    <w:noProof/>
                    <w:color w:val="237BE8" w:themeColor="accent3" w:themeTint="99"/>
                  </w:rPr>
                  <w:delText>t</w:delText>
                </w:r>
              </w:del>
            </w:ins>
            <w:ins w:id="775" w:author="Zeuner, Bernd" w:date="2020-12-18T12:29:00Z">
              <w:del w:id="776" w:author="Bernd Zeuner" w:date="2022-11-18T12:22:00Z">
                <w:r w:rsidR="00690BE6" w:rsidRPr="002024FD" w:rsidDel="007F113E">
                  <w:rPr>
                    <w:noProof/>
                    <w:color w:val="237BE8" w:themeColor="accent3" w:themeTint="99"/>
                  </w:rPr>
                  <w:delText>api</w:delText>
                </w:r>
              </w:del>
            </w:ins>
            <w:ins w:id="777" w:author="Zeuner, Bernd" w:date="2020-12-18T12:31:00Z">
              <w:del w:id="778" w:author="Bernd Zeuner" w:date="2022-11-18T12:22:00Z">
                <w:r w:rsidR="00690BE6" w:rsidRPr="002024FD" w:rsidDel="007F113E">
                  <w:rPr>
                    <w:noProof/>
                    <w:color w:val="237BE8" w:themeColor="accent3" w:themeTint="99"/>
                  </w:rPr>
                  <w:delText>-t</w:delText>
                </w:r>
              </w:del>
            </w:ins>
            <w:ins w:id="779" w:author="Zeuner, Bernd" w:date="2020-12-18T12:29:00Z">
              <w:del w:id="780" w:author="Bernd Zeuner" w:date="2022-11-18T12:22:00Z">
                <w:r w:rsidR="00690BE6" w:rsidRPr="002024FD" w:rsidDel="007F113E">
                  <w:rPr>
                    <w:noProof/>
                    <w:color w:val="237BE8" w:themeColor="accent3" w:themeTint="99"/>
                  </w:rPr>
                  <w:delText>opology:node/</w:delText>
                </w:r>
              </w:del>
            </w:ins>
            <w:ins w:id="781" w:author="Zeuner, Bernd" w:date="2020-12-18T12:31:00Z">
              <w:del w:id="782" w:author="Bernd Zeuner" w:date="2022-11-18T12:22:00Z">
                <w:r w:rsidR="00690BE6" w:rsidRPr="002024FD" w:rsidDel="007F113E">
                  <w:rPr>
                    <w:noProof/>
                    <w:color w:val="237BE8" w:themeColor="accent3" w:themeTint="99"/>
                  </w:rPr>
                  <w:delText>t</w:delText>
                </w:r>
              </w:del>
            </w:ins>
            <w:ins w:id="783" w:author="Zeuner, Bernd" w:date="2020-12-18T12:29:00Z">
              <w:del w:id="784" w:author="Bernd Zeuner" w:date="2022-11-18T12:22:00Z">
                <w:r w:rsidR="00690BE6" w:rsidRPr="002024FD" w:rsidDel="007F113E">
                  <w:rPr>
                    <w:noProof/>
                    <w:color w:val="237BE8" w:themeColor="accent3" w:themeTint="99"/>
                  </w:rPr>
                  <w:delText>api</w:delText>
                </w:r>
              </w:del>
            </w:ins>
            <w:ins w:id="785" w:author="Zeuner, Bernd" w:date="2020-12-18T12:31:00Z">
              <w:del w:id="786" w:author="Bernd Zeuner" w:date="2022-11-18T12:22:00Z">
                <w:r w:rsidR="00690BE6" w:rsidRPr="002024FD" w:rsidDel="007F113E">
                  <w:rPr>
                    <w:noProof/>
                    <w:color w:val="237BE8" w:themeColor="accent3" w:themeTint="99"/>
                  </w:rPr>
                  <w:delText>-t</w:delText>
                </w:r>
              </w:del>
            </w:ins>
            <w:ins w:id="787" w:author="Zeuner, Bernd" w:date="2020-12-18T12:29:00Z">
              <w:del w:id="788" w:author="Bernd Zeuner" w:date="2022-11-18T12:22:00Z">
                <w:r w:rsidR="00690BE6" w:rsidRPr="002024FD" w:rsidDel="007F113E">
                  <w:rPr>
                    <w:noProof/>
                    <w:color w:val="237BE8" w:themeColor="accent3" w:themeTint="99"/>
                  </w:rPr>
                  <w:delText>opology:ownedNodeEdgePoint</w:delText>
                </w:r>
              </w:del>
            </w:ins>
            <w:ins w:id="789" w:author="Zeuner, Bernd" w:date="2020-12-18T12:32:00Z">
              <w:del w:id="790" w:author="Bernd Zeuner" w:date="2022-11-18T12:22:00Z">
                <w:r w:rsidR="00690BE6" w:rsidDel="007F113E">
                  <w:rPr>
                    <w:noProof/>
                  </w:rPr>
                  <w:delText xml:space="preserve">” </w:delText>
                </w:r>
                <w:r w:rsidR="00690BE6" w:rsidRPr="002024FD" w:rsidDel="007F113E">
                  <w:rPr>
                    <w:noProof/>
                    <w:highlight w:val="yellow"/>
                  </w:rPr>
                  <w:delText>??</w:delText>
                </w:r>
              </w:del>
            </w:ins>
          </w:p>
        </w:tc>
      </w:tr>
      <w:tr w:rsidR="00AC7EAB" w:rsidRPr="003A6904" w14:paraId="45FCA9C2" w14:textId="77777777" w:rsidTr="00766593">
        <w:trPr>
          <w:gridAfter w:val="1"/>
          <w:wAfter w:w="113" w:type="dxa"/>
          <w:cantSplit/>
          <w:tblHeader w:val="0"/>
        </w:trPr>
        <w:tc>
          <w:tcPr>
            <w:tcW w:w="9500" w:type="dxa"/>
            <w:gridSpan w:val="3"/>
          </w:tcPr>
          <w:p w14:paraId="6ACE97E8" w14:textId="04116DE5" w:rsidR="00690BE6" w:rsidDel="007114C9" w:rsidRDefault="007F113E">
            <w:pPr>
              <w:tabs>
                <w:tab w:val="left" w:pos="318"/>
                <w:tab w:val="left" w:pos="601"/>
                <w:tab w:val="left" w:pos="885"/>
              </w:tabs>
              <w:autoSpaceDE w:val="0"/>
              <w:autoSpaceDN w:val="0"/>
              <w:adjustRightInd w:val="0"/>
              <w:spacing w:beforeLines="80" w:before="192" w:afterLines="80" w:after="192"/>
              <w:rPr>
                <w:ins w:id="791" w:author="Zeuner, Bernd" w:date="2020-12-18T12:19:00Z"/>
                <w:del w:id="792" w:author="Bernd Zeuner" w:date="2022-11-25T09:32:00Z"/>
                <w:rFonts w:cs="Times New Roman"/>
                <w:color w:val="000080"/>
                <w:sz w:val="20"/>
                <w:szCs w:val="20"/>
              </w:rPr>
            </w:pPr>
            <w:ins w:id="793" w:author="Bernd Zeuner" w:date="2022-11-18T12:23:00Z">
              <w:r>
                <w:rPr>
                  <w:noProof/>
                </w:rPr>
                <w:lastRenderedPageBreak/>
                <w:drawing>
                  <wp:inline distT="0" distB="0" distL="0" distR="0" wp14:anchorId="29DAD856" wp14:editId="4BAA2F3D">
                    <wp:extent cx="5895340" cy="305689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5340" cy="3056890"/>
                            </a:xfrm>
                            <a:prstGeom prst="rect">
                              <a:avLst/>
                            </a:prstGeom>
                          </pic:spPr>
                        </pic:pic>
                      </a:graphicData>
                    </a:graphic>
                  </wp:inline>
                </w:drawing>
              </w:r>
            </w:ins>
            <w:del w:id="794" w:author="Bernd Zeuner" w:date="2022-11-25T09:32:00Z">
              <w:r w:rsidR="00AC7EAB" w:rsidRPr="007B249B" w:rsidDel="007114C9">
                <w:rPr>
                  <w:noProof/>
                </w:rPr>
                <w:drawing>
                  <wp:inline distT="0" distB="0" distL="0" distR="0" wp14:anchorId="18F2BD85" wp14:editId="3C1D2910">
                    <wp:extent cx="5943600" cy="277431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9"/>
                            <a:srcRect/>
                            <a:stretch>
                              <a:fillRect/>
                            </a:stretch>
                          </pic:blipFill>
                          <pic:spPr bwMode="auto">
                            <a:xfrm>
                              <a:off x="0" y="0"/>
                              <a:ext cx="5943600" cy="2774315"/>
                            </a:xfrm>
                            <a:prstGeom prst="rect">
                              <a:avLst/>
                            </a:prstGeom>
                            <a:noFill/>
                            <a:ln w="9525">
                              <a:noFill/>
                              <a:miter lim="800000"/>
                              <a:headEnd/>
                              <a:tailEnd/>
                            </a:ln>
                          </pic:spPr>
                        </pic:pic>
                      </a:graphicData>
                    </a:graphic>
                  </wp:inline>
                </w:drawing>
              </w:r>
            </w:del>
          </w:p>
          <w:p w14:paraId="788FF6D1" w14:textId="04101726" w:rsidR="00AC7EAB" w:rsidRPr="007746E1" w:rsidRDefault="00690BE6" w:rsidP="007114C9">
            <w:pPr>
              <w:tabs>
                <w:tab w:val="left" w:pos="318"/>
                <w:tab w:val="left" w:pos="601"/>
                <w:tab w:val="left" w:pos="885"/>
              </w:tabs>
              <w:autoSpaceDE w:val="0"/>
              <w:autoSpaceDN w:val="0"/>
              <w:adjustRightInd w:val="0"/>
              <w:spacing w:beforeLines="80" w:before="192" w:afterLines="80" w:after="192"/>
              <w:rPr>
                <w:rFonts w:cs="Times New Roman"/>
                <w:color w:val="000080"/>
                <w:sz w:val="20"/>
                <w:szCs w:val="20"/>
              </w:rPr>
            </w:pPr>
            <w:ins w:id="795" w:author="Zeuner, Bernd" w:date="2020-12-18T12:19:00Z">
              <w:del w:id="796" w:author="Bernd Zeuner" w:date="2022-11-25T09:32:00Z">
                <w:r w:rsidRPr="002024FD" w:rsidDel="007114C9">
                  <w:rPr>
                    <w:noProof/>
                    <w:highlight w:val="yellow"/>
                  </w:rPr>
                  <w:delText>target to be changed to: /CommonModel:ObjectClass1:_objectClass1 ??</w:delText>
                </w:r>
              </w:del>
            </w:ins>
          </w:p>
        </w:tc>
      </w:tr>
      <w:tr w:rsidR="000B4BA6" w:rsidRPr="003A6904" w14:paraId="4C65119E" w14:textId="77777777" w:rsidTr="00B93803">
        <w:trPr>
          <w:gridAfter w:val="1"/>
          <w:wAfter w:w="113" w:type="dxa"/>
          <w:cantSplit/>
          <w:tblHeader w:val="0"/>
        </w:trPr>
        <w:tc>
          <w:tcPr>
            <w:tcW w:w="5173" w:type="dxa"/>
          </w:tcPr>
          <w:p w14:paraId="3BA45E4A" w14:textId="7F7C0A13" w:rsidR="000B4BA6" w:rsidRPr="002021A6" w:rsidRDefault="000B4BA6" w:rsidP="000B4BA6">
            <w:pPr>
              <w:tabs>
                <w:tab w:val="left" w:pos="239"/>
                <w:tab w:val="left" w:pos="450"/>
                <w:tab w:val="left" w:pos="664"/>
              </w:tabs>
              <w:spacing w:before="80" w:after="80"/>
              <w:rPr>
                <w:rFonts w:cs="Times New Roman"/>
                <w:noProof/>
                <w:sz w:val="20"/>
                <w:szCs w:val="20"/>
              </w:rPr>
            </w:pPr>
            <w:r w:rsidRPr="002021A6">
              <w:rPr>
                <w:rFonts w:cs="Times New Roman"/>
                <w:color w:val="000080"/>
                <w:sz w:val="20"/>
                <w:szCs w:val="20"/>
              </w:rPr>
              <w:t>module</w:t>
            </w:r>
            <w:r w:rsidRPr="002021A6">
              <w:rPr>
                <w:rFonts w:cs="Times New Roman"/>
                <w:color w:val="000000"/>
                <w:sz w:val="20"/>
                <w:szCs w:val="20"/>
              </w:rPr>
              <w:t xml:space="preserve"> spec-1-model {</w:t>
            </w:r>
            <w:r>
              <w:rPr>
                <w:rFonts w:cs="Times New Roman"/>
                <w:color w:val="auto"/>
                <w:sz w:val="20"/>
                <w:szCs w:val="20"/>
              </w:rPr>
              <w:br/>
            </w:r>
            <w:r>
              <w:rPr>
                <w:rFonts w:cs="Times New Roman"/>
                <w:color w:val="000000"/>
                <w:sz w:val="20"/>
                <w:szCs w:val="20"/>
              </w:rPr>
              <w:tab/>
            </w:r>
            <w:r w:rsidRPr="002021A6">
              <w:rPr>
                <w:rFonts w:cs="Times New Roman"/>
                <w:color w:val="000080"/>
                <w:sz w:val="20"/>
                <w:szCs w:val="20"/>
              </w:rPr>
              <w:t>namespace</w:t>
            </w:r>
            <w:r w:rsidRPr="002021A6">
              <w:rPr>
                <w:rFonts w:cs="Times New Roman"/>
                <w:color w:val="000000"/>
                <w:sz w:val="20"/>
                <w:szCs w:val="20"/>
              </w:rPr>
              <w:t xml:space="preserve"> </w:t>
            </w:r>
            <w:r w:rsidRPr="002021A6">
              <w:rPr>
                <w:rFonts w:cs="Times New Roman"/>
                <w:color w:val="008000"/>
                <w:sz w:val="20"/>
                <w:szCs w:val="20"/>
              </w:rPr>
              <w:t>"urn:onf:params:xml:ns:yang:spec-1-model"</w:t>
            </w:r>
            <w:r w:rsidRPr="002021A6">
              <w:rPr>
                <w:rFonts w:cs="Times New Roman"/>
                <w:color w:val="000000"/>
                <w:sz w:val="20"/>
                <w:szCs w:val="20"/>
              </w:rPr>
              <w:t>;</w:t>
            </w:r>
            <w:r>
              <w:rPr>
                <w:rFonts w:cs="Times New Roman"/>
                <w:color w:val="auto"/>
                <w:sz w:val="20"/>
                <w:szCs w:val="20"/>
              </w:rPr>
              <w:br/>
            </w:r>
            <w:r>
              <w:rPr>
                <w:rFonts w:cs="Times New Roman"/>
                <w:color w:val="000080"/>
                <w:sz w:val="20"/>
                <w:szCs w:val="20"/>
              </w:rPr>
              <w:tab/>
            </w:r>
            <w:r w:rsidRPr="002021A6">
              <w:rPr>
                <w:rFonts w:cs="Times New Roman"/>
                <w:color w:val="000080"/>
                <w:sz w:val="20"/>
                <w:szCs w:val="20"/>
              </w:rPr>
              <w:t>prefix</w:t>
            </w:r>
            <w:r w:rsidRPr="002021A6">
              <w:rPr>
                <w:rFonts w:cs="Times New Roman"/>
                <w:color w:val="000000"/>
                <w:sz w:val="20"/>
                <w:szCs w:val="20"/>
              </w:rPr>
              <w:t xml:space="preserve"> spec-1-model;</w:t>
            </w:r>
            <w:r>
              <w:rPr>
                <w:rFonts w:cs="Times New Roman"/>
                <w:color w:val="auto"/>
                <w:sz w:val="20"/>
                <w:szCs w:val="20"/>
              </w:rPr>
              <w:br/>
            </w:r>
            <w:r>
              <w:rPr>
                <w:rFonts w:cs="Times New Roman"/>
                <w:color w:val="000000"/>
                <w:sz w:val="20"/>
                <w:szCs w:val="20"/>
              </w:rPr>
              <w:tab/>
            </w:r>
            <w:r w:rsidRPr="002021A6">
              <w:rPr>
                <w:rFonts w:cs="Times New Roman"/>
                <w:color w:val="000080"/>
                <w:sz w:val="20"/>
                <w:szCs w:val="20"/>
              </w:rPr>
              <w:t>import</w:t>
            </w:r>
            <w:r w:rsidRPr="002021A6">
              <w:rPr>
                <w:rFonts w:cs="Times New Roman"/>
                <w:color w:val="000000"/>
                <w:sz w:val="20"/>
                <w:szCs w:val="20"/>
              </w:rPr>
              <w:t xml:space="preserve"> common-model {</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prefix</w:t>
            </w:r>
            <w:r w:rsidRPr="002021A6">
              <w:rPr>
                <w:rFonts w:cs="Times New Roman"/>
                <w:color w:val="000000"/>
                <w:sz w:val="20"/>
                <w:szCs w:val="20"/>
              </w:rPr>
              <w:t xml:space="preserve"> common-model;</w:t>
            </w:r>
            <w:r>
              <w:rPr>
                <w:rFonts w:cs="Times New Roman"/>
                <w:color w:val="auto"/>
                <w:sz w:val="20"/>
                <w:szCs w:val="20"/>
              </w:rPr>
              <w:br/>
            </w:r>
            <w:r>
              <w:rPr>
                <w:rFonts w:cs="Times New Roman"/>
                <w:color w:val="000000"/>
                <w:sz w:val="20"/>
                <w:szCs w:val="20"/>
              </w:rPr>
              <w:tab/>
            </w:r>
            <w:r w:rsidRPr="002021A6">
              <w:rPr>
                <w:rFonts w:cs="Times New Roman"/>
                <w:color w:val="000000"/>
                <w:sz w:val="20"/>
                <w:szCs w:val="20"/>
              </w:rPr>
              <w:t>}</w:t>
            </w:r>
            <w:r>
              <w:rPr>
                <w:rFonts w:cs="Times New Roman"/>
                <w:color w:val="000000"/>
                <w:sz w:val="20"/>
                <w:szCs w:val="20"/>
              </w:rPr>
              <w:br/>
            </w:r>
            <w:r>
              <w:rPr>
                <w:rFonts w:cs="Times New Roman"/>
                <w:color w:val="auto"/>
                <w:sz w:val="20"/>
                <w:szCs w:val="20"/>
              </w:rPr>
              <w:br/>
            </w:r>
            <w:commentRangeStart w:id="797"/>
            <w:r>
              <w:rPr>
                <w:rFonts w:cs="Times New Roman"/>
                <w:color w:val="000000"/>
                <w:sz w:val="20"/>
                <w:szCs w:val="20"/>
              </w:rPr>
              <w:tab/>
            </w:r>
            <w:r w:rsidRPr="002021A6">
              <w:rPr>
                <w:rFonts w:cs="Times New Roman"/>
                <w:color w:val="000080"/>
                <w:sz w:val="20"/>
                <w:szCs w:val="20"/>
              </w:rPr>
              <w:t>augment</w:t>
            </w:r>
            <w:r w:rsidRPr="002021A6">
              <w:rPr>
                <w:rFonts w:cs="Times New Roman"/>
                <w:color w:val="000000"/>
                <w:sz w:val="20"/>
                <w:szCs w:val="20"/>
              </w:rPr>
              <w:t xml:space="preserve"> </w:t>
            </w:r>
            <w:r w:rsidRPr="002021A6">
              <w:rPr>
                <w:rFonts w:cs="Times New Roman"/>
                <w:color w:val="008000"/>
                <w:sz w:val="20"/>
                <w:szCs w:val="20"/>
              </w:rPr>
              <w:t>"/common-model:object-class-1"</w:t>
            </w:r>
            <w:r w:rsidRPr="002021A6">
              <w:rPr>
                <w:rFonts w:cs="Times New Roman"/>
                <w:color w:val="000000"/>
                <w:sz w:val="20"/>
                <w:szCs w:val="20"/>
              </w:rPr>
              <w:t xml:space="preserve"> {</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when</w:t>
            </w:r>
            <w:r w:rsidRPr="002021A6">
              <w:rPr>
                <w:rFonts w:cs="Times New Roman"/>
                <w:color w:val="000000"/>
                <w:sz w:val="20"/>
                <w:szCs w:val="20"/>
              </w:rPr>
              <w:t xml:space="preserve"> </w:t>
            </w:r>
            <w:r w:rsidRPr="002021A6">
              <w:rPr>
                <w:rFonts w:cs="Times New Roman"/>
                <w:color w:val="008000"/>
                <w:sz w:val="20"/>
                <w:szCs w:val="20"/>
              </w:rPr>
              <w:t>"common-model:attribute-1='ABC'"</w:t>
            </w:r>
            <w:r w:rsidRPr="002021A6">
              <w:rPr>
                <w:rFonts w:cs="Times New Roman"/>
                <w:color w:val="000000"/>
                <w:sz w:val="20"/>
                <w:szCs w:val="20"/>
              </w:rPr>
              <w:t>;</w:t>
            </w:r>
            <w:ins w:id="798" w:author="Bernd Zeuner" w:date="2022-12-16T13:01:00Z">
              <w:r w:rsidR="00DB744F">
                <w:rPr>
                  <w:rFonts w:cs="Times New Roman"/>
                  <w:color w:val="000000"/>
                  <w:sz w:val="20"/>
                  <w:szCs w:val="20"/>
                </w:rPr>
                <w:br/>
              </w:r>
            </w:ins>
            <w:del w:id="799" w:author="Italo Busi" w:date="2022-04-15T20:20:00Z">
              <w:r w:rsidDel="00BE3E8A">
                <w:rPr>
                  <w:rFonts w:cs="Times New Roman"/>
                  <w:color w:val="auto"/>
                  <w:sz w:val="20"/>
                  <w:szCs w:val="20"/>
                </w:rPr>
                <w:br/>
              </w:r>
              <w:r w:rsidDel="00BE3E8A">
                <w:rPr>
                  <w:rFonts w:cs="Times New Roman"/>
                  <w:color w:val="000000"/>
                  <w:sz w:val="20"/>
                  <w:szCs w:val="20"/>
                </w:rPr>
                <w:tab/>
              </w:r>
              <w:r w:rsidDel="00BE3E8A">
                <w:rPr>
                  <w:rFonts w:cs="Times New Roman"/>
                  <w:color w:val="000000"/>
                  <w:sz w:val="20"/>
                  <w:szCs w:val="20"/>
                </w:rPr>
                <w:tab/>
              </w:r>
              <w:r w:rsidRPr="002021A6" w:rsidDel="00BE3E8A">
                <w:rPr>
                  <w:rFonts w:cs="Times New Roman"/>
                  <w:color w:val="000080"/>
                  <w:sz w:val="20"/>
                  <w:szCs w:val="20"/>
                </w:rPr>
                <w:delText>container</w:delText>
              </w:r>
              <w:r w:rsidRPr="002021A6" w:rsidDel="00BE3E8A">
                <w:rPr>
                  <w:rFonts w:cs="Times New Roman"/>
                  <w:color w:val="000000"/>
                  <w:sz w:val="20"/>
                  <w:szCs w:val="20"/>
                </w:rPr>
                <w:delText xml:space="preserve"> object-class-1</w:delText>
              </w:r>
              <w:r w:rsidDel="00BE3E8A">
                <w:rPr>
                  <w:rFonts w:cs="Times New Roman"/>
                  <w:color w:val="000000"/>
                  <w:sz w:val="20"/>
                  <w:szCs w:val="20"/>
                </w:rPr>
                <w:delText>-spec-1</w:delText>
              </w:r>
              <w:r w:rsidRPr="002021A6" w:rsidDel="00BE3E8A">
                <w:rPr>
                  <w:rFonts w:cs="Times New Roman"/>
                  <w:color w:val="000000"/>
                  <w:sz w:val="20"/>
                  <w:szCs w:val="20"/>
                </w:rPr>
                <w:delText xml:space="preserve"> {</w:delText>
              </w:r>
              <w:r w:rsidDel="00BE3E8A">
                <w:rPr>
                  <w:rFonts w:cs="Times New Roman"/>
                  <w:color w:val="auto"/>
                  <w:sz w:val="20"/>
                  <w:szCs w:val="20"/>
                </w:rPr>
                <w:br/>
              </w:r>
            </w:del>
            <w:r>
              <w:rPr>
                <w:rFonts w:cs="Times New Roman"/>
                <w:color w:val="000000"/>
                <w:sz w:val="20"/>
                <w:szCs w:val="20"/>
              </w:rPr>
              <w:tab/>
            </w:r>
            <w:r>
              <w:rPr>
                <w:rFonts w:cs="Times New Roman"/>
                <w:color w:val="000000"/>
                <w:sz w:val="20"/>
                <w:szCs w:val="20"/>
              </w:rPr>
              <w:tab/>
            </w:r>
            <w:del w:id="800" w:author="Italo Busi" w:date="2022-04-15T20:20:00Z">
              <w:r w:rsidDel="00BE3E8A">
                <w:rPr>
                  <w:rFonts w:cs="Times New Roman"/>
                  <w:color w:val="000000"/>
                  <w:sz w:val="20"/>
                  <w:szCs w:val="20"/>
                </w:rPr>
                <w:tab/>
              </w:r>
            </w:del>
            <w:r w:rsidRPr="002021A6">
              <w:rPr>
                <w:rFonts w:cs="Times New Roman"/>
                <w:color w:val="000080"/>
                <w:sz w:val="20"/>
                <w:szCs w:val="20"/>
              </w:rPr>
              <w:t>uses</w:t>
            </w:r>
            <w:r w:rsidRPr="002021A6">
              <w:rPr>
                <w:rFonts w:cs="Times New Roman"/>
                <w:color w:val="000000"/>
                <w:sz w:val="20"/>
                <w:szCs w:val="20"/>
              </w:rPr>
              <w:t xml:space="preserve"> </w:t>
            </w:r>
            <w:r w:rsidRPr="002021A6">
              <w:rPr>
                <w:rFonts w:cs="Times New Roman"/>
                <w:i/>
                <w:iCs/>
                <w:color w:val="A86200"/>
                <w:sz w:val="20"/>
                <w:szCs w:val="20"/>
                <w:u w:val="single"/>
              </w:rPr>
              <w:t>object-class-1-spec-1</w:t>
            </w:r>
            <w:r w:rsidRPr="002021A6">
              <w:rPr>
                <w:rFonts w:cs="Times New Roman"/>
                <w:color w:val="000000"/>
                <w:sz w:val="20"/>
                <w:szCs w:val="20"/>
              </w:rPr>
              <w:t>;</w:t>
            </w:r>
            <w:ins w:id="801" w:author="Bernd Zeuner" w:date="2022-12-16T13:02:00Z">
              <w:r w:rsidR="00DB744F">
                <w:rPr>
                  <w:rFonts w:cs="Times New Roman"/>
                  <w:color w:val="000000"/>
                  <w:sz w:val="20"/>
                  <w:szCs w:val="20"/>
                </w:rPr>
                <w:br/>
              </w:r>
            </w:ins>
            <w:del w:id="802" w:author="Italo Busi" w:date="2022-04-15T20:20:00Z">
              <w:r w:rsidDel="00BE3E8A">
                <w:rPr>
                  <w:rFonts w:cs="Times New Roman"/>
                  <w:color w:val="auto"/>
                  <w:sz w:val="20"/>
                  <w:szCs w:val="20"/>
                </w:rPr>
                <w:br/>
              </w:r>
              <w:r w:rsidDel="00BE3E8A">
                <w:rPr>
                  <w:rFonts w:cs="Times New Roman"/>
                  <w:color w:val="000000"/>
                  <w:sz w:val="20"/>
                  <w:szCs w:val="20"/>
                </w:rPr>
                <w:tab/>
              </w:r>
              <w:r w:rsidDel="00BE3E8A">
                <w:rPr>
                  <w:rFonts w:cs="Times New Roman"/>
                  <w:color w:val="000000"/>
                  <w:sz w:val="20"/>
                  <w:szCs w:val="20"/>
                </w:rPr>
                <w:tab/>
                <w:delText>}</w:delText>
              </w:r>
              <w:r w:rsidDel="00BE3E8A">
                <w:rPr>
                  <w:rFonts w:cs="Times New Roman"/>
                  <w:color w:val="000000"/>
                  <w:sz w:val="20"/>
                  <w:szCs w:val="20"/>
                </w:rPr>
                <w:br/>
              </w:r>
            </w:del>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description</w:t>
            </w:r>
            <w:r w:rsidRPr="002021A6">
              <w:rPr>
                <w:rFonts w:cs="Times New Roman"/>
                <w:color w:val="000000"/>
                <w:sz w:val="20"/>
                <w:szCs w:val="20"/>
              </w:rPr>
              <w:t xml:space="preserve"> </w:t>
            </w:r>
            <w:r w:rsidRPr="002021A6">
              <w:rPr>
                <w:rFonts w:cs="Times New Roman"/>
                <w:color w:val="008000"/>
                <w:sz w:val="20"/>
                <w:szCs w:val="20"/>
              </w:rPr>
              <w:t>"none"</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sidRPr="002021A6">
              <w:rPr>
                <w:rFonts w:cs="Times New Roman"/>
                <w:color w:val="000000"/>
                <w:sz w:val="20"/>
                <w:szCs w:val="20"/>
              </w:rPr>
              <w:t>}</w:t>
            </w:r>
            <w:r>
              <w:rPr>
                <w:rFonts w:cs="Times New Roman"/>
                <w:color w:val="auto"/>
                <w:sz w:val="20"/>
                <w:szCs w:val="20"/>
              </w:rPr>
              <w:br/>
            </w:r>
            <w:commentRangeEnd w:id="797"/>
            <w:r>
              <w:rPr>
                <w:rStyle w:val="Kommentarzeichen"/>
              </w:rPr>
              <w:commentReference w:id="797"/>
            </w:r>
            <w:commentRangeStart w:id="803"/>
            <w:r>
              <w:rPr>
                <w:rFonts w:cs="Times New Roman"/>
                <w:color w:val="000000"/>
                <w:sz w:val="20"/>
                <w:szCs w:val="20"/>
              </w:rPr>
              <w:tab/>
            </w:r>
            <w:r w:rsidRPr="002021A6">
              <w:rPr>
                <w:rFonts w:cs="Times New Roman"/>
                <w:color w:val="000080"/>
                <w:sz w:val="20"/>
                <w:szCs w:val="20"/>
              </w:rPr>
              <w:t>augment</w:t>
            </w:r>
            <w:r w:rsidRPr="002021A6">
              <w:rPr>
                <w:rFonts w:cs="Times New Roman"/>
                <w:color w:val="000000"/>
                <w:sz w:val="20"/>
                <w:szCs w:val="20"/>
              </w:rPr>
              <w:t xml:space="preserve"> </w:t>
            </w:r>
            <w:r w:rsidRPr="002021A6">
              <w:rPr>
                <w:rFonts w:cs="Times New Roman"/>
                <w:color w:val="008000"/>
                <w:sz w:val="20"/>
                <w:szCs w:val="20"/>
              </w:rPr>
              <w:t>"/common-model:object-class-1"</w:t>
            </w:r>
            <w:r w:rsidRPr="002021A6">
              <w:rPr>
                <w:rFonts w:cs="Times New Roman"/>
                <w:color w:val="000000"/>
                <w:sz w:val="20"/>
                <w:szCs w:val="20"/>
              </w:rPr>
              <w:t xml:space="preserve"> {</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when</w:t>
            </w:r>
            <w:r w:rsidRPr="002021A6">
              <w:rPr>
                <w:rFonts w:cs="Times New Roman"/>
                <w:color w:val="000000"/>
                <w:sz w:val="20"/>
                <w:szCs w:val="20"/>
              </w:rPr>
              <w:t xml:space="preserve"> </w:t>
            </w:r>
            <w:r w:rsidRPr="002021A6">
              <w:rPr>
                <w:rFonts w:cs="Times New Roman"/>
                <w:color w:val="008000"/>
                <w:sz w:val="20"/>
                <w:szCs w:val="20"/>
              </w:rPr>
              <w:t>"common-model:attribute-1='XYZ'"</w:t>
            </w:r>
            <w:r w:rsidRPr="002021A6">
              <w:rPr>
                <w:rFonts w:cs="Times New Roman"/>
                <w:color w:val="000000"/>
                <w:sz w:val="20"/>
                <w:szCs w:val="20"/>
              </w:rPr>
              <w:t>;</w:t>
            </w:r>
            <w:del w:id="804" w:author="Bernd Zeuner" w:date="2022-12-16T13:02:00Z">
              <w:r w:rsidDel="00DB744F">
                <w:rPr>
                  <w:rFonts w:cs="Times New Roman"/>
                  <w:color w:val="auto"/>
                  <w:sz w:val="20"/>
                  <w:szCs w:val="20"/>
                </w:rPr>
                <w:br/>
              </w:r>
              <w:r w:rsidDel="00DB744F">
                <w:rPr>
                  <w:rFonts w:cs="Times New Roman"/>
                  <w:color w:val="000000"/>
                  <w:sz w:val="20"/>
                  <w:szCs w:val="20"/>
                </w:rPr>
                <w:tab/>
              </w:r>
              <w:r w:rsidDel="00DB744F">
                <w:rPr>
                  <w:rFonts w:cs="Times New Roman"/>
                  <w:color w:val="000000"/>
                  <w:sz w:val="20"/>
                  <w:szCs w:val="20"/>
                </w:rPr>
                <w:tab/>
              </w:r>
              <w:r w:rsidRPr="002021A6" w:rsidDel="00DB744F">
                <w:rPr>
                  <w:rFonts w:cs="Times New Roman"/>
                  <w:color w:val="000080"/>
                  <w:sz w:val="20"/>
                  <w:szCs w:val="20"/>
                </w:rPr>
                <w:delText>container</w:delText>
              </w:r>
              <w:r w:rsidRPr="002021A6" w:rsidDel="00DB744F">
                <w:rPr>
                  <w:rFonts w:cs="Times New Roman"/>
                  <w:color w:val="000000"/>
                  <w:sz w:val="20"/>
                  <w:szCs w:val="20"/>
                </w:rPr>
                <w:delText xml:space="preserve"> object-class-1</w:delText>
              </w:r>
              <w:r w:rsidDel="00DB744F">
                <w:rPr>
                  <w:rFonts w:cs="Times New Roman"/>
                  <w:color w:val="000000"/>
                  <w:sz w:val="20"/>
                  <w:szCs w:val="20"/>
                </w:rPr>
                <w:delText>-spec-2</w:delText>
              </w:r>
              <w:r w:rsidRPr="002021A6" w:rsidDel="00DB744F">
                <w:rPr>
                  <w:rFonts w:cs="Times New Roman"/>
                  <w:color w:val="000000"/>
                  <w:sz w:val="20"/>
                  <w:szCs w:val="20"/>
                </w:rPr>
                <w:delText xml:space="preserve"> {</w:delText>
              </w:r>
              <w:r w:rsidDel="00DB744F">
                <w:rPr>
                  <w:rFonts w:cs="Times New Roman"/>
                  <w:color w:val="auto"/>
                  <w:sz w:val="20"/>
                  <w:szCs w:val="20"/>
                </w:rPr>
                <w:br/>
              </w:r>
              <w:r w:rsidDel="00DB744F">
                <w:rPr>
                  <w:rFonts w:cs="Times New Roman"/>
                  <w:color w:val="000000"/>
                  <w:sz w:val="20"/>
                  <w:szCs w:val="20"/>
                </w:rPr>
                <w:tab/>
              </w:r>
            </w:del>
            <w:ins w:id="805" w:author="Bernd Zeuner" w:date="2022-12-16T13:02:00Z">
              <w:r w:rsidR="00DB744F">
                <w:rPr>
                  <w:rFonts w:cs="Times New Roman"/>
                  <w:color w:val="000000"/>
                  <w:sz w:val="20"/>
                  <w:szCs w:val="20"/>
                </w:rPr>
                <w:br/>
              </w:r>
            </w:ins>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uses</w:t>
            </w:r>
            <w:r w:rsidRPr="002021A6">
              <w:rPr>
                <w:rFonts w:cs="Times New Roman"/>
                <w:color w:val="000000"/>
                <w:sz w:val="20"/>
                <w:szCs w:val="20"/>
              </w:rPr>
              <w:t xml:space="preserve"> </w:t>
            </w:r>
            <w:r w:rsidRPr="002021A6">
              <w:rPr>
                <w:rFonts w:cs="Times New Roman"/>
                <w:i/>
                <w:iCs/>
                <w:color w:val="A86200"/>
                <w:sz w:val="20"/>
                <w:szCs w:val="20"/>
                <w:u w:val="single"/>
              </w:rPr>
              <w:t>object-class-1-spec-2</w:t>
            </w:r>
            <w:r w:rsidRPr="002021A6">
              <w:rPr>
                <w:rFonts w:cs="Times New Roman"/>
                <w:color w:val="000000"/>
                <w:sz w:val="20"/>
                <w:szCs w:val="20"/>
              </w:rPr>
              <w:t>;</w:t>
            </w:r>
            <w:del w:id="806" w:author="Bernd Zeuner" w:date="2022-12-16T13:03:00Z">
              <w:r w:rsidDel="00DB744F">
                <w:rPr>
                  <w:rFonts w:cs="Times New Roman"/>
                  <w:color w:val="auto"/>
                  <w:sz w:val="20"/>
                  <w:szCs w:val="20"/>
                </w:rPr>
                <w:br/>
              </w:r>
              <w:r w:rsidDel="00DB744F">
                <w:rPr>
                  <w:rFonts w:cs="Times New Roman"/>
                  <w:color w:val="000000"/>
                  <w:sz w:val="20"/>
                  <w:szCs w:val="20"/>
                </w:rPr>
                <w:tab/>
              </w:r>
              <w:r w:rsidDel="00DB744F">
                <w:rPr>
                  <w:rFonts w:cs="Times New Roman"/>
                  <w:color w:val="000000"/>
                  <w:sz w:val="20"/>
                  <w:szCs w:val="20"/>
                </w:rPr>
                <w:tab/>
                <w:delText>}</w:delText>
              </w:r>
            </w:del>
            <w:r>
              <w:rPr>
                <w:rFonts w:cs="Times New Roman"/>
                <w:color w:val="000000"/>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description</w:t>
            </w:r>
            <w:r w:rsidRPr="002021A6">
              <w:rPr>
                <w:rFonts w:cs="Times New Roman"/>
                <w:color w:val="000000"/>
                <w:sz w:val="20"/>
                <w:szCs w:val="20"/>
              </w:rPr>
              <w:t xml:space="preserve"> </w:t>
            </w:r>
            <w:r w:rsidRPr="002021A6">
              <w:rPr>
                <w:rFonts w:cs="Times New Roman"/>
                <w:color w:val="008000"/>
                <w:sz w:val="20"/>
                <w:szCs w:val="20"/>
              </w:rPr>
              <w:t>"none"</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sidRPr="002021A6">
              <w:rPr>
                <w:rFonts w:cs="Times New Roman"/>
                <w:color w:val="000000"/>
                <w:sz w:val="20"/>
                <w:szCs w:val="20"/>
              </w:rPr>
              <w:t>}</w:t>
            </w:r>
            <w:r>
              <w:rPr>
                <w:rFonts w:cs="Times New Roman"/>
                <w:color w:val="auto"/>
                <w:sz w:val="20"/>
                <w:szCs w:val="20"/>
              </w:rPr>
              <w:br/>
            </w:r>
            <w:commentRangeEnd w:id="803"/>
            <w:r>
              <w:rPr>
                <w:rStyle w:val="Kommentarzeichen"/>
              </w:rPr>
              <w:commentReference w:id="803"/>
            </w:r>
            <w:r>
              <w:rPr>
                <w:rFonts w:cs="Times New Roman"/>
                <w:color w:val="000000"/>
                <w:sz w:val="20"/>
                <w:szCs w:val="20"/>
              </w:rPr>
              <w:tab/>
            </w:r>
            <w:r w:rsidRPr="002021A6">
              <w:rPr>
                <w:rFonts w:cs="Times New Roman"/>
                <w:color w:val="000080"/>
                <w:sz w:val="20"/>
                <w:szCs w:val="20"/>
              </w:rPr>
              <w:t>grouping</w:t>
            </w:r>
            <w:r w:rsidRPr="002021A6">
              <w:rPr>
                <w:rFonts w:cs="Times New Roman"/>
                <w:color w:val="000000"/>
                <w:sz w:val="20"/>
                <w:szCs w:val="20"/>
              </w:rPr>
              <w:t xml:space="preserve"> </w:t>
            </w:r>
            <w:r w:rsidRPr="002021A6">
              <w:rPr>
                <w:rFonts w:cs="Times New Roman"/>
                <w:i/>
                <w:iCs/>
                <w:color w:val="A86200"/>
                <w:sz w:val="20"/>
                <w:szCs w:val="20"/>
              </w:rPr>
              <w:t>object-class-1-spec-1</w:t>
            </w:r>
            <w:r w:rsidRPr="002021A6">
              <w:rPr>
                <w:rFonts w:cs="Times New Roman"/>
                <w:color w:val="000000"/>
                <w:sz w:val="20"/>
                <w:szCs w:val="20"/>
              </w:rPr>
              <w:t xml:space="preserve"> {</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leaf</w:t>
            </w:r>
            <w:r w:rsidRPr="002021A6">
              <w:rPr>
                <w:rFonts w:cs="Times New Roman"/>
                <w:color w:val="000000"/>
                <w:sz w:val="20"/>
                <w:szCs w:val="20"/>
              </w:rPr>
              <w:t xml:space="preserve"> attribute-a-1 {</w:t>
            </w:r>
            <w:r>
              <w:rPr>
                <w:rFonts w:cs="Times New Roman"/>
                <w:color w:val="auto"/>
                <w:sz w:val="20"/>
                <w:szCs w:val="20"/>
              </w:rPr>
              <w:br/>
            </w:r>
            <w:r>
              <w:rPr>
                <w:rFonts w:cs="Times New Roman"/>
                <w:color w:val="000000"/>
                <w:sz w:val="20"/>
                <w:szCs w:val="20"/>
              </w:rPr>
              <w:tab/>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type</w:t>
            </w:r>
            <w:r w:rsidRPr="002021A6">
              <w:rPr>
                <w:rFonts w:cs="Times New Roman"/>
                <w:color w:val="000000"/>
                <w:sz w:val="20"/>
                <w:szCs w:val="20"/>
              </w:rPr>
              <w:t xml:space="preserve"> </w:t>
            </w:r>
            <w:r w:rsidRPr="002021A6">
              <w:rPr>
                <w:rFonts w:cs="Times New Roman"/>
                <w:color w:val="008080"/>
                <w:sz w:val="20"/>
                <w:szCs w:val="20"/>
              </w:rPr>
              <w:t>string</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description</w:t>
            </w:r>
            <w:r w:rsidRPr="002021A6">
              <w:rPr>
                <w:rFonts w:cs="Times New Roman"/>
                <w:color w:val="000000"/>
                <w:sz w:val="20"/>
                <w:szCs w:val="20"/>
              </w:rPr>
              <w:t xml:space="preserve"> </w:t>
            </w:r>
            <w:r w:rsidRPr="002021A6">
              <w:rPr>
                <w:rFonts w:cs="Times New Roman"/>
                <w:color w:val="008000"/>
                <w:sz w:val="20"/>
                <w:szCs w:val="20"/>
              </w:rPr>
              <w:t>"none"</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description</w:t>
            </w:r>
            <w:r w:rsidRPr="002021A6">
              <w:rPr>
                <w:rFonts w:cs="Times New Roman"/>
                <w:color w:val="000000"/>
                <w:sz w:val="20"/>
                <w:szCs w:val="20"/>
              </w:rPr>
              <w:t xml:space="preserve"> </w:t>
            </w:r>
            <w:r w:rsidRPr="002021A6">
              <w:rPr>
                <w:rFonts w:cs="Times New Roman"/>
                <w:color w:val="008000"/>
                <w:sz w:val="20"/>
                <w:szCs w:val="20"/>
              </w:rPr>
              <w:t>"none"</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sidRPr="002021A6">
              <w:rPr>
                <w:rFonts w:cs="Times New Roman"/>
                <w:color w:val="000000"/>
                <w:sz w:val="20"/>
                <w:szCs w:val="20"/>
              </w:rPr>
              <w:t>}</w:t>
            </w:r>
            <w:r>
              <w:rPr>
                <w:rFonts w:cs="Times New Roman"/>
                <w:color w:val="auto"/>
                <w:sz w:val="20"/>
                <w:szCs w:val="20"/>
              </w:rPr>
              <w:br/>
            </w:r>
            <w:r>
              <w:rPr>
                <w:rFonts w:cs="Times New Roman"/>
                <w:color w:val="000080"/>
                <w:sz w:val="20"/>
                <w:szCs w:val="20"/>
              </w:rPr>
              <w:tab/>
            </w:r>
            <w:r w:rsidRPr="002021A6">
              <w:rPr>
                <w:rFonts w:cs="Times New Roman"/>
                <w:color w:val="000080"/>
                <w:sz w:val="20"/>
                <w:szCs w:val="20"/>
              </w:rPr>
              <w:t>grouping</w:t>
            </w:r>
            <w:r w:rsidRPr="002021A6">
              <w:rPr>
                <w:rFonts w:cs="Times New Roman"/>
                <w:color w:val="000000"/>
                <w:sz w:val="20"/>
                <w:szCs w:val="20"/>
              </w:rPr>
              <w:t xml:space="preserve"> </w:t>
            </w:r>
            <w:r w:rsidRPr="002021A6">
              <w:rPr>
                <w:rFonts w:cs="Times New Roman"/>
                <w:i/>
                <w:iCs/>
                <w:color w:val="A86200"/>
                <w:sz w:val="20"/>
                <w:szCs w:val="20"/>
              </w:rPr>
              <w:t>object-class-1-spec-2</w:t>
            </w:r>
            <w:r w:rsidRPr="002021A6">
              <w:rPr>
                <w:rFonts w:cs="Times New Roman"/>
                <w:color w:val="000000"/>
                <w:sz w:val="20"/>
                <w:szCs w:val="20"/>
              </w:rPr>
              <w:t xml:space="preserve"> {</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leaf</w:t>
            </w:r>
            <w:r w:rsidRPr="002021A6">
              <w:rPr>
                <w:rFonts w:cs="Times New Roman"/>
                <w:color w:val="000000"/>
                <w:sz w:val="20"/>
                <w:szCs w:val="20"/>
              </w:rPr>
              <w:t xml:space="preserve"> attribute-a-2 {</w:t>
            </w:r>
            <w:r>
              <w:rPr>
                <w:rFonts w:cs="Times New Roman"/>
                <w:color w:val="auto"/>
                <w:sz w:val="20"/>
                <w:szCs w:val="20"/>
              </w:rPr>
              <w:br/>
            </w:r>
            <w:r>
              <w:rPr>
                <w:rFonts w:cs="Times New Roman"/>
                <w:color w:val="000000"/>
                <w:sz w:val="20"/>
                <w:szCs w:val="20"/>
              </w:rPr>
              <w:tab/>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type</w:t>
            </w:r>
            <w:r w:rsidRPr="002021A6">
              <w:rPr>
                <w:rFonts w:cs="Times New Roman"/>
                <w:color w:val="000000"/>
                <w:sz w:val="20"/>
                <w:szCs w:val="20"/>
              </w:rPr>
              <w:t xml:space="preserve"> </w:t>
            </w:r>
            <w:r w:rsidRPr="002021A6">
              <w:rPr>
                <w:rFonts w:cs="Times New Roman"/>
                <w:color w:val="008080"/>
                <w:sz w:val="20"/>
                <w:szCs w:val="20"/>
              </w:rPr>
              <w:t>string</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Pr>
                <w:rFonts w:cs="Times New Roman"/>
                <w:color w:val="000000"/>
                <w:sz w:val="20"/>
                <w:szCs w:val="20"/>
              </w:rPr>
              <w:tab/>
            </w:r>
            <w:r>
              <w:rPr>
                <w:rFonts w:cs="Times New Roman"/>
                <w:color w:val="000000"/>
                <w:sz w:val="20"/>
                <w:szCs w:val="20"/>
              </w:rPr>
              <w:tab/>
            </w:r>
            <w:r w:rsidRPr="00AC7EAB">
              <w:rPr>
                <w:rFonts w:cs="Times New Roman"/>
                <w:color w:val="000080"/>
                <w:sz w:val="20"/>
                <w:szCs w:val="20"/>
              </w:rPr>
              <w:t>description</w:t>
            </w:r>
            <w:r w:rsidRPr="00AC7EAB">
              <w:rPr>
                <w:rFonts w:cs="Times New Roman"/>
                <w:color w:val="000000"/>
                <w:sz w:val="20"/>
                <w:szCs w:val="20"/>
              </w:rPr>
              <w:t xml:space="preserve"> </w:t>
            </w:r>
            <w:r w:rsidRPr="00AC7EAB">
              <w:rPr>
                <w:rFonts w:cs="Times New Roman"/>
                <w:color w:val="008000"/>
                <w:sz w:val="20"/>
                <w:szCs w:val="20"/>
              </w:rPr>
              <w:t>"none"</w:t>
            </w:r>
            <w:r w:rsidRPr="00AC7EAB">
              <w:rPr>
                <w:rFonts w:cs="Times New Roman"/>
                <w:color w:val="000000"/>
                <w:sz w:val="20"/>
                <w:szCs w:val="20"/>
              </w:rPr>
              <w:t>;</w:t>
            </w:r>
            <w:r w:rsidRPr="00AC7EAB">
              <w:rPr>
                <w:rFonts w:cs="Times New Roman"/>
                <w:color w:val="auto"/>
                <w:sz w:val="20"/>
                <w:szCs w:val="20"/>
              </w:rPr>
              <w:br/>
            </w:r>
            <w:r>
              <w:rPr>
                <w:rFonts w:cs="Times New Roman"/>
                <w:color w:val="000000"/>
                <w:sz w:val="20"/>
                <w:szCs w:val="20"/>
              </w:rPr>
              <w:tab/>
            </w:r>
            <w:r>
              <w:rPr>
                <w:rFonts w:cs="Times New Roman"/>
                <w:color w:val="000000"/>
                <w:sz w:val="20"/>
                <w:szCs w:val="20"/>
              </w:rPr>
              <w:tab/>
            </w:r>
            <w:r w:rsidRPr="00AC7EAB">
              <w:rPr>
                <w:rFonts w:cs="Times New Roman"/>
                <w:color w:val="000000"/>
                <w:sz w:val="20"/>
                <w:szCs w:val="20"/>
              </w:rPr>
              <w:t>}</w:t>
            </w:r>
            <w:r w:rsidRPr="00AC7EAB">
              <w:rPr>
                <w:rFonts w:cs="Times New Roman"/>
                <w:color w:val="auto"/>
                <w:sz w:val="20"/>
                <w:szCs w:val="20"/>
              </w:rPr>
              <w:br/>
            </w:r>
            <w:r>
              <w:rPr>
                <w:rFonts w:cs="Times New Roman"/>
                <w:color w:val="000000"/>
                <w:sz w:val="20"/>
                <w:szCs w:val="20"/>
              </w:rPr>
              <w:tab/>
            </w:r>
            <w:r>
              <w:rPr>
                <w:rFonts w:cs="Times New Roman"/>
                <w:color w:val="000000"/>
                <w:sz w:val="20"/>
                <w:szCs w:val="20"/>
              </w:rPr>
              <w:tab/>
            </w:r>
            <w:r w:rsidRPr="00AC7EAB">
              <w:rPr>
                <w:rFonts w:cs="Times New Roman"/>
                <w:color w:val="000080"/>
                <w:sz w:val="20"/>
                <w:szCs w:val="20"/>
              </w:rPr>
              <w:t>description</w:t>
            </w:r>
            <w:r w:rsidRPr="00AC7EAB">
              <w:rPr>
                <w:rFonts w:cs="Times New Roman"/>
                <w:color w:val="000000"/>
                <w:sz w:val="20"/>
                <w:szCs w:val="20"/>
              </w:rPr>
              <w:t xml:space="preserve"> </w:t>
            </w:r>
            <w:r w:rsidRPr="00AC7EAB">
              <w:rPr>
                <w:rFonts w:cs="Times New Roman"/>
                <w:color w:val="008000"/>
                <w:sz w:val="20"/>
                <w:szCs w:val="20"/>
              </w:rPr>
              <w:t>"none"</w:t>
            </w:r>
            <w:r w:rsidRPr="00AC7EAB">
              <w:rPr>
                <w:rFonts w:cs="Times New Roman"/>
                <w:color w:val="000000"/>
                <w:sz w:val="20"/>
                <w:szCs w:val="20"/>
              </w:rPr>
              <w:t>;</w:t>
            </w:r>
            <w:r w:rsidRPr="00AC7EAB">
              <w:rPr>
                <w:rFonts w:cs="Times New Roman"/>
                <w:color w:val="auto"/>
                <w:sz w:val="20"/>
                <w:szCs w:val="20"/>
              </w:rPr>
              <w:br/>
            </w:r>
            <w:r>
              <w:rPr>
                <w:rFonts w:cs="Times New Roman"/>
                <w:color w:val="000000"/>
                <w:sz w:val="20"/>
                <w:szCs w:val="20"/>
              </w:rPr>
              <w:tab/>
            </w:r>
            <w:r w:rsidRPr="00AC7EAB">
              <w:rPr>
                <w:rFonts w:cs="Times New Roman"/>
                <w:color w:val="000000"/>
                <w:sz w:val="20"/>
                <w:szCs w:val="20"/>
              </w:rPr>
              <w:t>}</w:t>
            </w:r>
            <w:r w:rsidRPr="00AC7EAB">
              <w:rPr>
                <w:rFonts w:cs="Times New Roman"/>
                <w:color w:val="auto"/>
                <w:sz w:val="20"/>
                <w:szCs w:val="20"/>
              </w:rPr>
              <w:br/>
            </w:r>
            <w:r>
              <w:rPr>
                <w:rFonts w:cs="Times New Roman"/>
                <w:color w:val="000000"/>
                <w:sz w:val="20"/>
                <w:szCs w:val="20"/>
              </w:rPr>
              <w:tab/>
            </w:r>
            <w:r w:rsidRPr="00AC7EAB">
              <w:rPr>
                <w:rFonts w:cs="Times New Roman"/>
                <w:color w:val="000000"/>
                <w:sz w:val="20"/>
                <w:szCs w:val="20"/>
              </w:rPr>
              <w:t>……</w:t>
            </w:r>
          </w:p>
        </w:tc>
        <w:tc>
          <w:tcPr>
            <w:tcW w:w="4327" w:type="dxa"/>
            <w:gridSpan w:val="2"/>
          </w:tcPr>
          <w:p w14:paraId="2BC1FF1F" w14:textId="5A5D729F" w:rsidR="000B4BA6" w:rsidRPr="002021A6" w:rsidRDefault="000B4BA6" w:rsidP="000B4BA6">
            <w:pPr>
              <w:tabs>
                <w:tab w:val="left" w:pos="318"/>
                <w:tab w:val="left" w:pos="601"/>
                <w:tab w:val="left" w:pos="885"/>
              </w:tabs>
              <w:autoSpaceDE w:val="0"/>
              <w:autoSpaceDN w:val="0"/>
              <w:adjustRightInd w:val="0"/>
              <w:spacing w:beforeLines="80" w:before="192" w:afterLines="80" w:after="192"/>
              <w:rPr>
                <w:rFonts w:cs="Times New Roman"/>
                <w:color w:val="000080"/>
                <w:sz w:val="20"/>
                <w:szCs w:val="20"/>
              </w:rPr>
            </w:pPr>
            <w:r w:rsidRPr="002021A6">
              <w:rPr>
                <w:rFonts w:cs="Times New Roman"/>
                <w:color w:val="000080"/>
                <w:sz w:val="20"/>
                <w:szCs w:val="20"/>
              </w:rPr>
              <w:t>module</w:t>
            </w:r>
            <w:r w:rsidRPr="002021A6">
              <w:rPr>
                <w:rFonts w:cs="Times New Roman"/>
                <w:color w:val="000000"/>
                <w:sz w:val="20"/>
                <w:szCs w:val="20"/>
              </w:rPr>
              <w:t xml:space="preserve"> common-model {</w:t>
            </w:r>
            <w:r>
              <w:rPr>
                <w:rFonts w:cs="Times New Roman"/>
                <w:color w:val="auto"/>
                <w:sz w:val="20"/>
                <w:szCs w:val="20"/>
              </w:rPr>
              <w:br/>
            </w:r>
            <w:r>
              <w:rPr>
                <w:rFonts w:cs="Times New Roman"/>
                <w:color w:val="000000"/>
                <w:sz w:val="20"/>
                <w:szCs w:val="20"/>
              </w:rPr>
              <w:tab/>
            </w:r>
            <w:r w:rsidRPr="002021A6">
              <w:rPr>
                <w:rFonts w:cs="Times New Roman"/>
                <w:color w:val="000080"/>
                <w:sz w:val="20"/>
                <w:szCs w:val="20"/>
              </w:rPr>
              <w:t>namespace</w:t>
            </w:r>
            <w:r w:rsidRPr="002021A6">
              <w:rPr>
                <w:rFonts w:cs="Times New Roman"/>
                <w:color w:val="000000"/>
                <w:sz w:val="20"/>
                <w:szCs w:val="20"/>
              </w:rPr>
              <w:t xml:space="preserve"> </w:t>
            </w:r>
            <w:r w:rsidRPr="002021A6">
              <w:rPr>
                <w:rFonts w:cs="Times New Roman"/>
                <w:color w:val="008000"/>
                <w:sz w:val="20"/>
                <w:szCs w:val="20"/>
              </w:rPr>
              <w:t>"</w:t>
            </w:r>
            <w:proofErr w:type="spellStart"/>
            <w:r w:rsidRPr="002021A6">
              <w:rPr>
                <w:rFonts w:cs="Times New Roman"/>
                <w:color w:val="008000"/>
                <w:sz w:val="20"/>
                <w:szCs w:val="20"/>
              </w:rPr>
              <w:t>urn:onf:params:xml:ns:yang:common-model</w:t>
            </w:r>
            <w:proofErr w:type="spellEnd"/>
            <w:r w:rsidRPr="002021A6">
              <w:rPr>
                <w:rFonts w:cs="Times New Roman"/>
                <w:color w:val="008000"/>
                <w:sz w:val="20"/>
                <w:szCs w:val="20"/>
              </w:rPr>
              <w:t>"</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sidRPr="002021A6">
              <w:rPr>
                <w:rFonts w:cs="Times New Roman"/>
                <w:color w:val="000080"/>
                <w:sz w:val="20"/>
                <w:szCs w:val="20"/>
              </w:rPr>
              <w:t>prefix</w:t>
            </w:r>
            <w:r w:rsidRPr="002021A6">
              <w:rPr>
                <w:rFonts w:cs="Times New Roman"/>
                <w:color w:val="000000"/>
                <w:sz w:val="20"/>
                <w:szCs w:val="20"/>
              </w:rPr>
              <w:t xml:space="preserve"> common-model;</w:t>
            </w:r>
            <w:r>
              <w:rPr>
                <w:rFonts w:cs="Times New Roman"/>
                <w:color w:val="auto"/>
                <w:sz w:val="20"/>
                <w:szCs w:val="20"/>
              </w:rPr>
              <w:br/>
            </w:r>
            <w:r>
              <w:rPr>
                <w:rFonts w:cs="Times New Roman"/>
                <w:color w:val="auto"/>
                <w:sz w:val="20"/>
                <w:szCs w:val="20"/>
              </w:rPr>
              <w:br/>
            </w:r>
            <w:r>
              <w:rPr>
                <w:rFonts w:cs="Times New Roman"/>
                <w:color w:val="000000"/>
                <w:sz w:val="20"/>
                <w:szCs w:val="20"/>
              </w:rPr>
              <w:tab/>
            </w:r>
            <w:r w:rsidRPr="002021A6">
              <w:rPr>
                <w:rFonts w:cs="Times New Roman"/>
                <w:color w:val="000080"/>
                <w:sz w:val="20"/>
                <w:szCs w:val="20"/>
              </w:rPr>
              <w:t>container</w:t>
            </w:r>
            <w:r w:rsidRPr="002021A6">
              <w:rPr>
                <w:rFonts w:cs="Times New Roman"/>
                <w:color w:val="000000"/>
                <w:sz w:val="20"/>
                <w:szCs w:val="20"/>
              </w:rPr>
              <w:t xml:space="preserve"> object-class-1 {</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uses</w:t>
            </w:r>
            <w:r w:rsidRPr="002021A6">
              <w:rPr>
                <w:rFonts w:cs="Times New Roman"/>
                <w:color w:val="000000"/>
                <w:sz w:val="20"/>
                <w:szCs w:val="20"/>
              </w:rPr>
              <w:t xml:space="preserve"> </w:t>
            </w:r>
            <w:r w:rsidRPr="002021A6">
              <w:rPr>
                <w:rFonts w:cs="Times New Roman"/>
                <w:i/>
                <w:iCs/>
                <w:color w:val="A86200"/>
                <w:sz w:val="20"/>
                <w:szCs w:val="20"/>
                <w:u w:val="single"/>
              </w:rPr>
              <w:t>object-class-1</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presence</w:t>
            </w:r>
            <w:r w:rsidRPr="002021A6">
              <w:rPr>
                <w:rFonts w:cs="Times New Roman"/>
                <w:color w:val="000000"/>
                <w:sz w:val="20"/>
                <w:szCs w:val="20"/>
              </w:rPr>
              <w:t xml:space="preserve"> </w:t>
            </w:r>
            <w:r w:rsidRPr="002021A6">
              <w:rPr>
                <w:rFonts w:cs="Times New Roman"/>
                <w:color w:val="008000"/>
                <w:sz w:val="20"/>
                <w:szCs w:val="20"/>
              </w:rPr>
              <w:t>"Presence indicates ..."</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description</w:t>
            </w:r>
            <w:r w:rsidRPr="002021A6">
              <w:rPr>
                <w:rFonts w:cs="Times New Roman"/>
                <w:color w:val="000000"/>
                <w:sz w:val="20"/>
                <w:szCs w:val="20"/>
              </w:rPr>
              <w:t xml:space="preserve"> </w:t>
            </w:r>
            <w:r w:rsidRPr="002021A6">
              <w:rPr>
                <w:rFonts w:cs="Times New Roman"/>
                <w:color w:val="008000"/>
                <w:sz w:val="20"/>
                <w:szCs w:val="20"/>
              </w:rPr>
              <w:t>"none"</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sidRPr="002021A6">
              <w:rPr>
                <w:rFonts w:cs="Times New Roman"/>
                <w:color w:val="000080"/>
                <w:sz w:val="20"/>
                <w:szCs w:val="20"/>
              </w:rPr>
              <w:t>grouping</w:t>
            </w:r>
            <w:r w:rsidRPr="002021A6">
              <w:rPr>
                <w:rFonts w:cs="Times New Roman"/>
                <w:color w:val="000000"/>
                <w:sz w:val="20"/>
                <w:szCs w:val="20"/>
              </w:rPr>
              <w:t xml:space="preserve"> </w:t>
            </w:r>
            <w:r w:rsidRPr="002021A6">
              <w:rPr>
                <w:rFonts w:cs="Times New Roman"/>
                <w:i/>
                <w:iCs/>
                <w:color w:val="A86200"/>
                <w:sz w:val="20"/>
                <w:szCs w:val="20"/>
              </w:rPr>
              <w:t>object-class-1</w:t>
            </w:r>
            <w:r w:rsidRPr="002021A6">
              <w:rPr>
                <w:rFonts w:cs="Times New Roman"/>
                <w:color w:val="000000"/>
                <w:sz w:val="20"/>
                <w:szCs w:val="20"/>
              </w:rPr>
              <w:t xml:space="preserve"> {</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leaf</w:t>
            </w:r>
            <w:r w:rsidRPr="002021A6">
              <w:rPr>
                <w:rFonts w:cs="Times New Roman"/>
                <w:color w:val="000000"/>
                <w:sz w:val="20"/>
                <w:szCs w:val="20"/>
              </w:rPr>
              <w:t xml:space="preserve"> attribute-1 {</w:t>
            </w:r>
            <w:r>
              <w:rPr>
                <w:rFonts w:cs="Times New Roman"/>
                <w:color w:val="auto"/>
                <w:sz w:val="20"/>
                <w:szCs w:val="20"/>
              </w:rPr>
              <w:br/>
            </w:r>
            <w:r>
              <w:rPr>
                <w:rFonts w:cs="Times New Roman"/>
                <w:color w:val="000000"/>
                <w:sz w:val="20"/>
                <w:szCs w:val="20"/>
              </w:rPr>
              <w:tab/>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type</w:t>
            </w:r>
            <w:r w:rsidRPr="002021A6">
              <w:rPr>
                <w:rFonts w:cs="Times New Roman"/>
                <w:color w:val="000000"/>
                <w:sz w:val="20"/>
                <w:szCs w:val="20"/>
              </w:rPr>
              <w:t xml:space="preserve"> </w:t>
            </w:r>
            <w:r w:rsidRPr="002021A6">
              <w:rPr>
                <w:rFonts w:cs="Times New Roman"/>
                <w:color w:val="008080"/>
                <w:sz w:val="20"/>
                <w:szCs w:val="20"/>
              </w:rPr>
              <w:t>string</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description</w:t>
            </w:r>
            <w:r w:rsidRPr="002021A6">
              <w:rPr>
                <w:rFonts w:cs="Times New Roman"/>
                <w:color w:val="000000"/>
                <w:sz w:val="20"/>
                <w:szCs w:val="20"/>
              </w:rPr>
              <w:t xml:space="preserve"> </w:t>
            </w:r>
            <w:r w:rsidRPr="002021A6">
              <w:rPr>
                <w:rFonts w:cs="Times New Roman"/>
                <w:color w:val="008000"/>
                <w:sz w:val="20"/>
                <w:szCs w:val="20"/>
              </w:rPr>
              <w:t>"none"</w:t>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00"/>
                <w:sz w:val="20"/>
                <w:szCs w:val="20"/>
              </w:rPr>
              <w:t>}</w:t>
            </w:r>
            <w:r>
              <w:rPr>
                <w:rFonts w:cs="Times New Roman"/>
                <w:color w:val="auto"/>
                <w:sz w:val="20"/>
                <w:szCs w:val="20"/>
              </w:rPr>
              <w:br/>
            </w:r>
            <w:r>
              <w:rPr>
                <w:rFonts w:cs="Times New Roman"/>
                <w:color w:val="000000"/>
                <w:sz w:val="20"/>
                <w:szCs w:val="20"/>
              </w:rPr>
              <w:tab/>
            </w:r>
            <w:r>
              <w:rPr>
                <w:rFonts w:cs="Times New Roman"/>
                <w:color w:val="000000"/>
                <w:sz w:val="20"/>
                <w:szCs w:val="20"/>
              </w:rPr>
              <w:tab/>
            </w:r>
            <w:r w:rsidRPr="002021A6">
              <w:rPr>
                <w:rFonts w:cs="Times New Roman"/>
                <w:color w:val="000080"/>
                <w:sz w:val="20"/>
                <w:szCs w:val="20"/>
              </w:rPr>
              <w:t>description</w:t>
            </w:r>
            <w:r w:rsidRPr="002021A6">
              <w:rPr>
                <w:rFonts w:cs="Times New Roman"/>
                <w:color w:val="000000"/>
                <w:sz w:val="20"/>
                <w:szCs w:val="20"/>
              </w:rPr>
              <w:t xml:space="preserve"> </w:t>
            </w:r>
            <w:r w:rsidRPr="002021A6">
              <w:rPr>
                <w:rFonts w:cs="Times New Roman"/>
                <w:color w:val="008000"/>
                <w:sz w:val="20"/>
                <w:szCs w:val="20"/>
              </w:rPr>
              <w:t>"Stereotype &lt;</w:t>
            </w:r>
            <w:proofErr w:type="spellStart"/>
            <w:r w:rsidRPr="002021A6">
              <w:rPr>
                <w:rFonts w:cs="Times New Roman"/>
                <w:color w:val="008000"/>
                <w:sz w:val="20"/>
                <w:szCs w:val="20"/>
              </w:rPr>
              <w:t>RootElement</w:t>
            </w:r>
            <w:proofErr w:type="spellEnd"/>
            <w:r w:rsidRPr="002021A6">
              <w:rPr>
                <w:rFonts w:cs="Times New Roman"/>
                <w:color w:val="008000"/>
                <w:sz w:val="20"/>
                <w:szCs w:val="20"/>
              </w:rPr>
              <w:t>&gt;</w:t>
            </w:r>
            <w:r>
              <w:rPr>
                <w:rFonts w:cs="Times New Roman"/>
                <w:color w:val="auto"/>
                <w:sz w:val="20"/>
                <w:szCs w:val="20"/>
              </w:rPr>
              <w:br/>
            </w:r>
            <w:r>
              <w:rPr>
                <w:rFonts w:cs="Times New Roman"/>
                <w:color w:val="008000"/>
                <w:sz w:val="20"/>
                <w:szCs w:val="20"/>
              </w:rPr>
              <w:tab/>
            </w:r>
            <w:r>
              <w:rPr>
                <w:rFonts w:cs="Times New Roman"/>
                <w:color w:val="008000"/>
                <w:sz w:val="20"/>
                <w:szCs w:val="20"/>
              </w:rPr>
              <w:tab/>
            </w:r>
            <w:r>
              <w:rPr>
                <w:rFonts w:cs="Times New Roman"/>
                <w:color w:val="008000"/>
                <w:sz w:val="20"/>
                <w:szCs w:val="20"/>
              </w:rPr>
              <w:tab/>
            </w:r>
            <w:r w:rsidRPr="002021A6">
              <w:rPr>
                <w:rFonts w:cs="Times New Roman"/>
                <w:color w:val="008000"/>
                <w:sz w:val="20"/>
                <w:szCs w:val="20"/>
              </w:rPr>
              <w:t>name: String [1] = _objectClass1</w:t>
            </w:r>
            <w:r>
              <w:rPr>
                <w:rFonts w:cs="Times New Roman"/>
                <w:color w:val="auto"/>
                <w:sz w:val="20"/>
                <w:szCs w:val="20"/>
              </w:rPr>
              <w:br/>
            </w:r>
            <w:r>
              <w:rPr>
                <w:rFonts w:cs="Times New Roman"/>
                <w:color w:val="008000"/>
                <w:sz w:val="20"/>
                <w:szCs w:val="20"/>
              </w:rPr>
              <w:tab/>
            </w:r>
            <w:r>
              <w:rPr>
                <w:rFonts w:cs="Times New Roman"/>
                <w:color w:val="008000"/>
                <w:sz w:val="20"/>
                <w:szCs w:val="20"/>
              </w:rPr>
              <w:tab/>
            </w:r>
            <w:r>
              <w:rPr>
                <w:rFonts w:cs="Times New Roman"/>
                <w:color w:val="008000"/>
                <w:sz w:val="20"/>
                <w:szCs w:val="20"/>
              </w:rPr>
              <w:tab/>
            </w:r>
            <w:r w:rsidRPr="002021A6">
              <w:rPr>
                <w:rFonts w:cs="Times New Roman"/>
                <w:color w:val="008000"/>
                <w:sz w:val="20"/>
                <w:szCs w:val="20"/>
              </w:rPr>
              <w:t>multiplicity: String [1] = 1..1</w:t>
            </w:r>
            <w:r>
              <w:rPr>
                <w:rFonts w:cs="Times New Roman"/>
                <w:color w:val="auto"/>
                <w:sz w:val="20"/>
                <w:szCs w:val="20"/>
              </w:rPr>
              <w:br/>
            </w:r>
            <w:r>
              <w:rPr>
                <w:rFonts w:cs="Times New Roman"/>
                <w:color w:val="008000"/>
                <w:sz w:val="20"/>
                <w:szCs w:val="20"/>
              </w:rPr>
              <w:tab/>
            </w:r>
            <w:r>
              <w:rPr>
                <w:rFonts w:cs="Times New Roman"/>
                <w:color w:val="008000"/>
                <w:sz w:val="20"/>
                <w:szCs w:val="20"/>
              </w:rPr>
              <w:tab/>
            </w:r>
            <w:r>
              <w:rPr>
                <w:rFonts w:cs="Times New Roman"/>
                <w:color w:val="008000"/>
                <w:sz w:val="20"/>
                <w:szCs w:val="20"/>
              </w:rPr>
              <w:tab/>
            </w:r>
            <w:r w:rsidRPr="00B93803">
              <w:rPr>
                <w:rFonts w:cs="Times New Roman"/>
                <w:color w:val="008000"/>
                <w:sz w:val="20"/>
                <w:szCs w:val="20"/>
              </w:rPr>
              <w:t>description: String [0..1] = Presence indicates ..."</w:t>
            </w:r>
            <w:r w:rsidRPr="00B93803">
              <w:rPr>
                <w:rFonts w:cs="Times New Roman"/>
                <w:color w:val="000000"/>
                <w:sz w:val="20"/>
                <w:szCs w:val="20"/>
              </w:rPr>
              <w:t>;</w:t>
            </w:r>
            <w:r w:rsidRPr="00B93803">
              <w:rPr>
                <w:rFonts w:cs="Times New Roman"/>
                <w:color w:val="auto"/>
                <w:sz w:val="20"/>
                <w:szCs w:val="20"/>
              </w:rPr>
              <w:br/>
            </w:r>
            <w:r>
              <w:rPr>
                <w:rFonts w:cs="Times New Roman"/>
                <w:color w:val="000000"/>
                <w:sz w:val="20"/>
                <w:szCs w:val="20"/>
              </w:rPr>
              <w:tab/>
            </w:r>
            <w:r w:rsidRPr="00B93803">
              <w:rPr>
                <w:rFonts w:cs="Times New Roman"/>
                <w:color w:val="000000"/>
                <w:sz w:val="20"/>
                <w:szCs w:val="20"/>
              </w:rPr>
              <w:t>}</w:t>
            </w:r>
            <w:r w:rsidRPr="00B93803">
              <w:rPr>
                <w:rFonts w:cs="Times New Roman"/>
                <w:color w:val="auto"/>
                <w:sz w:val="20"/>
                <w:szCs w:val="20"/>
              </w:rPr>
              <w:br/>
            </w:r>
            <w:r>
              <w:rPr>
                <w:rFonts w:cs="Times New Roman"/>
                <w:color w:val="000000"/>
                <w:sz w:val="20"/>
                <w:szCs w:val="20"/>
              </w:rPr>
              <w:tab/>
            </w:r>
            <w:r w:rsidRPr="00B93803">
              <w:rPr>
                <w:rFonts w:cs="Times New Roman"/>
                <w:color w:val="000000"/>
                <w:sz w:val="20"/>
                <w:szCs w:val="20"/>
              </w:rPr>
              <w:t>……</w:t>
            </w:r>
          </w:p>
        </w:tc>
      </w:tr>
    </w:tbl>
    <w:p w14:paraId="14A86E70" w14:textId="77777777" w:rsidR="00244C2D" w:rsidRPr="0017639E" w:rsidRDefault="00244C2D" w:rsidP="00244C2D">
      <w:pPr>
        <w:rPr>
          <w:szCs w:val="24"/>
        </w:rPr>
      </w:pPr>
    </w:p>
    <w:p w14:paraId="1CA169B3" w14:textId="77777777" w:rsidR="002B7DFC" w:rsidRDefault="002B7DFC" w:rsidP="009B6F01">
      <w:pPr>
        <w:pStyle w:val="berschrift2"/>
      </w:pPr>
      <w:bookmarkStart w:id="807" w:name="_Ref476131742"/>
      <w:bookmarkStart w:id="808" w:name="_Toc516067379"/>
      <w:bookmarkStart w:id="809" w:name="_Toc531166600"/>
      <w:r w:rsidRPr="002B7DFC">
        <w:t>Mapping of Interfaces</w:t>
      </w:r>
      <w:r>
        <w:t xml:space="preserve"> </w:t>
      </w:r>
      <w:r w:rsidRPr="002B7DFC">
        <w:t>(grouping of operations)</w:t>
      </w:r>
      <w:bookmarkEnd w:id="807"/>
      <w:bookmarkEnd w:id="808"/>
      <w:bookmarkEnd w:id="809"/>
    </w:p>
    <w:p w14:paraId="7760B58A" w14:textId="77777777" w:rsidR="002B7DFC" w:rsidRPr="0017639E" w:rsidRDefault="002B7DFC" w:rsidP="002B7DFC">
      <w:pPr>
        <w:rPr>
          <w:szCs w:val="24"/>
        </w:rPr>
      </w:pPr>
    </w:p>
    <w:p w14:paraId="54217434" w14:textId="0C36BD99" w:rsidR="00F70C2E" w:rsidRDefault="00F70C2E" w:rsidP="008759DF">
      <w:pPr>
        <w:pStyle w:val="TableCaption"/>
      </w:pPr>
      <w:bookmarkStart w:id="810" w:name="_Toc420597476"/>
      <w:bookmarkStart w:id="811" w:name="_Toc516067335"/>
      <w:bookmarkStart w:id="812" w:name="_Toc531166660"/>
      <w:r>
        <w:t xml:space="preserve">Table </w:t>
      </w:r>
      <w:r w:rsidR="00991E2B">
        <w:fldChar w:fldCharType="begin"/>
      </w:r>
      <w:r w:rsidR="00A0446F">
        <w:instrText xml:space="preserve"> STYLEREF 1 \s </w:instrText>
      </w:r>
      <w:r w:rsidR="00991E2B">
        <w:fldChar w:fldCharType="separate"/>
      </w:r>
      <w:r w:rsidR="00261E05">
        <w:rPr>
          <w:noProof/>
        </w:rPr>
        <w:t>5</w:t>
      </w:r>
      <w:r w:rsidR="00991E2B">
        <w:fldChar w:fldCharType="end"/>
      </w:r>
      <w:r>
        <w:t>.</w:t>
      </w:r>
      <w:r w:rsidR="00991E2B">
        <w:fldChar w:fldCharType="begin"/>
      </w:r>
      <w:r w:rsidR="00A0446F">
        <w:instrText xml:space="preserve"> SEQ Table \* ARABIC \s 1 </w:instrText>
      </w:r>
      <w:r w:rsidR="00991E2B">
        <w:fldChar w:fldCharType="separate"/>
      </w:r>
      <w:r w:rsidR="00261E05">
        <w:rPr>
          <w:noProof/>
        </w:rPr>
        <w:t>18</w:t>
      </w:r>
      <w:r w:rsidR="00991E2B">
        <w:fldChar w:fldCharType="end"/>
      </w:r>
      <w:r>
        <w:t>: UML Interface Mapping</w:t>
      </w:r>
      <w:bookmarkEnd w:id="810"/>
      <w:bookmarkEnd w:id="811"/>
      <w:bookmarkEnd w:id="812"/>
    </w:p>
    <w:tbl>
      <w:tblPr>
        <w:tblStyle w:val="Tabellenraster"/>
        <w:tblW w:w="0" w:type="auto"/>
        <w:tblLook w:val="04A0" w:firstRow="1" w:lastRow="0" w:firstColumn="1" w:lastColumn="0" w:noHBand="0" w:noVBand="1"/>
      </w:tblPr>
      <w:tblGrid>
        <w:gridCol w:w="2736"/>
        <w:gridCol w:w="3447"/>
        <w:gridCol w:w="3393"/>
      </w:tblGrid>
      <w:tr w:rsidR="000E6287" w:rsidRPr="0060788A" w14:paraId="5252584A" w14:textId="77777777" w:rsidTr="0036126B">
        <w:trPr>
          <w:cantSplit/>
        </w:trPr>
        <w:tc>
          <w:tcPr>
            <w:tcW w:w="9500" w:type="dxa"/>
            <w:gridSpan w:val="3"/>
            <w:shd w:val="clear" w:color="auto" w:fill="BAE3A7" w:themeFill="accent5" w:themeFillTint="66"/>
          </w:tcPr>
          <w:p w14:paraId="2273DF83" w14:textId="77777777" w:rsidR="000E6287" w:rsidRPr="0060788A" w:rsidRDefault="000E6287" w:rsidP="00971EDE">
            <w:pPr>
              <w:spacing w:before="80" w:after="80"/>
              <w:jc w:val="center"/>
              <w:rPr>
                <w:szCs w:val="24"/>
              </w:rPr>
            </w:pPr>
            <w:r>
              <w:rPr>
                <w:szCs w:val="24"/>
              </w:rPr>
              <w:t xml:space="preserve">UML </w:t>
            </w:r>
            <w:r w:rsidRPr="0060788A">
              <w:rPr>
                <w:szCs w:val="24"/>
              </w:rPr>
              <w:t xml:space="preserve">Interface </w:t>
            </w:r>
            <w:r w:rsidRPr="0060788A">
              <w:rPr>
                <w:szCs w:val="24"/>
              </w:rPr>
              <w:sym w:font="Wingdings" w:char="F0E0"/>
            </w:r>
            <w:r w:rsidRPr="0060788A">
              <w:rPr>
                <w:szCs w:val="24"/>
              </w:rPr>
              <w:t xml:space="preserve"> </w:t>
            </w:r>
            <w:r w:rsidR="00666536">
              <w:rPr>
                <w:szCs w:val="24"/>
              </w:rPr>
              <w:t>Sub</w:t>
            </w:r>
            <w:r w:rsidR="00971EDE">
              <w:rPr>
                <w:szCs w:val="24"/>
              </w:rPr>
              <w:t>m</w:t>
            </w:r>
            <w:r w:rsidR="00666536">
              <w:rPr>
                <w:szCs w:val="24"/>
              </w:rPr>
              <w:t>odule</w:t>
            </w:r>
          </w:p>
        </w:tc>
      </w:tr>
      <w:tr w:rsidR="000E6287" w:rsidRPr="0060788A" w14:paraId="2D7F91AF" w14:textId="77777777" w:rsidTr="0036126B">
        <w:trPr>
          <w:cantSplit/>
        </w:trPr>
        <w:tc>
          <w:tcPr>
            <w:tcW w:w="1913" w:type="dxa"/>
            <w:shd w:val="clear" w:color="auto" w:fill="EEF1A5" w:themeFill="accent2" w:themeFillTint="66"/>
          </w:tcPr>
          <w:p w14:paraId="3C11F576" w14:textId="77777777" w:rsidR="000E6287" w:rsidRPr="0060788A" w:rsidRDefault="000E6287" w:rsidP="0017639E">
            <w:pPr>
              <w:spacing w:before="80" w:after="80"/>
              <w:rPr>
                <w:szCs w:val="24"/>
              </w:rPr>
            </w:pPr>
            <w:r w:rsidRPr="0060788A">
              <w:rPr>
                <w:szCs w:val="24"/>
              </w:rPr>
              <w:t>UML Artifact</w:t>
            </w:r>
          </w:p>
        </w:tc>
        <w:tc>
          <w:tcPr>
            <w:tcW w:w="3827" w:type="dxa"/>
            <w:shd w:val="clear" w:color="auto" w:fill="7BEFFF" w:themeFill="accent1" w:themeFillTint="66"/>
          </w:tcPr>
          <w:p w14:paraId="18027CE5" w14:textId="77777777" w:rsidR="000E6287" w:rsidRPr="0060788A" w:rsidRDefault="000E6287" w:rsidP="0017639E">
            <w:pPr>
              <w:spacing w:before="80" w:after="80"/>
              <w:rPr>
                <w:szCs w:val="24"/>
              </w:rPr>
            </w:pPr>
            <w:r w:rsidRPr="0060788A">
              <w:rPr>
                <w:szCs w:val="24"/>
              </w:rPr>
              <w:t>YANG Artifact</w:t>
            </w:r>
          </w:p>
        </w:tc>
        <w:tc>
          <w:tcPr>
            <w:tcW w:w="3760" w:type="dxa"/>
            <w:shd w:val="clear" w:color="auto" w:fill="D9D9D9" w:themeFill="background1" w:themeFillShade="D9"/>
          </w:tcPr>
          <w:p w14:paraId="327E2C8B" w14:textId="77777777" w:rsidR="000E6287" w:rsidRPr="0060788A" w:rsidRDefault="000E6287" w:rsidP="0017639E">
            <w:pPr>
              <w:spacing w:before="80" w:after="80"/>
              <w:rPr>
                <w:szCs w:val="24"/>
              </w:rPr>
            </w:pPr>
            <w:r w:rsidRPr="0060788A">
              <w:rPr>
                <w:szCs w:val="24"/>
              </w:rPr>
              <w:t>Comments</w:t>
            </w:r>
          </w:p>
        </w:tc>
      </w:tr>
      <w:tr w:rsidR="000E6287" w:rsidRPr="0060788A" w14:paraId="24223083" w14:textId="77777777" w:rsidTr="00A234A7">
        <w:trPr>
          <w:cantSplit/>
          <w:tblHeader w:val="0"/>
        </w:trPr>
        <w:tc>
          <w:tcPr>
            <w:tcW w:w="1913" w:type="dxa"/>
          </w:tcPr>
          <w:p w14:paraId="1204C177" w14:textId="77777777" w:rsidR="000E6287" w:rsidRPr="00A234A7" w:rsidRDefault="000E6287" w:rsidP="0017639E">
            <w:pPr>
              <w:spacing w:before="80" w:after="80"/>
              <w:rPr>
                <w:szCs w:val="24"/>
              </w:rPr>
            </w:pPr>
            <w:r w:rsidRPr="00A234A7">
              <w:rPr>
                <w:szCs w:val="24"/>
                <w:lang w:val="en-GB"/>
              </w:rPr>
              <w:t>documentation</w:t>
            </w:r>
            <w:r w:rsidRPr="00A234A7">
              <w:rPr>
                <w:szCs w:val="24"/>
              </w:rPr>
              <w:t xml:space="preserve"> “Applied comments”</w:t>
            </w:r>
            <w:r w:rsidRPr="00A234A7">
              <w:rPr>
                <w:szCs w:val="24"/>
              </w:rPr>
              <w:br/>
              <w:t>(carried in XMI as “</w:t>
            </w:r>
            <w:proofErr w:type="spellStart"/>
            <w:r w:rsidRPr="00A234A7">
              <w:rPr>
                <w:szCs w:val="24"/>
              </w:rPr>
              <w:t>ownedComment</w:t>
            </w:r>
            <w:proofErr w:type="spellEnd"/>
            <w:r w:rsidRPr="00A234A7">
              <w:rPr>
                <w:szCs w:val="24"/>
              </w:rPr>
              <w:t>”)</w:t>
            </w:r>
          </w:p>
        </w:tc>
        <w:tc>
          <w:tcPr>
            <w:tcW w:w="3827" w:type="dxa"/>
          </w:tcPr>
          <w:p w14:paraId="5B7EB25E" w14:textId="77777777" w:rsidR="000E6287" w:rsidRPr="00A234A7" w:rsidRDefault="000E6287" w:rsidP="002404A7">
            <w:pPr>
              <w:spacing w:before="80" w:after="80"/>
              <w:rPr>
                <w:szCs w:val="24"/>
              </w:rPr>
            </w:pPr>
            <w:r w:rsidRPr="00A234A7">
              <w:rPr>
                <w:szCs w:val="24"/>
                <w:lang w:val="fr-FR"/>
              </w:rPr>
              <w:t xml:space="preserve">“description” </w:t>
            </w:r>
            <w:proofErr w:type="spellStart"/>
            <w:r w:rsidRPr="00A234A7">
              <w:rPr>
                <w:szCs w:val="24"/>
                <w:lang w:val="fr-FR"/>
              </w:rPr>
              <w:t>statement</w:t>
            </w:r>
            <w:proofErr w:type="spellEnd"/>
          </w:p>
        </w:tc>
        <w:tc>
          <w:tcPr>
            <w:tcW w:w="3760" w:type="dxa"/>
          </w:tcPr>
          <w:p w14:paraId="268DAC92" w14:textId="77777777" w:rsidR="000E6287" w:rsidRPr="00946A57" w:rsidRDefault="000E6287" w:rsidP="0017639E">
            <w:pPr>
              <w:spacing w:before="80" w:after="80"/>
              <w:rPr>
                <w:szCs w:val="24"/>
              </w:rPr>
            </w:pPr>
            <w:r>
              <w:rPr>
                <w:szCs w:val="24"/>
              </w:rPr>
              <w:t>M</w:t>
            </w:r>
            <w:r w:rsidRPr="00083AA2">
              <w:rPr>
                <w:szCs w:val="24"/>
              </w:rPr>
              <w:t xml:space="preserve">ultiple </w:t>
            </w:r>
            <w:r>
              <w:rPr>
                <w:szCs w:val="24"/>
              </w:rPr>
              <w:t xml:space="preserve">“applied </w:t>
            </w:r>
            <w:r w:rsidRPr="00083AA2">
              <w:rPr>
                <w:szCs w:val="24"/>
              </w:rPr>
              <w:t>comments</w:t>
            </w:r>
            <w:r>
              <w:rPr>
                <w:szCs w:val="24"/>
              </w:rPr>
              <w:t>”</w:t>
            </w:r>
            <w:r w:rsidRPr="00083AA2">
              <w:rPr>
                <w:szCs w:val="24"/>
              </w:rPr>
              <w:t xml:space="preserve"> </w:t>
            </w:r>
            <w:r>
              <w:rPr>
                <w:szCs w:val="24"/>
              </w:rPr>
              <w:t>defined in UML, n</w:t>
            </w:r>
            <w:r w:rsidRPr="00083AA2">
              <w:rPr>
                <w:szCs w:val="24"/>
              </w:rPr>
              <w:t xml:space="preserve">eed to be collapsed into a single </w:t>
            </w:r>
            <w:r>
              <w:rPr>
                <w:szCs w:val="24"/>
              </w:rPr>
              <w:t>“</w:t>
            </w:r>
            <w:r w:rsidRPr="00083AA2">
              <w:rPr>
                <w:szCs w:val="24"/>
              </w:rPr>
              <w:t>description</w:t>
            </w:r>
            <w:r>
              <w:rPr>
                <w:szCs w:val="24"/>
              </w:rPr>
              <w:t xml:space="preserve">” </w:t>
            </w:r>
            <w:proofErr w:type="spellStart"/>
            <w:r>
              <w:rPr>
                <w:szCs w:val="24"/>
              </w:rPr>
              <w:t>substatement</w:t>
            </w:r>
            <w:proofErr w:type="spellEnd"/>
            <w:r>
              <w:rPr>
                <w:szCs w:val="24"/>
              </w:rPr>
              <w:t>.</w:t>
            </w:r>
          </w:p>
        </w:tc>
      </w:tr>
      <w:tr w:rsidR="000E6287" w:rsidRPr="0060788A" w14:paraId="15902107" w14:textId="77777777" w:rsidTr="00A234A7">
        <w:trPr>
          <w:cantSplit/>
          <w:tblHeader w:val="0"/>
        </w:trPr>
        <w:tc>
          <w:tcPr>
            <w:tcW w:w="1913" w:type="dxa"/>
          </w:tcPr>
          <w:p w14:paraId="4EABD267" w14:textId="77777777" w:rsidR="000E6287" w:rsidRPr="00A234A7" w:rsidRDefault="000E6287" w:rsidP="0017639E">
            <w:pPr>
              <w:spacing w:before="80" w:after="80"/>
              <w:rPr>
                <w:szCs w:val="24"/>
              </w:rPr>
            </w:pPr>
            <w:proofErr w:type="gramStart"/>
            <w:r w:rsidRPr="00A234A7">
              <w:rPr>
                <w:szCs w:val="24"/>
                <w:lang w:val="fr-FR"/>
              </w:rPr>
              <w:t>abstract</w:t>
            </w:r>
            <w:proofErr w:type="gramEnd"/>
          </w:p>
        </w:tc>
        <w:tc>
          <w:tcPr>
            <w:tcW w:w="3827" w:type="dxa"/>
          </w:tcPr>
          <w:p w14:paraId="30B397D4" w14:textId="77777777" w:rsidR="000E6287" w:rsidRPr="00971EDE" w:rsidRDefault="00445D96" w:rsidP="0017639E">
            <w:pPr>
              <w:spacing w:before="80" w:after="80"/>
              <w:rPr>
                <w:szCs w:val="24"/>
                <w:highlight w:val="yellow"/>
              </w:rPr>
            </w:pPr>
            <w:r w:rsidRPr="00445D96">
              <w:rPr>
                <w:szCs w:val="24"/>
                <w:highlight w:val="yellow"/>
              </w:rPr>
              <w:t>"grouping" statement</w:t>
            </w:r>
          </w:p>
        </w:tc>
        <w:tc>
          <w:tcPr>
            <w:tcW w:w="3760" w:type="dxa"/>
          </w:tcPr>
          <w:p w14:paraId="74D474C2" w14:textId="77777777" w:rsidR="000E6287" w:rsidRPr="0060788A" w:rsidRDefault="000E6287" w:rsidP="0017639E">
            <w:pPr>
              <w:spacing w:before="80" w:after="80"/>
              <w:rPr>
                <w:szCs w:val="24"/>
              </w:rPr>
            </w:pPr>
          </w:p>
        </w:tc>
      </w:tr>
      <w:tr w:rsidR="000E6287" w:rsidRPr="00205C12" w14:paraId="48D67398" w14:textId="77777777" w:rsidTr="00036A3D">
        <w:trPr>
          <w:cantSplit/>
          <w:tblHeader w:val="0"/>
        </w:trPr>
        <w:tc>
          <w:tcPr>
            <w:tcW w:w="1913" w:type="dxa"/>
          </w:tcPr>
          <w:p w14:paraId="554FC868" w14:textId="77777777" w:rsidR="000E6287" w:rsidRPr="00226452" w:rsidRDefault="004B46B6" w:rsidP="0017639E">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sidR="000E6287">
              <w:rPr>
                <w:rFonts w:asciiTheme="minorBidi" w:hAnsiTheme="minorBidi"/>
                <w:szCs w:val="24"/>
              </w:rPr>
              <w:t>«</w:t>
            </w:r>
            <w:r w:rsidR="000E6287">
              <w:rPr>
                <w:szCs w:val="24"/>
              </w:rPr>
              <w:t>R</w:t>
            </w:r>
            <w:r w:rsidR="000E6287" w:rsidRPr="00226452">
              <w:rPr>
                <w:szCs w:val="24"/>
              </w:rPr>
              <w:t>eference</w:t>
            </w:r>
            <w:r w:rsidR="000E6287">
              <w:rPr>
                <w:rFonts w:cs="Times New Roman"/>
                <w:szCs w:val="24"/>
              </w:rPr>
              <w:t>»</w:t>
            </w:r>
          </w:p>
        </w:tc>
        <w:tc>
          <w:tcPr>
            <w:tcW w:w="3827" w:type="dxa"/>
          </w:tcPr>
          <w:p w14:paraId="70C826D4" w14:textId="77777777" w:rsidR="000E6287" w:rsidRPr="00205C12" w:rsidRDefault="000E6287" w:rsidP="00971EDE">
            <w:pPr>
              <w:spacing w:before="80" w:after="80"/>
              <w:rPr>
                <w:szCs w:val="24"/>
              </w:rPr>
            </w:pPr>
            <w:r>
              <w:rPr>
                <w:szCs w:val="24"/>
              </w:rPr>
              <w:t xml:space="preserve">“reference” </w:t>
            </w:r>
            <w:r w:rsidRPr="00205C12">
              <w:rPr>
                <w:szCs w:val="24"/>
              </w:rPr>
              <w:t>statement</w:t>
            </w:r>
          </w:p>
        </w:tc>
        <w:tc>
          <w:tcPr>
            <w:tcW w:w="3760" w:type="dxa"/>
          </w:tcPr>
          <w:p w14:paraId="4986862E" w14:textId="77777777" w:rsidR="000E6287" w:rsidRPr="00205C12" w:rsidRDefault="000E6287" w:rsidP="0017639E">
            <w:pPr>
              <w:spacing w:before="80" w:after="80"/>
              <w:rPr>
                <w:szCs w:val="24"/>
              </w:rPr>
            </w:pPr>
          </w:p>
        </w:tc>
      </w:tr>
      <w:tr w:rsidR="000E6287" w:rsidRPr="00205C12" w14:paraId="5C3EBD7F" w14:textId="77777777" w:rsidTr="00C01817">
        <w:trPr>
          <w:cantSplit/>
          <w:tblHeader w:val="0"/>
        </w:trPr>
        <w:tc>
          <w:tcPr>
            <w:tcW w:w="1913" w:type="dxa"/>
          </w:tcPr>
          <w:p w14:paraId="661D62BC" w14:textId="77777777" w:rsidR="000E6287" w:rsidRPr="00226452" w:rsidRDefault="004B46B6" w:rsidP="0017639E">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sidR="000E6287">
              <w:rPr>
                <w:rFonts w:asciiTheme="minorBidi" w:hAnsiTheme="minorBidi"/>
                <w:szCs w:val="24"/>
              </w:rPr>
              <w:t>«</w:t>
            </w:r>
            <w:r w:rsidR="000E6287">
              <w:rPr>
                <w:szCs w:val="24"/>
              </w:rPr>
              <w:t>Example</w:t>
            </w:r>
            <w:r w:rsidR="000E6287">
              <w:rPr>
                <w:rFonts w:cs="Times New Roman"/>
                <w:szCs w:val="24"/>
              </w:rPr>
              <w:t>»</w:t>
            </w:r>
          </w:p>
        </w:tc>
        <w:tc>
          <w:tcPr>
            <w:tcW w:w="3827" w:type="dxa"/>
          </w:tcPr>
          <w:p w14:paraId="1061C24E" w14:textId="77777777" w:rsidR="000E6287" w:rsidRPr="00205C12" w:rsidRDefault="000E6287" w:rsidP="0017639E">
            <w:pPr>
              <w:spacing w:before="80" w:after="80"/>
              <w:rPr>
                <w:szCs w:val="24"/>
              </w:rPr>
            </w:pPr>
            <w:r>
              <w:rPr>
                <w:szCs w:val="24"/>
              </w:rPr>
              <w:t>Ignore Example elements and all composed parts</w:t>
            </w:r>
          </w:p>
        </w:tc>
        <w:tc>
          <w:tcPr>
            <w:tcW w:w="3760" w:type="dxa"/>
          </w:tcPr>
          <w:p w14:paraId="1167F56B" w14:textId="77777777" w:rsidR="000E6287" w:rsidRPr="00205C12" w:rsidRDefault="000E6287" w:rsidP="0017639E">
            <w:pPr>
              <w:spacing w:before="80" w:after="80"/>
              <w:rPr>
                <w:szCs w:val="24"/>
              </w:rPr>
            </w:pPr>
          </w:p>
        </w:tc>
      </w:tr>
      <w:tr w:rsidR="000E6287" w:rsidRPr="00205C12" w14:paraId="6AA0420A" w14:textId="77777777" w:rsidTr="00036A3D">
        <w:trPr>
          <w:cantSplit/>
          <w:tblHeader w:val="0"/>
        </w:trPr>
        <w:tc>
          <w:tcPr>
            <w:tcW w:w="1913" w:type="dxa"/>
          </w:tcPr>
          <w:p w14:paraId="6DF890BE" w14:textId="77777777" w:rsidR="000E6287" w:rsidRPr="00205C12" w:rsidRDefault="004B46B6" w:rsidP="0017639E">
            <w:pPr>
              <w:spacing w:before="80" w:after="80"/>
              <w:rPr>
                <w:szCs w:val="24"/>
              </w:rPr>
            </w:pPr>
            <w:proofErr w:type="spellStart"/>
            <w:r>
              <w:rPr>
                <w:szCs w:val="24"/>
              </w:rPr>
              <w:t>OpenModel_</w:t>
            </w:r>
            <w:proofErr w:type="gramStart"/>
            <w:r>
              <w:rPr>
                <w:szCs w:val="24"/>
              </w:rPr>
              <w:t>Profile</w:t>
            </w:r>
            <w:proofErr w:type="spellEnd"/>
            <w:r>
              <w:rPr>
                <w:szCs w:val="24"/>
              </w:rPr>
              <w:t>::</w:t>
            </w:r>
            <w:proofErr w:type="spellStart"/>
            <w:proofErr w:type="gramEnd"/>
            <w:r w:rsidR="000E6287" w:rsidRPr="00276CC7">
              <w:rPr>
                <w:szCs w:val="24"/>
              </w:rPr>
              <w:t>lifecycle</w:t>
            </w:r>
            <w:r w:rsidR="000E6287">
              <w:rPr>
                <w:szCs w:val="24"/>
              </w:rPr>
              <w:t>State</w:t>
            </w:r>
            <w:proofErr w:type="spellEnd"/>
          </w:p>
        </w:tc>
        <w:tc>
          <w:tcPr>
            <w:tcW w:w="3827" w:type="dxa"/>
          </w:tcPr>
          <w:p w14:paraId="73D5C088" w14:textId="77777777" w:rsidR="000E6287" w:rsidRPr="00971EDE" w:rsidRDefault="00445D96" w:rsidP="0017639E">
            <w:pPr>
              <w:spacing w:before="80" w:after="80"/>
              <w:rPr>
                <w:szCs w:val="24"/>
                <w:highlight w:val="yellow"/>
              </w:rPr>
            </w:pPr>
            <w:r w:rsidRPr="00445D96">
              <w:rPr>
                <w:szCs w:val="24"/>
                <w:highlight w:val="yellow"/>
              </w:rPr>
              <w:t xml:space="preserve">“status” </w:t>
            </w:r>
            <w:proofErr w:type="spellStart"/>
            <w:r w:rsidRPr="00445D96">
              <w:rPr>
                <w:szCs w:val="24"/>
                <w:highlight w:val="yellow"/>
              </w:rPr>
              <w:t>substatement</w:t>
            </w:r>
            <w:proofErr w:type="spellEnd"/>
            <w:r w:rsidRPr="00445D96">
              <w:rPr>
                <w:szCs w:val="24"/>
                <w:highlight w:val="yellow"/>
              </w:rPr>
              <w:br/>
              <w:t>or</w:t>
            </w:r>
            <w:r w:rsidRPr="00445D96">
              <w:rPr>
                <w:szCs w:val="24"/>
                <w:highlight w:val="yellow"/>
              </w:rPr>
              <w:br/>
              <w:t xml:space="preserve">“description” </w:t>
            </w:r>
            <w:proofErr w:type="spellStart"/>
            <w:r w:rsidRPr="00445D96">
              <w:rPr>
                <w:szCs w:val="24"/>
                <w:highlight w:val="yellow"/>
              </w:rPr>
              <w:t>substatement</w:t>
            </w:r>
            <w:proofErr w:type="spellEnd"/>
          </w:p>
        </w:tc>
        <w:tc>
          <w:tcPr>
            <w:tcW w:w="3760" w:type="dxa"/>
          </w:tcPr>
          <w:p w14:paraId="6A4816D1" w14:textId="433C20B3" w:rsidR="000E6287" w:rsidRPr="00205C12" w:rsidRDefault="000E6287" w:rsidP="0017639E">
            <w:pPr>
              <w:spacing w:before="80" w:after="80"/>
              <w:rPr>
                <w:szCs w:val="24"/>
              </w:rPr>
            </w:pPr>
            <w:r>
              <w:rPr>
                <w:szCs w:val="24"/>
              </w:rPr>
              <w:t xml:space="preserve">See section </w:t>
            </w:r>
            <w:r w:rsidR="00991E2B">
              <w:rPr>
                <w:szCs w:val="24"/>
              </w:rPr>
              <w:fldChar w:fldCharType="begin"/>
            </w:r>
            <w:r>
              <w:rPr>
                <w:szCs w:val="24"/>
              </w:rPr>
              <w:instrText xml:space="preserve"> REF _Ref458508727 \r \h </w:instrText>
            </w:r>
            <w:r w:rsidR="00991E2B">
              <w:rPr>
                <w:szCs w:val="24"/>
              </w:rPr>
            </w:r>
            <w:r w:rsidR="00991E2B">
              <w:rPr>
                <w:szCs w:val="24"/>
              </w:rPr>
              <w:fldChar w:fldCharType="separate"/>
            </w:r>
            <w:r w:rsidR="00261E05">
              <w:rPr>
                <w:szCs w:val="24"/>
              </w:rPr>
              <w:t>5.12</w:t>
            </w:r>
            <w:r w:rsidR="00991E2B">
              <w:rPr>
                <w:szCs w:val="24"/>
              </w:rPr>
              <w:fldChar w:fldCharType="end"/>
            </w:r>
            <w:r>
              <w:rPr>
                <w:szCs w:val="24"/>
              </w:rPr>
              <w:t>.</w:t>
            </w:r>
          </w:p>
        </w:tc>
      </w:tr>
      <w:tr w:rsidR="000E6287" w:rsidRPr="0060788A" w14:paraId="7BF4D744" w14:textId="77777777" w:rsidTr="00A234A7">
        <w:trPr>
          <w:cantSplit/>
          <w:tblHeader w:val="0"/>
        </w:trPr>
        <w:tc>
          <w:tcPr>
            <w:tcW w:w="1913" w:type="dxa"/>
          </w:tcPr>
          <w:p w14:paraId="21126BFA" w14:textId="77777777" w:rsidR="000E6287" w:rsidRPr="00A234A7" w:rsidRDefault="004B46B6" w:rsidP="0017639E">
            <w:pPr>
              <w:spacing w:before="80" w:after="80"/>
              <w:rPr>
                <w:szCs w:val="24"/>
              </w:rPr>
            </w:pPr>
            <w:proofErr w:type="spellStart"/>
            <w:proofErr w:type="gramStart"/>
            <w:r w:rsidRPr="004B46B6">
              <w:rPr>
                <w:szCs w:val="24"/>
              </w:rPr>
              <w:t>OpenModelInterface</w:t>
            </w:r>
            <w:proofErr w:type="spellEnd"/>
            <w:r>
              <w:rPr>
                <w:szCs w:val="24"/>
              </w:rPr>
              <w:t>::</w:t>
            </w:r>
            <w:proofErr w:type="gramEnd"/>
            <w:r w:rsidR="000E6287" w:rsidRPr="00A234A7">
              <w:rPr>
                <w:szCs w:val="24"/>
              </w:rPr>
              <w:t>support</w:t>
            </w:r>
          </w:p>
        </w:tc>
        <w:tc>
          <w:tcPr>
            <w:tcW w:w="3827" w:type="dxa"/>
            <w:vMerge w:val="restart"/>
          </w:tcPr>
          <w:p w14:paraId="5AC51057" w14:textId="77777777" w:rsidR="000E6287" w:rsidRPr="00971EDE" w:rsidRDefault="00445D96" w:rsidP="0017639E">
            <w:pPr>
              <w:spacing w:before="80" w:after="80"/>
              <w:rPr>
                <w:szCs w:val="24"/>
                <w:highlight w:val="yellow"/>
              </w:rPr>
            </w:pPr>
            <w:r w:rsidRPr="00445D96">
              <w:rPr>
                <w:szCs w:val="24"/>
                <w:highlight w:val="yellow"/>
              </w:rPr>
              <w:t>“</w:t>
            </w:r>
            <w:proofErr w:type="gramStart"/>
            <w:r w:rsidRPr="00445D96">
              <w:rPr>
                <w:szCs w:val="24"/>
                <w:highlight w:val="yellow"/>
              </w:rPr>
              <w:t>if</w:t>
            </w:r>
            <w:proofErr w:type="gramEnd"/>
            <w:r w:rsidRPr="00445D96">
              <w:rPr>
                <w:szCs w:val="24"/>
                <w:highlight w:val="yellow"/>
              </w:rPr>
              <w:t xml:space="preserve">-feature” </w:t>
            </w:r>
            <w:proofErr w:type="spellStart"/>
            <w:r w:rsidRPr="00445D96">
              <w:rPr>
                <w:szCs w:val="24"/>
                <w:highlight w:val="yellow"/>
              </w:rPr>
              <w:t>substatement</w:t>
            </w:r>
            <w:proofErr w:type="spellEnd"/>
          </w:p>
        </w:tc>
        <w:tc>
          <w:tcPr>
            <w:tcW w:w="3760" w:type="dxa"/>
            <w:vMerge w:val="restart"/>
          </w:tcPr>
          <w:p w14:paraId="5510AE20" w14:textId="77777777" w:rsidR="000E6287" w:rsidRPr="0060788A" w:rsidRDefault="000E6287" w:rsidP="0017639E">
            <w:pPr>
              <w:spacing w:before="80" w:after="80"/>
              <w:rPr>
                <w:szCs w:val="24"/>
              </w:rPr>
            </w:pPr>
            <w:r w:rsidRPr="002256E9">
              <w:rPr>
                <w:szCs w:val="24"/>
              </w:rPr>
              <w:t xml:space="preserve">Support and condition belong together. If the “support” is conditional, then the “condition” explains the conditions under which the class </w:t>
            </w:r>
            <w:proofErr w:type="gramStart"/>
            <w:r w:rsidRPr="002256E9">
              <w:rPr>
                <w:szCs w:val="24"/>
              </w:rPr>
              <w:t>has to</w:t>
            </w:r>
            <w:proofErr w:type="gramEnd"/>
            <w:r w:rsidRPr="002256E9">
              <w:rPr>
                <w:szCs w:val="24"/>
              </w:rPr>
              <w:t xml:space="preserve"> be supported.</w:t>
            </w:r>
          </w:p>
        </w:tc>
      </w:tr>
      <w:tr w:rsidR="000E6287" w:rsidRPr="0060788A" w14:paraId="1348F2D7" w14:textId="77777777" w:rsidTr="00A234A7">
        <w:trPr>
          <w:cantSplit/>
          <w:tblHeader w:val="0"/>
        </w:trPr>
        <w:tc>
          <w:tcPr>
            <w:tcW w:w="1913" w:type="dxa"/>
          </w:tcPr>
          <w:p w14:paraId="7AF33D24" w14:textId="77777777" w:rsidR="000E6287" w:rsidRPr="0060788A" w:rsidRDefault="004B46B6" w:rsidP="0017639E">
            <w:pPr>
              <w:spacing w:before="80" w:after="80"/>
              <w:rPr>
                <w:szCs w:val="24"/>
              </w:rPr>
            </w:pPr>
            <w:proofErr w:type="spellStart"/>
            <w:proofErr w:type="gramStart"/>
            <w:r w:rsidRPr="004B46B6">
              <w:rPr>
                <w:szCs w:val="24"/>
              </w:rPr>
              <w:t>OpenModelInterface</w:t>
            </w:r>
            <w:proofErr w:type="spellEnd"/>
            <w:r>
              <w:rPr>
                <w:szCs w:val="24"/>
              </w:rPr>
              <w:t>::</w:t>
            </w:r>
            <w:proofErr w:type="gramEnd"/>
            <w:r w:rsidR="000E6287" w:rsidRPr="0060788A">
              <w:rPr>
                <w:szCs w:val="24"/>
              </w:rPr>
              <w:t>condition</w:t>
            </w:r>
          </w:p>
        </w:tc>
        <w:tc>
          <w:tcPr>
            <w:tcW w:w="3827" w:type="dxa"/>
            <w:vMerge/>
            <w:shd w:val="clear" w:color="auto" w:fill="BDF7FF" w:themeFill="accent1" w:themeFillTint="33"/>
          </w:tcPr>
          <w:p w14:paraId="607D8E94" w14:textId="77777777" w:rsidR="000E6287" w:rsidRPr="0060788A" w:rsidRDefault="000E6287" w:rsidP="0017639E">
            <w:pPr>
              <w:spacing w:before="80" w:after="80"/>
              <w:rPr>
                <w:szCs w:val="24"/>
              </w:rPr>
            </w:pPr>
          </w:p>
        </w:tc>
        <w:tc>
          <w:tcPr>
            <w:tcW w:w="3760" w:type="dxa"/>
            <w:vMerge/>
          </w:tcPr>
          <w:p w14:paraId="4BD3B163" w14:textId="77777777" w:rsidR="000E6287" w:rsidRPr="0060788A" w:rsidRDefault="000E6287" w:rsidP="0017639E">
            <w:pPr>
              <w:spacing w:before="80" w:after="80"/>
              <w:rPr>
                <w:szCs w:val="24"/>
              </w:rPr>
            </w:pPr>
          </w:p>
        </w:tc>
      </w:tr>
    </w:tbl>
    <w:p w14:paraId="7098EDB5" w14:textId="77777777" w:rsidR="002B7DFC" w:rsidRPr="0017639E" w:rsidRDefault="002B7DFC" w:rsidP="002B7DFC">
      <w:pPr>
        <w:rPr>
          <w:szCs w:val="24"/>
        </w:rPr>
      </w:pPr>
    </w:p>
    <w:p w14:paraId="35E41D29" w14:textId="77777777" w:rsidR="002B7DFC" w:rsidRDefault="002B7DFC" w:rsidP="009B6F01">
      <w:pPr>
        <w:pStyle w:val="berschrift2"/>
      </w:pPr>
      <w:bookmarkStart w:id="813" w:name="_Toc516067380"/>
      <w:bookmarkStart w:id="814" w:name="_Toc531166601"/>
      <w:r w:rsidRPr="002B7DFC">
        <w:t>Mapping of Operations</w:t>
      </w:r>
      <w:bookmarkEnd w:id="813"/>
      <w:bookmarkEnd w:id="814"/>
    </w:p>
    <w:p w14:paraId="0B3F70A9" w14:textId="77777777" w:rsidR="002B7DFC" w:rsidRPr="0017639E" w:rsidRDefault="002B7DFC" w:rsidP="002B7DFC">
      <w:pPr>
        <w:rPr>
          <w:szCs w:val="24"/>
        </w:rPr>
      </w:pPr>
    </w:p>
    <w:p w14:paraId="1BD1B0CE" w14:textId="3C1C8EAD" w:rsidR="00F70C2E" w:rsidRDefault="00F70C2E" w:rsidP="008759DF">
      <w:pPr>
        <w:pStyle w:val="TableCaption"/>
      </w:pPr>
      <w:bookmarkStart w:id="815" w:name="_Toc420597477"/>
      <w:bookmarkStart w:id="816" w:name="_Toc516067336"/>
      <w:bookmarkStart w:id="817" w:name="_Toc531166661"/>
      <w:r>
        <w:t xml:space="preserve">Table </w:t>
      </w:r>
      <w:r w:rsidR="00991E2B">
        <w:fldChar w:fldCharType="begin"/>
      </w:r>
      <w:r w:rsidR="00A0446F">
        <w:instrText xml:space="preserve"> STYLEREF 1 \s </w:instrText>
      </w:r>
      <w:r w:rsidR="00991E2B">
        <w:fldChar w:fldCharType="separate"/>
      </w:r>
      <w:r w:rsidR="00261E05">
        <w:rPr>
          <w:noProof/>
        </w:rPr>
        <w:t>5</w:t>
      </w:r>
      <w:r w:rsidR="00991E2B">
        <w:fldChar w:fldCharType="end"/>
      </w:r>
      <w:r>
        <w:t>.</w:t>
      </w:r>
      <w:r w:rsidR="00991E2B">
        <w:fldChar w:fldCharType="begin"/>
      </w:r>
      <w:r w:rsidR="00A0446F">
        <w:instrText xml:space="preserve"> SEQ Table \* ARABIC \s 1 </w:instrText>
      </w:r>
      <w:r w:rsidR="00991E2B">
        <w:fldChar w:fldCharType="separate"/>
      </w:r>
      <w:r w:rsidR="00261E05">
        <w:rPr>
          <w:noProof/>
        </w:rPr>
        <w:t>19</w:t>
      </w:r>
      <w:r w:rsidR="00991E2B">
        <w:fldChar w:fldCharType="end"/>
      </w:r>
      <w:r>
        <w:t>: Operation Mapping</w:t>
      </w:r>
      <w:bookmarkEnd w:id="815"/>
      <w:bookmarkEnd w:id="816"/>
      <w:bookmarkEnd w:id="817"/>
    </w:p>
    <w:tbl>
      <w:tblPr>
        <w:tblStyle w:val="Tabellenraster"/>
        <w:tblW w:w="0" w:type="auto"/>
        <w:tblLook w:val="04A0" w:firstRow="1" w:lastRow="0" w:firstColumn="1" w:lastColumn="0" w:noHBand="0" w:noVBand="1"/>
      </w:tblPr>
      <w:tblGrid>
        <w:gridCol w:w="2736"/>
        <w:gridCol w:w="3475"/>
        <w:gridCol w:w="3365"/>
      </w:tblGrid>
      <w:tr w:rsidR="00F13510" w:rsidRPr="002F78FA" w14:paraId="5ACBA588" w14:textId="77777777" w:rsidTr="00A51AAA">
        <w:trPr>
          <w:cantSplit/>
        </w:trPr>
        <w:tc>
          <w:tcPr>
            <w:tcW w:w="9576" w:type="dxa"/>
            <w:gridSpan w:val="3"/>
            <w:shd w:val="clear" w:color="auto" w:fill="BAE3A7" w:themeFill="accent5" w:themeFillTint="66"/>
          </w:tcPr>
          <w:p w14:paraId="56788528" w14:textId="77777777" w:rsidR="005552F8" w:rsidRPr="002F78FA" w:rsidRDefault="00F13510" w:rsidP="00EA6FC9">
            <w:pPr>
              <w:spacing w:beforeLines="80" w:before="192" w:afterLines="80" w:after="192"/>
              <w:jc w:val="center"/>
              <w:rPr>
                <w:rFonts w:eastAsiaTheme="majorEastAsia" w:cstheme="majorBidi"/>
                <w:b/>
                <w:bCs/>
              </w:rPr>
            </w:pPr>
            <w:r w:rsidRPr="002F78FA">
              <w:t xml:space="preserve">Operation </w:t>
            </w:r>
            <w:r w:rsidRPr="002F78FA">
              <w:sym w:font="Wingdings" w:char="F0E0"/>
            </w:r>
            <w:r w:rsidRPr="002F78FA">
              <w:t xml:space="preserve"> </w:t>
            </w:r>
            <w:r w:rsidR="0097699B" w:rsidRPr="002F78FA">
              <w:t xml:space="preserve">“action” and </w:t>
            </w:r>
            <w:r w:rsidRPr="002F78FA">
              <w:t>“</w:t>
            </w:r>
            <w:proofErr w:type="spellStart"/>
            <w:r w:rsidRPr="002F78FA">
              <w:t>rpc</w:t>
            </w:r>
            <w:proofErr w:type="spellEnd"/>
            <w:r w:rsidRPr="002F78FA">
              <w:t>” statement</w:t>
            </w:r>
            <w:r w:rsidR="0097699B" w:rsidRPr="002F78FA">
              <w:t>s</w:t>
            </w:r>
          </w:p>
          <w:p w14:paraId="689943D1" w14:textId="77777777" w:rsidR="00441BBA" w:rsidRDefault="0097699B" w:rsidP="00063E23">
            <w:pPr>
              <w:spacing w:beforeLines="80" w:before="192" w:afterLines="80" w:after="192"/>
              <w:rPr>
                <w:rFonts w:eastAsiaTheme="majorEastAsia" w:cstheme="majorBidi"/>
                <w:b/>
                <w:bCs/>
                <w:sz w:val="32"/>
              </w:rPr>
            </w:pPr>
            <w:r w:rsidRPr="002F78FA">
              <w:t>(</w:t>
            </w:r>
            <w:r w:rsidR="00EC1B3B" w:rsidRPr="002F78FA">
              <w:t xml:space="preserve">RFC 6020: </w:t>
            </w:r>
            <w:r w:rsidRPr="002F78FA">
              <w:t xml:space="preserve">The difference between an action and </w:t>
            </w:r>
            <w:proofErr w:type="gramStart"/>
            <w:r w:rsidRPr="002F78FA">
              <w:t>an</w:t>
            </w:r>
            <w:proofErr w:type="gramEnd"/>
            <w:r w:rsidRPr="002F78FA">
              <w:t xml:space="preserve"> </w:t>
            </w:r>
            <w:proofErr w:type="spellStart"/>
            <w:r w:rsidRPr="002F78FA">
              <w:t>rpc</w:t>
            </w:r>
            <w:proofErr w:type="spellEnd"/>
            <w:r w:rsidRPr="002F78FA">
              <w:t xml:space="preserve"> is that an action is tied to a node in the data tree, whereas an </w:t>
            </w:r>
            <w:proofErr w:type="spellStart"/>
            <w:r w:rsidRPr="002F78FA">
              <w:t>rpc</w:t>
            </w:r>
            <w:proofErr w:type="spellEnd"/>
            <w:r w:rsidRPr="002F78FA">
              <w:t xml:space="preserve"> is </w:t>
            </w:r>
            <w:r w:rsidR="00AA62EA" w:rsidRPr="002F78FA">
              <w:t>associated at the module level.</w:t>
            </w:r>
            <w:r w:rsidR="00886420" w:rsidRPr="002F78FA">
              <w:t>)</w:t>
            </w:r>
          </w:p>
        </w:tc>
      </w:tr>
      <w:tr w:rsidR="00F13510" w:rsidRPr="002F78FA" w14:paraId="401D47EE" w14:textId="77777777" w:rsidTr="00A51AAA">
        <w:trPr>
          <w:cantSplit/>
        </w:trPr>
        <w:tc>
          <w:tcPr>
            <w:tcW w:w="2429" w:type="dxa"/>
            <w:shd w:val="clear" w:color="auto" w:fill="EEF1A5" w:themeFill="accent2" w:themeFillTint="66"/>
          </w:tcPr>
          <w:p w14:paraId="519A2EDE" w14:textId="77777777" w:rsidR="005552F8" w:rsidRPr="002F78FA" w:rsidRDefault="00F13510" w:rsidP="00EA6FC9">
            <w:pPr>
              <w:spacing w:beforeLines="80" w:before="192" w:afterLines="80" w:after="192"/>
              <w:rPr>
                <w:rFonts w:eastAsiaTheme="majorEastAsia" w:cstheme="majorBidi"/>
                <w:b/>
                <w:bCs/>
              </w:rPr>
            </w:pPr>
            <w:r w:rsidRPr="002F78FA">
              <w:t>UML Artifact</w:t>
            </w:r>
          </w:p>
        </w:tc>
        <w:tc>
          <w:tcPr>
            <w:tcW w:w="3615" w:type="dxa"/>
            <w:shd w:val="clear" w:color="auto" w:fill="7BEFFF" w:themeFill="accent1" w:themeFillTint="66"/>
          </w:tcPr>
          <w:p w14:paraId="2304DA09" w14:textId="77777777" w:rsidR="00441BBA" w:rsidRDefault="00F13510" w:rsidP="00063E23">
            <w:pPr>
              <w:spacing w:beforeLines="80" w:before="192" w:afterLines="80" w:after="192"/>
              <w:rPr>
                <w:rFonts w:eastAsiaTheme="majorEastAsia" w:cstheme="majorBidi"/>
                <w:b/>
                <w:bCs/>
                <w:sz w:val="32"/>
              </w:rPr>
            </w:pPr>
            <w:r w:rsidRPr="002F78FA">
              <w:t>YANG Artifact</w:t>
            </w:r>
          </w:p>
        </w:tc>
        <w:tc>
          <w:tcPr>
            <w:tcW w:w="3532" w:type="dxa"/>
            <w:shd w:val="clear" w:color="auto" w:fill="D9D9D9" w:themeFill="background1" w:themeFillShade="D9"/>
          </w:tcPr>
          <w:p w14:paraId="0C2D4784" w14:textId="77777777" w:rsidR="00441BBA" w:rsidRDefault="00F13510">
            <w:pPr>
              <w:spacing w:beforeLines="80" w:before="192" w:afterLines="80" w:after="192"/>
              <w:rPr>
                <w:rFonts w:eastAsiaTheme="majorEastAsia" w:cstheme="majorBidi"/>
                <w:b/>
                <w:bCs/>
                <w:sz w:val="32"/>
              </w:rPr>
            </w:pPr>
            <w:r w:rsidRPr="002F78FA">
              <w:t>Comments</w:t>
            </w:r>
          </w:p>
        </w:tc>
      </w:tr>
      <w:tr w:rsidR="0036126B" w:rsidRPr="002F78FA" w14:paraId="18E1E3E3" w14:textId="77777777" w:rsidTr="00A234A7">
        <w:trPr>
          <w:cantSplit/>
          <w:tblHeader w:val="0"/>
        </w:trPr>
        <w:tc>
          <w:tcPr>
            <w:tcW w:w="2429" w:type="dxa"/>
          </w:tcPr>
          <w:p w14:paraId="3E5D390C" w14:textId="77777777" w:rsidR="005552F8" w:rsidRPr="002F78FA" w:rsidRDefault="0036126B" w:rsidP="00EA6FC9">
            <w:pPr>
              <w:spacing w:beforeLines="80" w:before="192" w:afterLines="80" w:after="192"/>
              <w:rPr>
                <w:rFonts w:eastAsiaTheme="majorEastAsia" w:cstheme="majorBidi"/>
                <w:b/>
                <w:bCs/>
              </w:rPr>
            </w:pPr>
            <w:r w:rsidRPr="002F78FA">
              <w:rPr>
                <w:lang w:val="en-GB"/>
              </w:rPr>
              <w:t>documentation</w:t>
            </w:r>
            <w:r w:rsidR="008752B1" w:rsidRPr="002F78FA">
              <w:t xml:space="preserve"> “Applied comments”</w:t>
            </w:r>
            <w:r w:rsidRPr="002F78FA">
              <w:br/>
              <w:t>(carried in XMI as “</w:t>
            </w:r>
            <w:proofErr w:type="spellStart"/>
            <w:r w:rsidRPr="002F78FA">
              <w:t>ownedComment</w:t>
            </w:r>
            <w:proofErr w:type="spellEnd"/>
            <w:r w:rsidRPr="002F78FA">
              <w:t>”)</w:t>
            </w:r>
          </w:p>
        </w:tc>
        <w:tc>
          <w:tcPr>
            <w:tcW w:w="3615" w:type="dxa"/>
          </w:tcPr>
          <w:p w14:paraId="1962550F" w14:textId="77777777" w:rsidR="00441BBA" w:rsidRDefault="0036126B" w:rsidP="00063E23">
            <w:pPr>
              <w:spacing w:beforeLines="80" w:before="192" w:afterLines="80" w:after="192"/>
              <w:rPr>
                <w:rFonts w:eastAsiaTheme="majorEastAsia" w:cstheme="majorBidi"/>
                <w:b/>
                <w:bCs/>
                <w:sz w:val="32"/>
              </w:rPr>
            </w:pPr>
            <w:r w:rsidRPr="002F78FA">
              <w:rPr>
                <w:lang w:val="fr-FR"/>
              </w:rPr>
              <w:t xml:space="preserve">“description” </w:t>
            </w:r>
            <w:proofErr w:type="spellStart"/>
            <w:r w:rsidRPr="002F78FA">
              <w:rPr>
                <w:lang w:val="fr-FR"/>
              </w:rPr>
              <w:t>substatement</w:t>
            </w:r>
            <w:proofErr w:type="spellEnd"/>
          </w:p>
        </w:tc>
        <w:tc>
          <w:tcPr>
            <w:tcW w:w="3532" w:type="dxa"/>
          </w:tcPr>
          <w:p w14:paraId="6C65CFCD" w14:textId="77777777" w:rsidR="00441BBA" w:rsidRDefault="008752B1">
            <w:pPr>
              <w:spacing w:beforeLines="80" w:before="192" w:afterLines="80" w:after="192"/>
              <w:rPr>
                <w:rFonts w:eastAsiaTheme="majorEastAsia" w:cstheme="majorBidi"/>
                <w:b/>
                <w:bCs/>
                <w:sz w:val="32"/>
              </w:rPr>
            </w:pPr>
            <w:r w:rsidRPr="002F78FA">
              <w:t xml:space="preserve">Multiple “applied comments” defined in UML, need to be collapsed into a single “description” </w:t>
            </w:r>
            <w:proofErr w:type="spellStart"/>
            <w:r w:rsidRPr="002F78FA">
              <w:t>substatement</w:t>
            </w:r>
            <w:proofErr w:type="spellEnd"/>
            <w:r w:rsidRPr="002F78FA">
              <w:t>.</w:t>
            </w:r>
          </w:p>
        </w:tc>
      </w:tr>
      <w:tr w:rsidR="0036126B" w:rsidRPr="002F78FA" w14:paraId="0941D945" w14:textId="77777777" w:rsidTr="00A234A7">
        <w:trPr>
          <w:cantSplit/>
          <w:tblHeader w:val="0"/>
        </w:trPr>
        <w:tc>
          <w:tcPr>
            <w:tcW w:w="2429" w:type="dxa"/>
          </w:tcPr>
          <w:p w14:paraId="2CF02B0C" w14:textId="77777777" w:rsidR="005552F8" w:rsidRPr="002F78FA" w:rsidRDefault="0036126B" w:rsidP="00EA6FC9">
            <w:pPr>
              <w:spacing w:beforeLines="80" w:before="192" w:afterLines="80" w:after="192"/>
              <w:rPr>
                <w:rFonts w:eastAsiaTheme="majorEastAsia" w:cstheme="majorBidi"/>
                <w:b/>
                <w:bCs/>
              </w:rPr>
            </w:pPr>
            <w:r w:rsidRPr="002F78FA">
              <w:lastRenderedPageBreak/>
              <w:t>pre-condition</w:t>
            </w:r>
          </w:p>
        </w:tc>
        <w:tc>
          <w:tcPr>
            <w:tcW w:w="3615" w:type="dxa"/>
          </w:tcPr>
          <w:p w14:paraId="14B02BF3" w14:textId="77777777" w:rsidR="00441BBA" w:rsidRDefault="0036126B" w:rsidP="00063E23">
            <w:pPr>
              <w:spacing w:beforeLines="80" w:before="192" w:afterLines="80" w:after="192"/>
              <w:rPr>
                <w:rFonts w:eastAsiaTheme="majorEastAsia" w:cstheme="majorBidi"/>
                <w:b/>
                <w:bCs/>
                <w:sz w:val="32"/>
              </w:rPr>
            </w:pPr>
            <w:r w:rsidRPr="002F78FA">
              <w:t xml:space="preserve">“extension” </w:t>
            </w:r>
            <w:proofErr w:type="spellStart"/>
            <w:r w:rsidRPr="002F78FA">
              <w:t>substatement</w:t>
            </w:r>
            <w:proofErr w:type="spellEnd"/>
            <w:r w:rsidRPr="002F78FA">
              <w:sym w:font="Wingdings" w:char="F0E0"/>
            </w:r>
            <w:r w:rsidRPr="002F78FA">
              <w:br/>
            </w:r>
            <w:proofErr w:type="spellStart"/>
            <w:r w:rsidRPr="002F78FA">
              <w:t>ompExt</w:t>
            </w:r>
            <w:proofErr w:type="spellEnd"/>
            <w:r w:rsidRPr="002F78FA">
              <w:t>: pre</w:t>
            </w:r>
            <w:r w:rsidR="008B16AF">
              <w:t>-c</w:t>
            </w:r>
            <w:r w:rsidRPr="002F78FA">
              <w:t>ondition</w:t>
            </w:r>
          </w:p>
        </w:tc>
        <w:tc>
          <w:tcPr>
            <w:tcW w:w="3532" w:type="dxa"/>
          </w:tcPr>
          <w:p w14:paraId="4592D2C8" w14:textId="77777777" w:rsidR="00441BBA" w:rsidRDefault="0036126B">
            <w:pPr>
              <w:spacing w:beforeLines="80" w:before="192" w:afterLines="80" w:after="192"/>
              <w:rPr>
                <w:rFonts w:eastAsiaTheme="majorEastAsia" w:cstheme="majorBidi"/>
                <w:b/>
                <w:bCs/>
                <w:sz w:val="32"/>
              </w:rPr>
            </w:pPr>
            <w:r w:rsidRPr="002F78FA">
              <w:t>RFC 6020:</w:t>
            </w:r>
            <w:r w:rsidRPr="002F78FA">
              <w:br/>
              <w:t xml:space="preserve">During the NETCONF &lt;edit-config&gt; processing errors are already </w:t>
            </w:r>
            <w:proofErr w:type="gramStart"/>
            <w:r w:rsidRPr="002F78FA">
              <w:t>send</w:t>
            </w:r>
            <w:proofErr w:type="gramEnd"/>
            <w:r w:rsidRPr="002F78FA">
              <w:t xml:space="preserve"> for:</w:t>
            </w:r>
            <w:r w:rsidRPr="002F78FA">
              <w:br/>
              <w:t>- Delete requests for non-existent data.</w:t>
            </w:r>
            <w:r w:rsidRPr="002F78FA">
              <w:br/>
              <w:t>- Create requests for existent data.</w:t>
            </w:r>
            <w:r w:rsidRPr="002F78FA">
              <w:br/>
              <w:t>- Insert requests with "before" or "after"</w:t>
            </w:r>
            <w:r w:rsidRPr="002F78FA">
              <w:br/>
              <w:t xml:space="preserve">  parameters that do not exist.</w:t>
            </w:r>
            <w:r w:rsidR="00361749" w:rsidRPr="002F78FA">
              <w:br/>
              <w:t>- Modification requests for nodes tagged with</w:t>
            </w:r>
            <w:r w:rsidR="00361749" w:rsidRPr="002F78FA">
              <w:br/>
              <w:t xml:space="preserve">  "when", and the "when" condition evaluates</w:t>
            </w:r>
            <w:r w:rsidR="00361749" w:rsidRPr="002F78FA">
              <w:br/>
              <w:t xml:space="preserve">  to "false".</w:t>
            </w:r>
          </w:p>
          <w:p w14:paraId="2CAD23C4" w14:textId="7110F28F" w:rsidR="00441BBA" w:rsidRDefault="0036126B">
            <w:pPr>
              <w:spacing w:beforeLines="80" w:before="192" w:afterLines="80" w:after="192"/>
              <w:rPr>
                <w:rFonts w:eastAsiaTheme="majorEastAsia" w:cstheme="majorBidi"/>
                <w:b/>
                <w:bCs/>
                <w:sz w:val="32"/>
              </w:rPr>
            </w:pPr>
            <w:r w:rsidRPr="002F78FA">
              <w:t xml:space="preserve">See extensions YANG module in section </w:t>
            </w:r>
            <w:r w:rsidR="00F7051B">
              <w:fldChar w:fldCharType="begin"/>
            </w:r>
            <w:r w:rsidR="00F7051B">
              <w:instrText xml:space="preserve"> REF _Ref425859977 \n \h  \* MERGEFORMAT </w:instrText>
            </w:r>
            <w:r w:rsidR="00F7051B">
              <w:fldChar w:fldCharType="separate"/>
            </w:r>
            <w:r w:rsidR="00261E05">
              <w:t>8.2</w:t>
            </w:r>
            <w:r w:rsidR="00F7051B">
              <w:fldChar w:fldCharType="end"/>
            </w:r>
            <w:r w:rsidRPr="002F78FA">
              <w:t>.</w:t>
            </w:r>
          </w:p>
        </w:tc>
      </w:tr>
      <w:tr w:rsidR="0036126B" w:rsidRPr="002F78FA" w14:paraId="669DF480" w14:textId="77777777" w:rsidTr="00A234A7">
        <w:trPr>
          <w:cantSplit/>
          <w:tblHeader w:val="0"/>
        </w:trPr>
        <w:tc>
          <w:tcPr>
            <w:tcW w:w="2429" w:type="dxa"/>
          </w:tcPr>
          <w:p w14:paraId="3E38CEFC" w14:textId="77777777" w:rsidR="0008487F" w:rsidRPr="002F78FA" w:rsidRDefault="0036126B" w:rsidP="00EA6FC9">
            <w:pPr>
              <w:spacing w:beforeLines="80" w:before="192" w:afterLines="80" w:after="192"/>
            </w:pPr>
            <w:r w:rsidRPr="002F78FA">
              <w:t>post-condition</w:t>
            </w:r>
          </w:p>
        </w:tc>
        <w:tc>
          <w:tcPr>
            <w:tcW w:w="3615" w:type="dxa"/>
          </w:tcPr>
          <w:p w14:paraId="246965C0" w14:textId="77777777" w:rsidR="00441BBA" w:rsidRDefault="0036126B" w:rsidP="00063E23">
            <w:pPr>
              <w:spacing w:beforeLines="80" w:before="192" w:afterLines="80" w:after="192"/>
              <w:rPr>
                <w:sz w:val="24"/>
              </w:rPr>
            </w:pPr>
            <w:r w:rsidRPr="002F78FA">
              <w:t xml:space="preserve">“extension” </w:t>
            </w:r>
            <w:proofErr w:type="spellStart"/>
            <w:r w:rsidRPr="002F78FA">
              <w:t>substatement</w:t>
            </w:r>
            <w:proofErr w:type="spellEnd"/>
            <w:r w:rsidRPr="002F78FA">
              <w:sym w:font="Wingdings" w:char="F0E0"/>
            </w:r>
            <w:r w:rsidRPr="002F78FA">
              <w:br/>
            </w:r>
            <w:proofErr w:type="spellStart"/>
            <w:r w:rsidRPr="002F78FA">
              <w:t>ompExt</w:t>
            </w:r>
            <w:proofErr w:type="spellEnd"/>
            <w:r w:rsidRPr="002F78FA">
              <w:t>: post</w:t>
            </w:r>
            <w:r w:rsidR="008B16AF">
              <w:t>-c</w:t>
            </w:r>
            <w:r w:rsidRPr="002F78FA">
              <w:t>ondition</w:t>
            </w:r>
          </w:p>
        </w:tc>
        <w:tc>
          <w:tcPr>
            <w:tcW w:w="3532" w:type="dxa"/>
          </w:tcPr>
          <w:p w14:paraId="7A71462C" w14:textId="665FCA43" w:rsidR="00441BBA" w:rsidRDefault="0036126B">
            <w:pPr>
              <w:spacing w:beforeLines="80" w:before="192" w:afterLines="80" w:after="192"/>
              <w:rPr>
                <w:sz w:val="24"/>
              </w:rPr>
            </w:pPr>
            <w:r w:rsidRPr="002F78FA">
              <w:t xml:space="preserve">See extensions YANG module in section </w:t>
            </w:r>
            <w:r w:rsidR="00F7051B">
              <w:fldChar w:fldCharType="begin"/>
            </w:r>
            <w:r w:rsidR="00F7051B">
              <w:instrText xml:space="preserve"> REF _Ref425859977 \n \h  \* MERGEFORMAT </w:instrText>
            </w:r>
            <w:r w:rsidR="00F7051B">
              <w:fldChar w:fldCharType="separate"/>
            </w:r>
            <w:r w:rsidR="00261E05">
              <w:t>8.2</w:t>
            </w:r>
            <w:r w:rsidR="00F7051B">
              <w:fldChar w:fldCharType="end"/>
            </w:r>
            <w:r w:rsidRPr="002F78FA">
              <w:t>.</w:t>
            </w:r>
          </w:p>
        </w:tc>
      </w:tr>
      <w:tr w:rsidR="0036126B" w:rsidRPr="002F78FA" w14:paraId="40DA7115" w14:textId="77777777" w:rsidTr="00A234A7">
        <w:trPr>
          <w:cantSplit/>
          <w:tblHeader w:val="0"/>
        </w:trPr>
        <w:tc>
          <w:tcPr>
            <w:tcW w:w="2429" w:type="dxa"/>
          </w:tcPr>
          <w:p w14:paraId="54B9CFB4" w14:textId="77777777" w:rsidR="0008487F" w:rsidRPr="002F78FA" w:rsidRDefault="0036126B" w:rsidP="00EA6FC9">
            <w:pPr>
              <w:spacing w:beforeLines="80" w:before="192" w:afterLines="80" w:after="192"/>
            </w:pPr>
            <w:r w:rsidRPr="002F78FA">
              <w:t>input parameter</w:t>
            </w:r>
          </w:p>
        </w:tc>
        <w:tc>
          <w:tcPr>
            <w:tcW w:w="3615" w:type="dxa"/>
          </w:tcPr>
          <w:p w14:paraId="77621A3C" w14:textId="77777777" w:rsidR="00441BBA" w:rsidRDefault="0036126B" w:rsidP="00063E23">
            <w:pPr>
              <w:spacing w:beforeLines="80" w:before="192" w:afterLines="80" w:after="192"/>
              <w:rPr>
                <w:sz w:val="24"/>
              </w:rPr>
            </w:pPr>
            <w:r w:rsidRPr="002F78FA">
              <w:t xml:space="preserve">“input” </w:t>
            </w:r>
            <w:proofErr w:type="spellStart"/>
            <w:r w:rsidRPr="002F78FA">
              <w:t>substatement</w:t>
            </w:r>
            <w:proofErr w:type="spellEnd"/>
          </w:p>
        </w:tc>
        <w:tc>
          <w:tcPr>
            <w:tcW w:w="3532" w:type="dxa"/>
          </w:tcPr>
          <w:p w14:paraId="09955494" w14:textId="77777777" w:rsidR="00441BBA" w:rsidRDefault="00441BBA">
            <w:pPr>
              <w:spacing w:beforeLines="80" w:before="192" w:afterLines="80" w:after="192"/>
              <w:rPr>
                <w:sz w:val="24"/>
              </w:rPr>
            </w:pPr>
          </w:p>
        </w:tc>
      </w:tr>
      <w:tr w:rsidR="0036126B" w:rsidRPr="002F78FA" w14:paraId="1F61D49E" w14:textId="77777777" w:rsidTr="00A234A7">
        <w:trPr>
          <w:cantSplit/>
          <w:tblHeader w:val="0"/>
        </w:trPr>
        <w:tc>
          <w:tcPr>
            <w:tcW w:w="2429" w:type="dxa"/>
          </w:tcPr>
          <w:p w14:paraId="1730F8C4" w14:textId="77777777" w:rsidR="0008487F" w:rsidRPr="002F78FA" w:rsidRDefault="0036126B" w:rsidP="00EA6FC9">
            <w:pPr>
              <w:spacing w:beforeLines="80" w:before="192" w:afterLines="80" w:after="192"/>
            </w:pPr>
            <w:r w:rsidRPr="002F78FA">
              <w:t>output parameter</w:t>
            </w:r>
          </w:p>
        </w:tc>
        <w:tc>
          <w:tcPr>
            <w:tcW w:w="3615" w:type="dxa"/>
          </w:tcPr>
          <w:p w14:paraId="4CC42B47" w14:textId="77777777" w:rsidR="00441BBA" w:rsidRDefault="0036126B" w:rsidP="00063E23">
            <w:pPr>
              <w:spacing w:beforeLines="80" w:before="192" w:afterLines="80" w:after="192"/>
              <w:rPr>
                <w:sz w:val="24"/>
              </w:rPr>
            </w:pPr>
            <w:r w:rsidRPr="002F78FA">
              <w:t xml:space="preserve">“output” </w:t>
            </w:r>
            <w:proofErr w:type="spellStart"/>
            <w:r w:rsidRPr="002F78FA">
              <w:t>substatement</w:t>
            </w:r>
            <w:proofErr w:type="spellEnd"/>
          </w:p>
        </w:tc>
        <w:tc>
          <w:tcPr>
            <w:tcW w:w="3532" w:type="dxa"/>
          </w:tcPr>
          <w:p w14:paraId="1CBD25DA" w14:textId="77777777" w:rsidR="00441BBA" w:rsidRDefault="00441BBA">
            <w:pPr>
              <w:spacing w:beforeLines="80" w:before="192" w:afterLines="80" w:after="192"/>
              <w:rPr>
                <w:sz w:val="24"/>
              </w:rPr>
            </w:pPr>
          </w:p>
        </w:tc>
      </w:tr>
      <w:tr w:rsidR="0036126B" w:rsidRPr="002F78FA" w14:paraId="3F07D46D" w14:textId="77777777" w:rsidTr="00A234A7">
        <w:trPr>
          <w:cantSplit/>
          <w:tblHeader w:val="0"/>
        </w:trPr>
        <w:tc>
          <w:tcPr>
            <w:tcW w:w="2429" w:type="dxa"/>
          </w:tcPr>
          <w:p w14:paraId="072682A0" w14:textId="77777777" w:rsidR="0008487F" w:rsidRPr="002F78FA" w:rsidRDefault="0036126B" w:rsidP="00EA6FC9">
            <w:pPr>
              <w:spacing w:beforeLines="80" w:before="192" w:afterLines="80" w:after="192"/>
            </w:pPr>
            <w:r w:rsidRPr="002F78FA">
              <w:t>operation exceptions</w:t>
            </w:r>
          </w:p>
          <w:p w14:paraId="6B6DE3B4" w14:textId="77777777" w:rsidR="00441BBA" w:rsidRDefault="0036126B" w:rsidP="00063E23">
            <w:pPr>
              <w:spacing w:beforeLines="80" w:before="192" w:afterLines="80" w:after="192"/>
              <w:rPr>
                <w:sz w:val="24"/>
              </w:rPr>
            </w:pPr>
            <w:r w:rsidRPr="002F78FA">
              <w:t>Internal Error</w:t>
            </w:r>
            <w:r w:rsidRPr="002F78FA">
              <w:br/>
              <w:t>Unable to Comply</w:t>
            </w:r>
            <w:r w:rsidRPr="002F78FA">
              <w:br/>
              <w:t>Comm Loss</w:t>
            </w:r>
            <w:r w:rsidRPr="002F78FA">
              <w:br/>
              <w:t>Invalid Input</w:t>
            </w:r>
            <w:r w:rsidRPr="002F78FA">
              <w:br/>
              <w:t>Not Implemented</w:t>
            </w:r>
            <w:r w:rsidRPr="002F78FA">
              <w:br/>
              <w:t>Duplicate</w:t>
            </w:r>
            <w:r w:rsidRPr="002F78FA">
              <w:br/>
              <w:t>Entity Not Found</w:t>
            </w:r>
            <w:r w:rsidRPr="002F78FA">
              <w:br/>
              <w:t xml:space="preserve">Object </w:t>
            </w:r>
            <w:proofErr w:type="gramStart"/>
            <w:r w:rsidRPr="002F78FA">
              <w:t>In</w:t>
            </w:r>
            <w:proofErr w:type="gramEnd"/>
            <w:r w:rsidRPr="002F78FA">
              <w:t xml:space="preserve"> Use</w:t>
            </w:r>
            <w:r w:rsidRPr="002F78FA">
              <w:br/>
              <w:t>Capacity Exceeded</w:t>
            </w:r>
            <w:r w:rsidRPr="002F78FA">
              <w:br/>
              <w:t>Not In Valid State</w:t>
            </w:r>
            <w:r w:rsidRPr="002F78FA">
              <w:br/>
              <w:t>Access Denied</w:t>
            </w:r>
          </w:p>
        </w:tc>
        <w:tc>
          <w:tcPr>
            <w:tcW w:w="3615" w:type="dxa"/>
          </w:tcPr>
          <w:p w14:paraId="71C55757" w14:textId="77777777" w:rsidR="00441BBA" w:rsidRDefault="00C67E2D">
            <w:pPr>
              <w:spacing w:beforeLines="80" w:before="192" w:afterLines="80" w:after="192"/>
              <w:rPr>
                <w:sz w:val="24"/>
              </w:rPr>
            </w:pPr>
            <w:r w:rsidRPr="002F78FA">
              <w:t>“</w:t>
            </w:r>
            <w:commentRangeStart w:id="818"/>
            <w:commentRangeStart w:id="819"/>
            <w:r w:rsidRPr="002F78FA">
              <w:t>extension</w:t>
            </w:r>
            <w:commentRangeEnd w:id="818"/>
            <w:r w:rsidRPr="002F78FA">
              <w:rPr>
                <w:rStyle w:val="Kommentarzeichen"/>
                <w:sz w:val="18"/>
                <w:szCs w:val="18"/>
              </w:rPr>
              <w:commentReference w:id="818"/>
            </w:r>
            <w:commentRangeEnd w:id="819"/>
            <w:r w:rsidRPr="002F78FA">
              <w:rPr>
                <w:rStyle w:val="Kommentarzeichen"/>
                <w:sz w:val="18"/>
                <w:szCs w:val="18"/>
              </w:rPr>
              <w:commentReference w:id="819"/>
            </w:r>
            <w:r w:rsidRPr="002F78FA">
              <w:t xml:space="preserve">” </w:t>
            </w:r>
            <w:proofErr w:type="spellStart"/>
            <w:r w:rsidRPr="002F78FA">
              <w:t>substatement</w:t>
            </w:r>
            <w:proofErr w:type="spellEnd"/>
            <w:r w:rsidRPr="002F78FA">
              <w:sym w:font="Wingdings" w:char="F0E0"/>
            </w:r>
            <w:r w:rsidRPr="002F78FA">
              <w:br/>
            </w:r>
            <w:proofErr w:type="spellStart"/>
            <w:proofErr w:type="gramStart"/>
            <w:r w:rsidR="0036126B" w:rsidRPr="002F78FA">
              <w:t>ompExt:operation</w:t>
            </w:r>
            <w:proofErr w:type="gramEnd"/>
            <w:r w:rsidR="008B16AF">
              <w:t>-e</w:t>
            </w:r>
            <w:r w:rsidR="0036126B" w:rsidRPr="002F78FA">
              <w:t>xceptions</w:t>
            </w:r>
            <w:proofErr w:type="spellEnd"/>
          </w:p>
          <w:tbl>
            <w:tblPr>
              <w:tblStyle w:val="Tabellenraster"/>
              <w:tblW w:w="0" w:type="auto"/>
              <w:tblLook w:val="04A0" w:firstRow="1" w:lastRow="0" w:firstColumn="1" w:lastColumn="0" w:noHBand="0" w:noVBand="1"/>
            </w:tblPr>
            <w:tblGrid>
              <w:gridCol w:w="1628"/>
              <w:gridCol w:w="1621"/>
            </w:tblGrid>
            <w:tr w:rsidR="0036126B" w:rsidRPr="002F78FA" w14:paraId="41614DE4" w14:textId="77777777" w:rsidTr="00E94164">
              <w:tc>
                <w:tcPr>
                  <w:tcW w:w="1692" w:type="dxa"/>
                </w:tcPr>
                <w:p w14:paraId="3AB494A0" w14:textId="77777777" w:rsidR="00441BBA" w:rsidRDefault="0036126B">
                  <w:pPr>
                    <w:spacing w:beforeLines="80" w:before="192" w:afterLines="80" w:after="192"/>
                    <w:rPr>
                      <w:sz w:val="24"/>
                    </w:rPr>
                  </w:pPr>
                  <w:r w:rsidRPr="002F78FA">
                    <w:t>error-tag</w:t>
                  </w:r>
                </w:p>
              </w:tc>
              <w:tc>
                <w:tcPr>
                  <w:tcW w:w="1692" w:type="dxa"/>
                </w:tcPr>
                <w:p w14:paraId="3CB686E2" w14:textId="77777777" w:rsidR="00441BBA" w:rsidRDefault="0036126B">
                  <w:pPr>
                    <w:spacing w:beforeLines="80" w:before="192" w:afterLines="80" w:after="192"/>
                    <w:rPr>
                      <w:sz w:val="24"/>
                    </w:rPr>
                  </w:pPr>
                  <w:r w:rsidRPr="002F78FA">
                    <w:t>error-app-tag</w:t>
                  </w:r>
                </w:p>
              </w:tc>
            </w:tr>
            <w:tr w:rsidR="0036126B" w:rsidRPr="002F78FA" w14:paraId="63AAF038" w14:textId="77777777" w:rsidTr="00E94164">
              <w:tc>
                <w:tcPr>
                  <w:tcW w:w="1692" w:type="dxa"/>
                </w:tcPr>
                <w:p w14:paraId="4CF5E9BC" w14:textId="77777777" w:rsidR="0008487F" w:rsidRPr="002F78FA" w:rsidRDefault="0036126B" w:rsidP="00EA6FC9">
                  <w:pPr>
                    <w:spacing w:beforeLines="80" w:before="192" w:afterLines="80" w:after="192"/>
                  </w:pPr>
                  <w:r w:rsidRPr="002F78FA">
                    <w:t>operation-failed</w:t>
                  </w:r>
                </w:p>
              </w:tc>
              <w:tc>
                <w:tcPr>
                  <w:tcW w:w="1692" w:type="dxa"/>
                </w:tcPr>
                <w:p w14:paraId="1114BD32" w14:textId="77777777" w:rsidR="00441BBA" w:rsidRDefault="0036126B" w:rsidP="00063E23">
                  <w:pPr>
                    <w:spacing w:beforeLines="80" w:before="192" w:afterLines="80" w:after="192"/>
                    <w:rPr>
                      <w:sz w:val="24"/>
                    </w:rPr>
                  </w:pPr>
                  <w:r w:rsidRPr="002F78FA">
                    <w:t>too-many-elements</w:t>
                  </w:r>
                  <w:r w:rsidRPr="002F78FA">
                    <w:br/>
                    <w:t>too-few-elements</w:t>
                  </w:r>
                  <w:r w:rsidRPr="002F78FA">
                    <w:br/>
                    <w:t>must-violation</w:t>
                  </w:r>
                </w:p>
              </w:tc>
            </w:tr>
            <w:tr w:rsidR="0036126B" w:rsidRPr="002F78FA" w14:paraId="5E59DB33" w14:textId="77777777" w:rsidTr="00E94164">
              <w:tc>
                <w:tcPr>
                  <w:tcW w:w="1692" w:type="dxa"/>
                </w:tcPr>
                <w:p w14:paraId="2FCE7201" w14:textId="77777777" w:rsidR="0008487F" w:rsidRPr="002F78FA" w:rsidRDefault="0036126B" w:rsidP="00EA6FC9">
                  <w:pPr>
                    <w:spacing w:beforeLines="80" w:before="192" w:afterLines="80" w:after="192"/>
                  </w:pPr>
                  <w:r w:rsidRPr="002F78FA">
                    <w:t>data-missing</w:t>
                  </w:r>
                </w:p>
              </w:tc>
              <w:tc>
                <w:tcPr>
                  <w:tcW w:w="1692" w:type="dxa"/>
                </w:tcPr>
                <w:p w14:paraId="1DF86C27" w14:textId="77777777" w:rsidR="00441BBA" w:rsidRDefault="0036126B" w:rsidP="00063E23">
                  <w:pPr>
                    <w:spacing w:beforeLines="80" w:before="192" w:afterLines="80" w:after="192"/>
                    <w:rPr>
                      <w:sz w:val="24"/>
                    </w:rPr>
                  </w:pPr>
                  <w:r w:rsidRPr="002F78FA">
                    <w:t>instance-required</w:t>
                  </w:r>
                  <w:r w:rsidRPr="002F78FA">
                    <w:br/>
                    <w:t>missing-choice</w:t>
                  </w:r>
                </w:p>
              </w:tc>
            </w:tr>
            <w:tr w:rsidR="0036126B" w:rsidRPr="002F78FA" w14:paraId="77B3CEBE" w14:textId="77777777" w:rsidTr="00E94164">
              <w:tc>
                <w:tcPr>
                  <w:tcW w:w="1692" w:type="dxa"/>
                </w:tcPr>
                <w:p w14:paraId="383B14DC" w14:textId="77777777" w:rsidR="0008487F" w:rsidRPr="002F78FA" w:rsidRDefault="0036126B" w:rsidP="00EA6FC9">
                  <w:pPr>
                    <w:spacing w:beforeLines="80" w:before="192" w:afterLines="80" w:after="192"/>
                  </w:pPr>
                  <w:proofErr w:type="gramStart"/>
                  <w:r w:rsidRPr="002F78FA">
                    <w:t>bad-attribute</w:t>
                  </w:r>
                  <w:proofErr w:type="gramEnd"/>
                </w:p>
              </w:tc>
              <w:tc>
                <w:tcPr>
                  <w:tcW w:w="1692" w:type="dxa"/>
                </w:tcPr>
                <w:p w14:paraId="4D9C13E3" w14:textId="77777777" w:rsidR="00441BBA" w:rsidRDefault="0036126B" w:rsidP="00063E23">
                  <w:pPr>
                    <w:spacing w:beforeLines="80" w:before="192" w:afterLines="80" w:after="192"/>
                    <w:rPr>
                      <w:sz w:val="24"/>
                    </w:rPr>
                  </w:pPr>
                  <w:proofErr w:type="gramStart"/>
                  <w:r w:rsidRPr="002F78FA">
                    <w:t>missing-instance</w:t>
                  </w:r>
                  <w:proofErr w:type="gramEnd"/>
                </w:p>
              </w:tc>
            </w:tr>
          </w:tbl>
          <w:p w14:paraId="480F42B6" w14:textId="77777777" w:rsidR="0008487F" w:rsidRPr="002F78FA" w:rsidRDefault="0008487F" w:rsidP="00EA6FC9">
            <w:pPr>
              <w:spacing w:beforeLines="80" w:before="192" w:afterLines="80" w:after="192"/>
            </w:pPr>
          </w:p>
          <w:p w14:paraId="0C7F2B58" w14:textId="77777777" w:rsidR="00441BBA" w:rsidRDefault="00441BBA" w:rsidP="00063E23">
            <w:pPr>
              <w:spacing w:beforeLines="80" w:before="192" w:afterLines="80" w:after="192"/>
              <w:rPr>
                <w:sz w:val="24"/>
              </w:rPr>
            </w:pPr>
          </w:p>
        </w:tc>
        <w:tc>
          <w:tcPr>
            <w:tcW w:w="3532" w:type="dxa"/>
          </w:tcPr>
          <w:p w14:paraId="05AE7FAD" w14:textId="2B8516FE" w:rsidR="00441BBA" w:rsidRDefault="0036126B">
            <w:pPr>
              <w:spacing w:beforeLines="80" w:before="192" w:afterLines="80" w:after="192"/>
              <w:rPr>
                <w:sz w:val="24"/>
              </w:rPr>
            </w:pPr>
            <w:r w:rsidRPr="002F78FA">
              <w:t xml:space="preserve">See extensions YANG module in section </w:t>
            </w:r>
            <w:r w:rsidR="00F7051B">
              <w:fldChar w:fldCharType="begin"/>
            </w:r>
            <w:r w:rsidR="00F7051B">
              <w:instrText xml:space="preserve"> REF _Ref425859977 \n \h  \* MERGEFORMAT </w:instrText>
            </w:r>
            <w:r w:rsidR="00F7051B">
              <w:fldChar w:fldCharType="separate"/>
            </w:r>
            <w:r w:rsidR="00261E05">
              <w:t>8.2</w:t>
            </w:r>
            <w:r w:rsidR="00F7051B">
              <w:fldChar w:fldCharType="end"/>
            </w:r>
            <w:r w:rsidRPr="002F78FA">
              <w:t>.</w:t>
            </w:r>
          </w:p>
          <w:p w14:paraId="1264C5E0" w14:textId="77777777" w:rsidR="00441BBA" w:rsidRDefault="00C67E2D">
            <w:pPr>
              <w:spacing w:beforeLines="80" w:before="192" w:afterLines="80" w:after="192"/>
              <w:rPr>
                <w:sz w:val="24"/>
              </w:rPr>
            </w:pPr>
            <w:r w:rsidRPr="002F78FA">
              <w:rPr>
                <w:sz w:val="24"/>
              </w:rPr>
              <w:object w:dxaOrig="2069" w:dyaOrig="1339" w14:anchorId="0B458BF4">
                <v:shape id="_x0000_i1026" type="#_x0000_t75" style="width:78.75pt;height:51pt" o:ole="">
                  <v:imagedata r:id="rId70" o:title=""/>
                </v:shape>
                <o:OLEObject Type="Embed" ProgID="Package" ShapeID="_x0000_i1026" DrawAspect="Icon" ObjectID="_1754807814" r:id="rId71"/>
              </w:object>
            </w:r>
          </w:p>
        </w:tc>
      </w:tr>
      <w:tr w:rsidR="0036126B" w:rsidRPr="002F78FA" w14:paraId="57149FAA" w14:textId="77777777" w:rsidTr="00A234A7">
        <w:trPr>
          <w:cantSplit/>
          <w:tblHeader w:val="0"/>
        </w:trPr>
        <w:tc>
          <w:tcPr>
            <w:tcW w:w="2429" w:type="dxa"/>
          </w:tcPr>
          <w:p w14:paraId="2A6D4053" w14:textId="720B30E3" w:rsidR="005552F8" w:rsidRPr="002F78FA" w:rsidRDefault="004B46B6" w:rsidP="00EA6FC9">
            <w:pPr>
              <w:spacing w:beforeLines="80" w:before="192" w:afterLines="80" w:after="192"/>
              <w:rPr>
                <w:rFonts w:eastAsiaTheme="majorEastAsia" w:cstheme="majorBidi"/>
                <w:b/>
                <w:bCs/>
              </w:rPr>
            </w:pPr>
            <w:proofErr w:type="spellStart"/>
            <w:proofErr w:type="gramStart"/>
            <w:r w:rsidRPr="00A225EA">
              <w:rPr>
                <w:color w:val="BFBFBF" w:themeColor="background1" w:themeShade="BF"/>
              </w:rPr>
              <w:lastRenderedPageBreak/>
              <w:t>OpenModelOperation</w:t>
            </w:r>
            <w:proofErr w:type="spellEnd"/>
            <w:r w:rsidRPr="00A225EA">
              <w:rPr>
                <w:color w:val="BFBFBF" w:themeColor="background1" w:themeShade="BF"/>
              </w:rPr>
              <w:t>::</w:t>
            </w:r>
            <w:proofErr w:type="gramEnd"/>
            <w:r w:rsidRPr="00A225EA">
              <w:rPr>
                <w:color w:val="BFBFBF" w:themeColor="background1" w:themeShade="BF"/>
              </w:rPr>
              <w:br/>
            </w:r>
            <w:proofErr w:type="spellStart"/>
            <w:r w:rsidR="0036126B" w:rsidRPr="00A225EA">
              <w:rPr>
                <w:color w:val="BFBFBF" w:themeColor="background1" w:themeShade="BF"/>
              </w:rPr>
              <w:t>isOperationIdempotent</w:t>
            </w:r>
            <w:proofErr w:type="spellEnd"/>
            <w:r w:rsidR="00E27C54">
              <w:t xml:space="preserve"> </w:t>
            </w:r>
            <w:r w:rsidR="00E27C54" w:rsidRPr="00E27C54">
              <w:rPr>
                <w:color w:val="FF0000"/>
              </w:rPr>
              <w:t>(obsolete)</w:t>
            </w:r>
          </w:p>
        </w:tc>
        <w:tc>
          <w:tcPr>
            <w:tcW w:w="3615" w:type="dxa"/>
          </w:tcPr>
          <w:p w14:paraId="3C498B1E" w14:textId="77777777" w:rsidR="00441BBA" w:rsidRPr="00A225EA" w:rsidRDefault="0036126B" w:rsidP="00063E23">
            <w:pPr>
              <w:spacing w:beforeLines="80" w:before="192" w:afterLines="80" w:after="192"/>
              <w:rPr>
                <w:rFonts w:eastAsiaTheme="majorEastAsia" w:cstheme="majorBidi"/>
                <w:b/>
                <w:bCs/>
                <w:color w:val="BFBFBF" w:themeColor="background1" w:themeShade="BF"/>
                <w:sz w:val="32"/>
              </w:rPr>
            </w:pPr>
            <w:r w:rsidRPr="00A225EA">
              <w:rPr>
                <w:color w:val="BFBFBF" w:themeColor="background1" w:themeShade="BF"/>
              </w:rPr>
              <w:t xml:space="preserve">“extension” </w:t>
            </w:r>
            <w:proofErr w:type="spellStart"/>
            <w:r w:rsidRPr="00A225EA">
              <w:rPr>
                <w:color w:val="BFBFBF" w:themeColor="background1" w:themeShade="BF"/>
              </w:rPr>
              <w:t>substatement</w:t>
            </w:r>
            <w:proofErr w:type="spellEnd"/>
            <w:r w:rsidRPr="00A225EA">
              <w:rPr>
                <w:color w:val="BFBFBF" w:themeColor="background1" w:themeShade="BF"/>
              </w:rPr>
              <w:sym w:font="Wingdings" w:char="F0E0"/>
            </w:r>
            <w:r w:rsidRPr="00A225EA">
              <w:rPr>
                <w:color w:val="BFBFBF" w:themeColor="background1" w:themeShade="BF"/>
              </w:rPr>
              <w:br/>
            </w:r>
            <w:proofErr w:type="spellStart"/>
            <w:r w:rsidRPr="00A225EA">
              <w:rPr>
                <w:color w:val="BFBFBF" w:themeColor="background1" w:themeShade="BF"/>
              </w:rPr>
              <w:t>ompExt:is</w:t>
            </w:r>
            <w:r w:rsidR="008B16AF" w:rsidRPr="00A225EA">
              <w:rPr>
                <w:color w:val="BFBFBF" w:themeColor="background1" w:themeShade="BF"/>
              </w:rPr>
              <w:t>-o</w:t>
            </w:r>
            <w:r w:rsidRPr="00A225EA">
              <w:rPr>
                <w:color w:val="BFBFBF" w:themeColor="background1" w:themeShade="BF"/>
              </w:rPr>
              <w:t>peration</w:t>
            </w:r>
            <w:r w:rsidR="008B16AF" w:rsidRPr="00A225EA">
              <w:rPr>
                <w:color w:val="BFBFBF" w:themeColor="background1" w:themeShade="BF"/>
              </w:rPr>
              <w:t>-i</w:t>
            </w:r>
            <w:r w:rsidRPr="00A225EA">
              <w:rPr>
                <w:color w:val="BFBFBF" w:themeColor="background1" w:themeShade="BF"/>
              </w:rPr>
              <w:t>dempotent</w:t>
            </w:r>
            <w:proofErr w:type="spellEnd"/>
          </w:p>
        </w:tc>
        <w:tc>
          <w:tcPr>
            <w:tcW w:w="3532" w:type="dxa"/>
          </w:tcPr>
          <w:p w14:paraId="6C6AC501" w14:textId="5DE981AB" w:rsidR="00441BBA" w:rsidRPr="00A225EA" w:rsidRDefault="0036126B">
            <w:pPr>
              <w:spacing w:beforeLines="80" w:before="192" w:afterLines="80" w:after="192"/>
              <w:rPr>
                <w:rFonts w:eastAsiaTheme="majorEastAsia" w:cstheme="majorBidi"/>
                <w:b/>
                <w:bCs/>
                <w:color w:val="BFBFBF" w:themeColor="background1" w:themeShade="BF"/>
                <w:sz w:val="32"/>
              </w:rPr>
            </w:pPr>
            <w:r w:rsidRPr="00A225EA">
              <w:rPr>
                <w:color w:val="BFBFBF" w:themeColor="background1" w:themeShade="BF"/>
              </w:rPr>
              <w:t xml:space="preserve">See extensions YANG module in section </w:t>
            </w:r>
            <w:r w:rsidR="00F7051B" w:rsidRPr="00A225EA">
              <w:rPr>
                <w:color w:val="BFBFBF" w:themeColor="background1" w:themeShade="BF"/>
              </w:rPr>
              <w:fldChar w:fldCharType="begin"/>
            </w:r>
            <w:r w:rsidR="00F7051B" w:rsidRPr="00A225EA">
              <w:rPr>
                <w:color w:val="BFBFBF" w:themeColor="background1" w:themeShade="BF"/>
              </w:rPr>
              <w:instrText xml:space="preserve"> REF _Ref425859977 \n \h  \* MERGEFORMAT </w:instrText>
            </w:r>
            <w:r w:rsidR="00F7051B" w:rsidRPr="00A225EA">
              <w:rPr>
                <w:color w:val="BFBFBF" w:themeColor="background1" w:themeShade="BF"/>
              </w:rPr>
            </w:r>
            <w:r w:rsidR="00F7051B" w:rsidRPr="00A225EA">
              <w:rPr>
                <w:color w:val="BFBFBF" w:themeColor="background1" w:themeShade="BF"/>
              </w:rPr>
              <w:fldChar w:fldCharType="separate"/>
            </w:r>
            <w:r w:rsidR="00261E05" w:rsidRPr="00A225EA">
              <w:rPr>
                <w:color w:val="BFBFBF" w:themeColor="background1" w:themeShade="BF"/>
              </w:rPr>
              <w:t>8.2</w:t>
            </w:r>
            <w:r w:rsidR="00F7051B" w:rsidRPr="00A225EA">
              <w:rPr>
                <w:color w:val="BFBFBF" w:themeColor="background1" w:themeShade="BF"/>
              </w:rPr>
              <w:fldChar w:fldCharType="end"/>
            </w:r>
            <w:r w:rsidRPr="00A225EA">
              <w:rPr>
                <w:color w:val="BFBFBF" w:themeColor="background1" w:themeShade="BF"/>
              </w:rPr>
              <w:t>.</w:t>
            </w:r>
          </w:p>
        </w:tc>
      </w:tr>
      <w:tr w:rsidR="00C67E2D" w:rsidRPr="002F78FA" w14:paraId="1E4D245F" w14:textId="77777777" w:rsidTr="00A234A7">
        <w:trPr>
          <w:cantSplit/>
          <w:tblHeader w:val="0"/>
        </w:trPr>
        <w:tc>
          <w:tcPr>
            <w:tcW w:w="2429" w:type="dxa"/>
          </w:tcPr>
          <w:p w14:paraId="4D3E109A" w14:textId="56BB83DC" w:rsidR="00C67E2D" w:rsidRPr="002F78FA" w:rsidRDefault="004B46B6" w:rsidP="00EA6FC9">
            <w:pPr>
              <w:spacing w:beforeLines="80" w:before="192" w:afterLines="80" w:after="192"/>
              <w:rPr>
                <w:rFonts w:asciiTheme="minorBidi" w:hAnsiTheme="minorBidi"/>
              </w:rPr>
            </w:pPr>
            <w:proofErr w:type="spellStart"/>
            <w:proofErr w:type="gramStart"/>
            <w:r w:rsidRPr="00A225EA">
              <w:rPr>
                <w:color w:val="BFBFBF" w:themeColor="background1" w:themeShade="BF"/>
              </w:rPr>
              <w:t>OpenModelOperation</w:t>
            </w:r>
            <w:proofErr w:type="spellEnd"/>
            <w:r w:rsidRPr="00A225EA">
              <w:rPr>
                <w:color w:val="BFBFBF" w:themeColor="background1" w:themeShade="BF"/>
              </w:rPr>
              <w:t>::</w:t>
            </w:r>
            <w:proofErr w:type="gramEnd"/>
            <w:r w:rsidRPr="00A225EA">
              <w:rPr>
                <w:color w:val="BFBFBF" w:themeColor="background1" w:themeShade="BF"/>
              </w:rPr>
              <w:br/>
            </w:r>
            <w:proofErr w:type="spellStart"/>
            <w:r w:rsidR="00C67E2D" w:rsidRPr="00A225EA">
              <w:rPr>
                <w:rFonts w:asciiTheme="minorBidi" w:hAnsiTheme="minorBidi"/>
                <w:color w:val="BFBFBF" w:themeColor="background1" w:themeShade="BF"/>
              </w:rPr>
              <w:t>isAtomic</w:t>
            </w:r>
            <w:proofErr w:type="spellEnd"/>
            <w:r w:rsidR="00E27C54">
              <w:rPr>
                <w:rFonts w:asciiTheme="minorBidi" w:hAnsiTheme="minorBidi"/>
              </w:rPr>
              <w:t xml:space="preserve"> </w:t>
            </w:r>
            <w:r w:rsidR="00E27C54" w:rsidRPr="00E27C54">
              <w:rPr>
                <w:color w:val="FF0000"/>
              </w:rPr>
              <w:t>(obsolete)</w:t>
            </w:r>
          </w:p>
        </w:tc>
        <w:tc>
          <w:tcPr>
            <w:tcW w:w="3615" w:type="dxa"/>
          </w:tcPr>
          <w:p w14:paraId="610FC799" w14:textId="77777777" w:rsidR="00441BBA" w:rsidRPr="00A225EA" w:rsidRDefault="00C67E2D" w:rsidP="00063E23">
            <w:pPr>
              <w:spacing w:beforeLines="80" w:before="192" w:afterLines="80" w:after="192"/>
              <w:rPr>
                <w:color w:val="BFBFBF" w:themeColor="background1" w:themeShade="BF"/>
                <w:sz w:val="24"/>
              </w:rPr>
            </w:pPr>
            <w:r w:rsidRPr="00A225EA">
              <w:rPr>
                <w:color w:val="BFBFBF" w:themeColor="background1" w:themeShade="BF"/>
              </w:rPr>
              <w:t xml:space="preserve">“extension” </w:t>
            </w:r>
            <w:proofErr w:type="spellStart"/>
            <w:r w:rsidRPr="00A225EA">
              <w:rPr>
                <w:color w:val="BFBFBF" w:themeColor="background1" w:themeShade="BF"/>
              </w:rPr>
              <w:t>substatement</w:t>
            </w:r>
            <w:proofErr w:type="spellEnd"/>
            <w:r w:rsidRPr="00A225EA">
              <w:rPr>
                <w:color w:val="BFBFBF" w:themeColor="background1" w:themeShade="BF"/>
              </w:rPr>
              <w:sym w:font="Wingdings" w:char="F0E0"/>
            </w:r>
            <w:r w:rsidRPr="00A225EA">
              <w:rPr>
                <w:color w:val="BFBFBF" w:themeColor="background1" w:themeShade="BF"/>
              </w:rPr>
              <w:br/>
            </w:r>
            <w:proofErr w:type="spellStart"/>
            <w:r w:rsidRPr="00A225EA">
              <w:rPr>
                <w:color w:val="BFBFBF" w:themeColor="background1" w:themeShade="BF"/>
              </w:rPr>
              <w:t>ompExt:is</w:t>
            </w:r>
            <w:r w:rsidR="008B16AF" w:rsidRPr="00A225EA">
              <w:rPr>
                <w:color w:val="BFBFBF" w:themeColor="background1" w:themeShade="BF"/>
              </w:rPr>
              <w:t>-a</w:t>
            </w:r>
            <w:r w:rsidRPr="00A225EA">
              <w:rPr>
                <w:color w:val="BFBFBF" w:themeColor="background1" w:themeShade="BF"/>
              </w:rPr>
              <w:t>tomic</w:t>
            </w:r>
            <w:proofErr w:type="spellEnd"/>
          </w:p>
        </w:tc>
        <w:tc>
          <w:tcPr>
            <w:tcW w:w="3532" w:type="dxa"/>
          </w:tcPr>
          <w:p w14:paraId="356928C0" w14:textId="101371C1" w:rsidR="00441BBA" w:rsidRPr="00A225EA" w:rsidRDefault="00C67E2D">
            <w:pPr>
              <w:spacing w:beforeLines="80" w:before="192" w:afterLines="80" w:after="192"/>
              <w:rPr>
                <w:color w:val="BFBFBF" w:themeColor="background1" w:themeShade="BF"/>
                <w:sz w:val="24"/>
              </w:rPr>
            </w:pPr>
            <w:r w:rsidRPr="00A225EA">
              <w:rPr>
                <w:color w:val="BFBFBF" w:themeColor="background1" w:themeShade="BF"/>
              </w:rPr>
              <w:t xml:space="preserve">See extensions YANG module in section </w:t>
            </w:r>
            <w:r w:rsidR="00F7051B" w:rsidRPr="00A225EA">
              <w:rPr>
                <w:color w:val="BFBFBF" w:themeColor="background1" w:themeShade="BF"/>
              </w:rPr>
              <w:fldChar w:fldCharType="begin"/>
            </w:r>
            <w:r w:rsidR="00F7051B" w:rsidRPr="00A225EA">
              <w:rPr>
                <w:color w:val="BFBFBF" w:themeColor="background1" w:themeShade="BF"/>
              </w:rPr>
              <w:instrText xml:space="preserve"> REF _Ref425859977 \n \h  \* MERGEFORMAT </w:instrText>
            </w:r>
            <w:r w:rsidR="00F7051B" w:rsidRPr="00A225EA">
              <w:rPr>
                <w:color w:val="BFBFBF" w:themeColor="background1" w:themeShade="BF"/>
              </w:rPr>
            </w:r>
            <w:r w:rsidR="00F7051B" w:rsidRPr="00A225EA">
              <w:rPr>
                <w:color w:val="BFBFBF" w:themeColor="background1" w:themeShade="BF"/>
              </w:rPr>
              <w:fldChar w:fldCharType="separate"/>
            </w:r>
            <w:r w:rsidR="00261E05" w:rsidRPr="00A225EA">
              <w:rPr>
                <w:color w:val="BFBFBF" w:themeColor="background1" w:themeShade="BF"/>
              </w:rPr>
              <w:t>8.2</w:t>
            </w:r>
            <w:r w:rsidR="00F7051B" w:rsidRPr="00A225EA">
              <w:rPr>
                <w:color w:val="BFBFBF" w:themeColor="background1" w:themeShade="BF"/>
              </w:rPr>
              <w:fldChar w:fldCharType="end"/>
            </w:r>
          </w:p>
        </w:tc>
      </w:tr>
      <w:tr w:rsidR="00C67E2D" w:rsidRPr="002F78FA" w14:paraId="319B351C" w14:textId="77777777" w:rsidTr="00036A3D">
        <w:trPr>
          <w:cantSplit/>
          <w:tblHeader w:val="0"/>
        </w:trPr>
        <w:tc>
          <w:tcPr>
            <w:tcW w:w="2429" w:type="dxa"/>
          </w:tcPr>
          <w:p w14:paraId="10790317" w14:textId="77777777" w:rsidR="00C67E2D" w:rsidRPr="002F78FA" w:rsidRDefault="004B46B6" w:rsidP="00EA6FC9">
            <w:pPr>
              <w:spacing w:beforeLines="80" w:before="192" w:afterLines="80" w:after="192"/>
            </w:pPr>
            <w:proofErr w:type="spellStart"/>
            <w:r w:rsidRPr="002F78FA">
              <w:t>OpenModel_</w:t>
            </w:r>
            <w:proofErr w:type="gramStart"/>
            <w:r w:rsidRPr="002F78FA">
              <w:t>Profile</w:t>
            </w:r>
            <w:proofErr w:type="spellEnd"/>
            <w:r w:rsidRPr="002F78FA">
              <w:t>::</w:t>
            </w:r>
            <w:proofErr w:type="gramEnd"/>
            <w:r w:rsidR="00C67E2D" w:rsidRPr="002F78FA">
              <w:rPr>
                <w:rFonts w:asciiTheme="minorBidi" w:hAnsiTheme="minorBidi"/>
              </w:rPr>
              <w:t>«</w:t>
            </w:r>
            <w:r w:rsidR="00C67E2D" w:rsidRPr="002F78FA">
              <w:t>Reference</w:t>
            </w:r>
            <w:r w:rsidR="00C67E2D" w:rsidRPr="002F78FA">
              <w:rPr>
                <w:rFonts w:cs="Times New Roman"/>
              </w:rPr>
              <w:t>»</w:t>
            </w:r>
          </w:p>
        </w:tc>
        <w:tc>
          <w:tcPr>
            <w:tcW w:w="3615" w:type="dxa"/>
          </w:tcPr>
          <w:p w14:paraId="0D785423" w14:textId="77777777" w:rsidR="00441BBA" w:rsidRDefault="00C67E2D" w:rsidP="00063E23">
            <w:pPr>
              <w:spacing w:beforeLines="80" w:before="192" w:afterLines="80" w:after="192"/>
              <w:rPr>
                <w:sz w:val="24"/>
              </w:rPr>
            </w:pPr>
            <w:r w:rsidRPr="002F78FA">
              <w:t xml:space="preserve">“reference” </w:t>
            </w:r>
            <w:proofErr w:type="spellStart"/>
            <w:r w:rsidRPr="002F78FA">
              <w:t>substatement</w:t>
            </w:r>
            <w:proofErr w:type="spellEnd"/>
          </w:p>
        </w:tc>
        <w:tc>
          <w:tcPr>
            <w:tcW w:w="3532" w:type="dxa"/>
          </w:tcPr>
          <w:p w14:paraId="5C4080D4" w14:textId="77777777" w:rsidR="00441BBA" w:rsidRDefault="00441BBA">
            <w:pPr>
              <w:spacing w:beforeLines="80" w:before="192" w:afterLines="80" w:after="192"/>
              <w:rPr>
                <w:sz w:val="24"/>
              </w:rPr>
            </w:pPr>
          </w:p>
        </w:tc>
      </w:tr>
      <w:tr w:rsidR="00C67E2D" w:rsidRPr="002F78FA" w14:paraId="0ADC7916" w14:textId="77777777" w:rsidTr="00C01817">
        <w:trPr>
          <w:cantSplit/>
          <w:tblHeader w:val="0"/>
        </w:trPr>
        <w:tc>
          <w:tcPr>
            <w:tcW w:w="2429" w:type="dxa"/>
          </w:tcPr>
          <w:p w14:paraId="2A5142D3" w14:textId="77777777" w:rsidR="00C67E2D" w:rsidRPr="002F78FA" w:rsidRDefault="004B46B6" w:rsidP="00EA6FC9">
            <w:pPr>
              <w:spacing w:beforeLines="80" w:before="192" w:afterLines="80" w:after="192"/>
            </w:pPr>
            <w:proofErr w:type="spellStart"/>
            <w:r w:rsidRPr="002F78FA">
              <w:t>OpenModel_</w:t>
            </w:r>
            <w:proofErr w:type="gramStart"/>
            <w:r w:rsidRPr="002F78FA">
              <w:t>Profile</w:t>
            </w:r>
            <w:proofErr w:type="spellEnd"/>
            <w:r w:rsidRPr="002F78FA">
              <w:t>::</w:t>
            </w:r>
            <w:proofErr w:type="gramEnd"/>
            <w:r w:rsidR="00C67E2D" w:rsidRPr="002F78FA">
              <w:rPr>
                <w:rFonts w:asciiTheme="minorBidi" w:hAnsiTheme="minorBidi"/>
              </w:rPr>
              <w:t>«</w:t>
            </w:r>
            <w:r w:rsidR="00C67E2D" w:rsidRPr="002F78FA">
              <w:t>Example</w:t>
            </w:r>
            <w:r w:rsidR="00C67E2D" w:rsidRPr="002F78FA">
              <w:rPr>
                <w:rFonts w:cs="Times New Roman"/>
              </w:rPr>
              <w:t>»</w:t>
            </w:r>
          </w:p>
        </w:tc>
        <w:tc>
          <w:tcPr>
            <w:tcW w:w="3615" w:type="dxa"/>
          </w:tcPr>
          <w:p w14:paraId="0A7D4F5B" w14:textId="77777777" w:rsidR="00441BBA" w:rsidRDefault="00C67E2D" w:rsidP="00063E23">
            <w:pPr>
              <w:spacing w:beforeLines="80" w:before="192" w:afterLines="80" w:after="192"/>
              <w:rPr>
                <w:sz w:val="24"/>
              </w:rPr>
            </w:pPr>
            <w:r w:rsidRPr="002F78FA">
              <w:t>Ignore Example elements and all composed parts</w:t>
            </w:r>
          </w:p>
        </w:tc>
        <w:tc>
          <w:tcPr>
            <w:tcW w:w="3532" w:type="dxa"/>
          </w:tcPr>
          <w:p w14:paraId="0459FA1A" w14:textId="77777777" w:rsidR="00441BBA" w:rsidRDefault="00441BBA">
            <w:pPr>
              <w:spacing w:beforeLines="80" w:before="192" w:afterLines="80" w:after="192"/>
              <w:rPr>
                <w:sz w:val="24"/>
              </w:rPr>
            </w:pPr>
          </w:p>
        </w:tc>
      </w:tr>
      <w:tr w:rsidR="00C67E2D" w:rsidRPr="002F78FA" w14:paraId="058B8E1D" w14:textId="77777777" w:rsidTr="00036A3D">
        <w:trPr>
          <w:cantSplit/>
          <w:tblHeader w:val="0"/>
        </w:trPr>
        <w:tc>
          <w:tcPr>
            <w:tcW w:w="2429" w:type="dxa"/>
          </w:tcPr>
          <w:p w14:paraId="471DF8F7" w14:textId="77777777" w:rsidR="00C67E2D" w:rsidRPr="002F78FA" w:rsidRDefault="004B46B6" w:rsidP="00EA6FC9">
            <w:pPr>
              <w:spacing w:beforeLines="80" w:before="192" w:afterLines="80" w:after="192"/>
            </w:pPr>
            <w:proofErr w:type="spellStart"/>
            <w:r w:rsidRPr="002F78FA">
              <w:t>OpenModel_</w:t>
            </w:r>
            <w:proofErr w:type="gramStart"/>
            <w:r w:rsidRPr="002F78FA">
              <w:t>Profile</w:t>
            </w:r>
            <w:proofErr w:type="spellEnd"/>
            <w:r w:rsidRPr="002F78FA">
              <w:t>::</w:t>
            </w:r>
            <w:proofErr w:type="spellStart"/>
            <w:proofErr w:type="gramEnd"/>
            <w:r w:rsidR="00C67E2D" w:rsidRPr="002F78FA">
              <w:t>lifecycleState</w:t>
            </w:r>
            <w:proofErr w:type="spellEnd"/>
          </w:p>
        </w:tc>
        <w:tc>
          <w:tcPr>
            <w:tcW w:w="3615" w:type="dxa"/>
          </w:tcPr>
          <w:p w14:paraId="63E4E981" w14:textId="77777777" w:rsidR="00441BBA" w:rsidRDefault="00C67E2D" w:rsidP="00063E23">
            <w:pPr>
              <w:spacing w:beforeLines="80" w:before="192" w:afterLines="80" w:after="192"/>
              <w:rPr>
                <w:sz w:val="24"/>
              </w:rPr>
            </w:pPr>
            <w:r w:rsidRPr="002F78FA">
              <w:t xml:space="preserve">“status” </w:t>
            </w:r>
            <w:proofErr w:type="spellStart"/>
            <w:r w:rsidRPr="002F78FA">
              <w:t>substatement</w:t>
            </w:r>
            <w:proofErr w:type="spellEnd"/>
            <w:r w:rsidRPr="002F78FA">
              <w:br/>
              <w:t>or</w:t>
            </w:r>
            <w:r w:rsidRPr="002F78FA">
              <w:br/>
            </w:r>
            <w:r w:rsidRPr="002F78FA">
              <w:rPr>
                <w:lang w:val="fr-FR"/>
              </w:rPr>
              <w:t xml:space="preserve">“description” </w:t>
            </w:r>
            <w:proofErr w:type="spellStart"/>
            <w:r w:rsidRPr="002F78FA">
              <w:rPr>
                <w:lang w:val="fr-FR"/>
              </w:rPr>
              <w:t>substatement</w:t>
            </w:r>
            <w:proofErr w:type="spellEnd"/>
          </w:p>
        </w:tc>
        <w:tc>
          <w:tcPr>
            <w:tcW w:w="3532" w:type="dxa"/>
          </w:tcPr>
          <w:p w14:paraId="5FDEE888" w14:textId="71673930" w:rsidR="00441BBA" w:rsidRDefault="00C67E2D">
            <w:pPr>
              <w:spacing w:beforeLines="80" w:before="192" w:afterLines="80" w:after="192"/>
              <w:rPr>
                <w:sz w:val="24"/>
              </w:rPr>
            </w:pPr>
            <w:r w:rsidRPr="002F78FA">
              <w:t xml:space="preserve">See section </w:t>
            </w:r>
            <w:r w:rsidR="00F7051B">
              <w:fldChar w:fldCharType="begin"/>
            </w:r>
            <w:r w:rsidR="00F7051B">
              <w:instrText xml:space="preserve"> REF _Ref458508727 \r \h  \* MERGEFORMAT </w:instrText>
            </w:r>
            <w:r w:rsidR="00F7051B">
              <w:fldChar w:fldCharType="separate"/>
            </w:r>
            <w:r w:rsidR="00261E05">
              <w:t>5.12</w:t>
            </w:r>
            <w:r w:rsidR="00F7051B">
              <w:fldChar w:fldCharType="end"/>
            </w:r>
            <w:r w:rsidRPr="002F78FA">
              <w:t>.</w:t>
            </w:r>
          </w:p>
        </w:tc>
      </w:tr>
      <w:tr w:rsidR="00C67E2D" w:rsidRPr="002F78FA" w14:paraId="7982CAA2" w14:textId="77777777" w:rsidTr="00A234A7">
        <w:trPr>
          <w:cantSplit/>
          <w:tblHeader w:val="0"/>
        </w:trPr>
        <w:tc>
          <w:tcPr>
            <w:tcW w:w="2429" w:type="dxa"/>
          </w:tcPr>
          <w:p w14:paraId="55D7A6CE" w14:textId="77777777" w:rsidR="00C67E2D" w:rsidRPr="002F78FA" w:rsidRDefault="004B46B6" w:rsidP="00EA6FC9">
            <w:pPr>
              <w:spacing w:beforeLines="80" w:before="192" w:afterLines="80" w:after="192"/>
            </w:pPr>
            <w:proofErr w:type="spellStart"/>
            <w:proofErr w:type="gramStart"/>
            <w:r w:rsidRPr="002F78FA">
              <w:t>OpenModelOperation</w:t>
            </w:r>
            <w:proofErr w:type="spellEnd"/>
            <w:r w:rsidRPr="002F78FA">
              <w:t>::</w:t>
            </w:r>
            <w:proofErr w:type="gramEnd"/>
            <w:r w:rsidR="00C67E2D" w:rsidRPr="002F78FA">
              <w:t>support</w:t>
            </w:r>
          </w:p>
        </w:tc>
        <w:tc>
          <w:tcPr>
            <w:tcW w:w="3615" w:type="dxa"/>
            <w:vMerge w:val="restart"/>
          </w:tcPr>
          <w:p w14:paraId="4D27167C" w14:textId="77777777" w:rsidR="00441BBA" w:rsidRDefault="00C67E2D" w:rsidP="00063E23">
            <w:pPr>
              <w:spacing w:beforeLines="80" w:before="192" w:afterLines="80" w:after="192"/>
              <w:rPr>
                <w:sz w:val="24"/>
              </w:rPr>
            </w:pPr>
            <w:r w:rsidRPr="002F78FA">
              <w:t>“</w:t>
            </w:r>
            <w:proofErr w:type="gramStart"/>
            <w:r w:rsidRPr="002F78FA">
              <w:t>if</w:t>
            </w:r>
            <w:proofErr w:type="gramEnd"/>
            <w:r w:rsidRPr="002F78FA">
              <w:t xml:space="preserve">-feature” </w:t>
            </w:r>
            <w:proofErr w:type="spellStart"/>
            <w:r w:rsidRPr="002F78FA">
              <w:t>substatement</w:t>
            </w:r>
            <w:proofErr w:type="spellEnd"/>
          </w:p>
        </w:tc>
        <w:tc>
          <w:tcPr>
            <w:tcW w:w="3532" w:type="dxa"/>
            <w:vMerge w:val="restart"/>
          </w:tcPr>
          <w:p w14:paraId="6F96713B" w14:textId="77777777" w:rsidR="00441BBA" w:rsidRDefault="00C67E2D">
            <w:pPr>
              <w:spacing w:beforeLines="80" w:before="192" w:afterLines="80" w:after="192"/>
              <w:rPr>
                <w:sz w:val="24"/>
              </w:rPr>
            </w:pPr>
            <w:r w:rsidRPr="002F78FA">
              <w:t xml:space="preserve">Support and condition belong together. If the “support” is conditional, then the “condition” explains the conditions under which the class </w:t>
            </w:r>
            <w:proofErr w:type="gramStart"/>
            <w:r w:rsidRPr="002F78FA">
              <w:t>has to</w:t>
            </w:r>
            <w:proofErr w:type="gramEnd"/>
            <w:r w:rsidRPr="002F78FA">
              <w:t xml:space="preserve"> be supported.</w:t>
            </w:r>
          </w:p>
        </w:tc>
      </w:tr>
      <w:tr w:rsidR="00C67E2D" w:rsidRPr="002F78FA" w14:paraId="1E5109A0" w14:textId="77777777" w:rsidTr="00A234A7">
        <w:trPr>
          <w:cantSplit/>
          <w:tblHeader w:val="0"/>
        </w:trPr>
        <w:tc>
          <w:tcPr>
            <w:tcW w:w="2429" w:type="dxa"/>
          </w:tcPr>
          <w:p w14:paraId="29A49FC4" w14:textId="77777777" w:rsidR="00C67E2D" w:rsidRPr="002F78FA" w:rsidRDefault="004B46B6" w:rsidP="00EA6FC9">
            <w:pPr>
              <w:spacing w:beforeLines="80" w:before="192" w:afterLines="80" w:after="192"/>
            </w:pPr>
            <w:proofErr w:type="spellStart"/>
            <w:proofErr w:type="gramStart"/>
            <w:r w:rsidRPr="002F78FA">
              <w:t>OpenModelOperation</w:t>
            </w:r>
            <w:proofErr w:type="spellEnd"/>
            <w:r w:rsidRPr="002F78FA">
              <w:t>::</w:t>
            </w:r>
            <w:proofErr w:type="gramEnd"/>
            <w:r w:rsidR="00C67E2D" w:rsidRPr="002F78FA">
              <w:t>condition</w:t>
            </w:r>
          </w:p>
        </w:tc>
        <w:tc>
          <w:tcPr>
            <w:tcW w:w="3615" w:type="dxa"/>
            <w:vMerge/>
          </w:tcPr>
          <w:p w14:paraId="2B91DFDF" w14:textId="77777777" w:rsidR="00EA6FC9" w:rsidRDefault="00EA6FC9">
            <w:pPr>
              <w:spacing w:beforeLines="80" w:before="192" w:afterLines="80" w:after="192"/>
              <w:rPr>
                <w:sz w:val="24"/>
              </w:rPr>
            </w:pPr>
          </w:p>
        </w:tc>
        <w:tc>
          <w:tcPr>
            <w:tcW w:w="3532" w:type="dxa"/>
            <w:vMerge/>
          </w:tcPr>
          <w:p w14:paraId="1646344C" w14:textId="77777777" w:rsidR="00EA6FC9" w:rsidRDefault="00EA6FC9">
            <w:pPr>
              <w:spacing w:beforeLines="80" w:before="192" w:afterLines="80" w:after="192"/>
              <w:rPr>
                <w:sz w:val="24"/>
              </w:rPr>
            </w:pPr>
          </w:p>
        </w:tc>
      </w:tr>
    </w:tbl>
    <w:p w14:paraId="25EAF394" w14:textId="77777777" w:rsidR="00834E43" w:rsidRPr="00AD26A3" w:rsidRDefault="00834E43" w:rsidP="00834E43">
      <w:pPr>
        <w:rPr>
          <w:szCs w:val="24"/>
        </w:rPr>
      </w:pPr>
    </w:p>
    <w:p w14:paraId="418F2DF0" w14:textId="20150E29" w:rsidR="00834E43" w:rsidRDefault="00834E43" w:rsidP="008759DF">
      <w:pPr>
        <w:pStyle w:val="TableCaption"/>
      </w:pPr>
      <w:bookmarkStart w:id="820" w:name="_Ref476731387"/>
      <w:bookmarkStart w:id="821" w:name="_Toc516067337"/>
      <w:bookmarkStart w:id="822" w:name="_Toc531166662"/>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20</w:t>
      </w:r>
      <w:r w:rsidR="00991E2B">
        <w:fldChar w:fldCharType="end"/>
      </w:r>
      <w:bookmarkEnd w:id="820"/>
      <w:r>
        <w:t xml:space="preserve">: </w:t>
      </w:r>
      <w:r w:rsidR="009E5061">
        <w:t>Interface/</w:t>
      </w:r>
      <w:r>
        <w:t>Operation Mapping Example</w:t>
      </w:r>
      <w:bookmarkEnd w:id="821"/>
      <w:bookmarkEnd w:id="822"/>
    </w:p>
    <w:tbl>
      <w:tblPr>
        <w:tblStyle w:val="Tabellenraster"/>
        <w:tblW w:w="0" w:type="auto"/>
        <w:tblLayout w:type="fixed"/>
        <w:tblLook w:val="04A0" w:firstRow="1" w:lastRow="0" w:firstColumn="1" w:lastColumn="0" w:noHBand="0" w:noVBand="1"/>
      </w:tblPr>
      <w:tblGrid>
        <w:gridCol w:w="4181"/>
        <w:gridCol w:w="5319"/>
      </w:tblGrid>
      <w:tr w:rsidR="00834E43" w14:paraId="2DE50B5C" w14:textId="77777777" w:rsidTr="005C007B">
        <w:trPr>
          <w:cantSplit/>
          <w:tblHeader w:val="0"/>
        </w:trPr>
        <w:tc>
          <w:tcPr>
            <w:tcW w:w="4181" w:type="dxa"/>
          </w:tcPr>
          <w:p w14:paraId="2CE21A5E" w14:textId="77777777" w:rsidR="00834E43" w:rsidRDefault="00E31C91" w:rsidP="00AD5F44">
            <w:pPr>
              <w:jc w:val="center"/>
            </w:pPr>
            <w:r>
              <w:rPr>
                <w:noProof/>
                <w:lang w:val="de-DE" w:eastAsia="de-DE"/>
              </w:rPr>
              <w:drawing>
                <wp:inline distT="0" distB="0" distL="0" distR="0" wp14:anchorId="0616C166" wp14:editId="32060A8C">
                  <wp:extent cx="2533319" cy="1759755"/>
                  <wp:effectExtent l="19050" t="0" r="331" b="0"/>
                  <wp:docPr id="26"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srcRect/>
                          <a:stretch>
                            <a:fillRect/>
                          </a:stretch>
                        </pic:blipFill>
                        <pic:spPr bwMode="auto">
                          <a:xfrm>
                            <a:off x="0" y="0"/>
                            <a:ext cx="2536167" cy="1761733"/>
                          </a:xfrm>
                          <a:prstGeom prst="rect">
                            <a:avLst/>
                          </a:prstGeom>
                          <a:noFill/>
                          <a:ln w="9525">
                            <a:noFill/>
                            <a:miter lim="800000"/>
                            <a:headEnd/>
                            <a:tailEnd/>
                          </a:ln>
                        </pic:spPr>
                      </pic:pic>
                    </a:graphicData>
                  </a:graphic>
                </wp:inline>
              </w:drawing>
            </w:r>
          </w:p>
        </w:tc>
        <w:tc>
          <w:tcPr>
            <w:tcW w:w="5319" w:type="dxa"/>
          </w:tcPr>
          <w:p w14:paraId="791A5B3E" w14:textId="77777777" w:rsidR="006715CD" w:rsidRDefault="006715CD" w:rsidP="006715CD">
            <w:pPr>
              <w:tabs>
                <w:tab w:val="left" w:pos="315"/>
                <w:tab w:val="left" w:pos="599"/>
                <w:tab w:val="left" w:pos="904"/>
              </w:tabs>
              <w:rPr>
                <w:sz w:val="20"/>
                <w:szCs w:val="20"/>
              </w:rPr>
            </w:pPr>
            <w:r w:rsidRPr="006715CD">
              <w:rPr>
                <w:sz w:val="20"/>
                <w:szCs w:val="20"/>
              </w:rPr>
              <w:t xml:space="preserve">module </w:t>
            </w:r>
            <w:r>
              <w:rPr>
                <w:sz w:val="20"/>
                <w:szCs w:val="20"/>
              </w:rPr>
              <w:t>o</w:t>
            </w:r>
            <w:r w:rsidRPr="006715CD">
              <w:rPr>
                <w:sz w:val="20"/>
                <w:szCs w:val="20"/>
              </w:rPr>
              <w:t>pen</w:t>
            </w:r>
            <w:r>
              <w:rPr>
                <w:sz w:val="20"/>
                <w:szCs w:val="20"/>
              </w:rPr>
              <w:t>-m</w:t>
            </w:r>
            <w:r w:rsidRPr="006715CD">
              <w:rPr>
                <w:sz w:val="20"/>
                <w:szCs w:val="20"/>
              </w:rPr>
              <w:t>odel</w:t>
            </w:r>
            <w:r>
              <w:rPr>
                <w:sz w:val="20"/>
                <w:szCs w:val="20"/>
              </w:rPr>
              <w:t>-</w:t>
            </w:r>
            <w:proofErr w:type="spellStart"/>
            <w:r>
              <w:rPr>
                <w:sz w:val="20"/>
                <w:szCs w:val="20"/>
              </w:rPr>
              <w:t>uml</w:t>
            </w:r>
            <w:proofErr w:type="spellEnd"/>
            <w:r>
              <w:rPr>
                <w:sz w:val="20"/>
                <w:szCs w:val="20"/>
              </w:rPr>
              <w:t>-y</w:t>
            </w:r>
            <w:r w:rsidRPr="006715CD">
              <w:rPr>
                <w:sz w:val="20"/>
                <w:szCs w:val="20"/>
              </w:rPr>
              <w:t>ang</w:t>
            </w:r>
            <w:r>
              <w:rPr>
                <w:sz w:val="20"/>
                <w:szCs w:val="20"/>
              </w:rPr>
              <w:t>-m</w:t>
            </w:r>
            <w:r w:rsidRPr="006715CD">
              <w:rPr>
                <w:sz w:val="20"/>
                <w:szCs w:val="20"/>
              </w:rPr>
              <w:t>apping</w:t>
            </w:r>
            <w:r>
              <w:rPr>
                <w:sz w:val="20"/>
                <w:szCs w:val="20"/>
              </w:rPr>
              <w:t>-g</w:t>
            </w:r>
            <w:r w:rsidRPr="006715CD">
              <w:rPr>
                <w:sz w:val="20"/>
                <w:szCs w:val="20"/>
              </w:rPr>
              <w:t>uidelines</w:t>
            </w:r>
            <w:r>
              <w:rPr>
                <w:sz w:val="20"/>
                <w:szCs w:val="20"/>
              </w:rPr>
              <w:t xml:space="preserve"> </w:t>
            </w:r>
            <w:r w:rsidRPr="006715CD">
              <w:rPr>
                <w:sz w:val="20"/>
                <w:szCs w:val="20"/>
              </w:rPr>
              <w:t>{</w:t>
            </w:r>
            <w:r>
              <w:rPr>
                <w:sz w:val="20"/>
                <w:szCs w:val="20"/>
              </w:rPr>
              <w:br/>
            </w:r>
            <w:r w:rsidR="0005249D">
              <w:rPr>
                <w:sz w:val="20"/>
                <w:szCs w:val="20"/>
              </w:rPr>
              <w:tab/>
            </w:r>
            <w:r w:rsidRPr="006715CD">
              <w:rPr>
                <w:sz w:val="20"/>
                <w:szCs w:val="20"/>
              </w:rPr>
              <w:t>&lt;yang-version statement&gt;</w:t>
            </w:r>
            <w:r w:rsidR="0005249D">
              <w:rPr>
                <w:sz w:val="20"/>
                <w:szCs w:val="20"/>
              </w:rPr>
              <w:br/>
            </w:r>
            <w:r w:rsidR="0005249D">
              <w:rPr>
                <w:sz w:val="20"/>
                <w:szCs w:val="20"/>
              </w:rPr>
              <w:tab/>
            </w:r>
            <w:r w:rsidRPr="006715CD">
              <w:rPr>
                <w:sz w:val="20"/>
                <w:szCs w:val="20"/>
              </w:rPr>
              <w:t>&lt;namespace statement&gt;</w:t>
            </w:r>
            <w:r w:rsidR="0005249D">
              <w:rPr>
                <w:sz w:val="20"/>
                <w:szCs w:val="20"/>
              </w:rPr>
              <w:br/>
            </w:r>
            <w:r w:rsidR="0005249D">
              <w:rPr>
                <w:sz w:val="20"/>
                <w:szCs w:val="20"/>
              </w:rPr>
              <w:tab/>
            </w:r>
            <w:r w:rsidR="005C007B" w:rsidRPr="005C007B">
              <w:rPr>
                <w:sz w:val="20"/>
                <w:szCs w:val="20"/>
              </w:rPr>
              <w:t>prefix "</w:t>
            </w:r>
            <w:proofErr w:type="spellStart"/>
            <w:r w:rsidR="005C007B">
              <w:rPr>
                <w:sz w:val="20"/>
                <w:szCs w:val="20"/>
              </w:rPr>
              <w:t>mapg</w:t>
            </w:r>
            <w:proofErr w:type="spellEnd"/>
            <w:r w:rsidR="005C007B" w:rsidRPr="005C007B">
              <w:rPr>
                <w:sz w:val="20"/>
                <w:szCs w:val="20"/>
              </w:rPr>
              <w:t>";</w:t>
            </w:r>
            <w:r w:rsidR="0005249D">
              <w:rPr>
                <w:sz w:val="20"/>
                <w:szCs w:val="20"/>
              </w:rPr>
              <w:br/>
            </w:r>
            <w:r w:rsidR="0005249D">
              <w:rPr>
                <w:sz w:val="20"/>
                <w:szCs w:val="20"/>
              </w:rPr>
              <w:tab/>
            </w:r>
            <w:r w:rsidRPr="006715CD">
              <w:rPr>
                <w:sz w:val="20"/>
                <w:szCs w:val="20"/>
              </w:rPr>
              <w:t>&lt;import statements&gt;</w:t>
            </w:r>
            <w:r w:rsidR="0005249D">
              <w:rPr>
                <w:sz w:val="20"/>
                <w:szCs w:val="20"/>
              </w:rPr>
              <w:br/>
            </w:r>
            <w:r w:rsidR="0005249D">
              <w:rPr>
                <w:sz w:val="20"/>
                <w:szCs w:val="20"/>
              </w:rPr>
              <w:tab/>
            </w:r>
            <w:r w:rsidRPr="006715CD">
              <w:rPr>
                <w:sz w:val="20"/>
                <w:szCs w:val="20"/>
              </w:rPr>
              <w:t xml:space="preserve">include </w:t>
            </w:r>
            <w:r w:rsidR="005C007B">
              <w:rPr>
                <w:sz w:val="20"/>
                <w:szCs w:val="20"/>
              </w:rPr>
              <w:t>“interface-a”</w:t>
            </w:r>
            <w:r w:rsidR="005305ED">
              <w:rPr>
                <w:sz w:val="20"/>
                <w:szCs w:val="20"/>
              </w:rPr>
              <w:t xml:space="preserve"> {</w:t>
            </w:r>
            <w:r w:rsidR="005305ED">
              <w:rPr>
                <w:sz w:val="20"/>
                <w:szCs w:val="20"/>
              </w:rPr>
              <w:br/>
            </w:r>
            <w:r w:rsidR="005305ED">
              <w:rPr>
                <w:sz w:val="20"/>
                <w:szCs w:val="20"/>
              </w:rPr>
              <w:tab/>
            </w:r>
            <w:r w:rsidR="005305ED">
              <w:rPr>
                <w:sz w:val="20"/>
                <w:szCs w:val="20"/>
              </w:rPr>
              <w:tab/>
              <w:t>…;</w:t>
            </w:r>
            <w:r w:rsidR="005305ED">
              <w:rPr>
                <w:sz w:val="20"/>
                <w:szCs w:val="20"/>
              </w:rPr>
              <w:br/>
            </w:r>
            <w:r w:rsidR="005305ED">
              <w:rPr>
                <w:sz w:val="20"/>
                <w:szCs w:val="20"/>
              </w:rPr>
              <w:tab/>
              <w:t>}</w:t>
            </w:r>
            <w:r w:rsidR="005305ED">
              <w:rPr>
                <w:sz w:val="20"/>
                <w:szCs w:val="20"/>
              </w:rPr>
              <w:br/>
            </w:r>
            <w:r w:rsidR="005305ED">
              <w:rPr>
                <w:sz w:val="20"/>
                <w:szCs w:val="20"/>
              </w:rPr>
              <w:tab/>
            </w:r>
            <w:r w:rsidRPr="006715CD">
              <w:rPr>
                <w:sz w:val="20"/>
                <w:szCs w:val="20"/>
              </w:rPr>
              <w:t>&lt;organization statement&gt;</w:t>
            </w:r>
            <w:r w:rsidR="005C007B">
              <w:rPr>
                <w:sz w:val="20"/>
                <w:szCs w:val="20"/>
              </w:rPr>
              <w:br/>
            </w:r>
            <w:r w:rsidR="005305ED">
              <w:rPr>
                <w:sz w:val="20"/>
                <w:szCs w:val="20"/>
              </w:rPr>
              <w:tab/>
            </w:r>
            <w:r w:rsidRPr="006715CD">
              <w:rPr>
                <w:sz w:val="20"/>
                <w:szCs w:val="20"/>
              </w:rPr>
              <w:t>&lt;contact statement&gt;</w:t>
            </w:r>
            <w:r w:rsidR="005C007B">
              <w:rPr>
                <w:sz w:val="20"/>
                <w:szCs w:val="20"/>
              </w:rPr>
              <w:br/>
            </w:r>
            <w:r w:rsidR="005305ED">
              <w:rPr>
                <w:sz w:val="20"/>
                <w:szCs w:val="20"/>
              </w:rPr>
              <w:tab/>
            </w:r>
            <w:r w:rsidRPr="006715CD">
              <w:rPr>
                <w:sz w:val="20"/>
                <w:szCs w:val="20"/>
              </w:rPr>
              <w:t>&lt;description statement&gt;</w:t>
            </w:r>
            <w:r w:rsidR="005C007B">
              <w:rPr>
                <w:sz w:val="20"/>
                <w:szCs w:val="20"/>
              </w:rPr>
              <w:br/>
            </w:r>
            <w:r w:rsidR="005305ED">
              <w:rPr>
                <w:sz w:val="20"/>
                <w:szCs w:val="20"/>
              </w:rPr>
              <w:tab/>
            </w:r>
            <w:r w:rsidRPr="006715CD">
              <w:rPr>
                <w:sz w:val="20"/>
                <w:szCs w:val="20"/>
              </w:rPr>
              <w:t>&lt;reference statement&gt;</w:t>
            </w:r>
            <w:r w:rsidR="005305ED">
              <w:rPr>
                <w:sz w:val="20"/>
                <w:szCs w:val="20"/>
              </w:rPr>
              <w:br/>
            </w:r>
            <w:r w:rsidR="005305ED">
              <w:rPr>
                <w:sz w:val="20"/>
                <w:szCs w:val="20"/>
              </w:rPr>
              <w:tab/>
              <w:t>…</w:t>
            </w:r>
            <w:r w:rsidR="005305ED">
              <w:rPr>
                <w:sz w:val="20"/>
                <w:szCs w:val="20"/>
              </w:rPr>
              <w:br/>
              <w:t>}</w:t>
            </w:r>
          </w:p>
          <w:p w14:paraId="032B443A" w14:textId="77777777" w:rsidR="00834E43" w:rsidRPr="00127393" w:rsidRDefault="00C66DA6" w:rsidP="000D5732">
            <w:pPr>
              <w:tabs>
                <w:tab w:val="left" w:pos="315"/>
                <w:tab w:val="left" w:pos="599"/>
                <w:tab w:val="left" w:pos="904"/>
              </w:tabs>
              <w:rPr>
                <w:sz w:val="20"/>
                <w:szCs w:val="20"/>
              </w:rPr>
            </w:pPr>
            <w:r w:rsidRPr="00C66DA6">
              <w:rPr>
                <w:sz w:val="20"/>
                <w:szCs w:val="20"/>
              </w:rPr>
              <w:t xml:space="preserve">submodule </w:t>
            </w:r>
            <w:r>
              <w:rPr>
                <w:sz w:val="20"/>
                <w:szCs w:val="20"/>
              </w:rPr>
              <w:t>i</w:t>
            </w:r>
            <w:r w:rsidR="00834E43">
              <w:rPr>
                <w:sz w:val="20"/>
                <w:szCs w:val="20"/>
              </w:rPr>
              <w:t>nterface</w:t>
            </w:r>
            <w:r>
              <w:rPr>
                <w:sz w:val="20"/>
                <w:szCs w:val="20"/>
              </w:rPr>
              <w:t>-a</w:t>
            </w:r>
            <w:r w:rsidR="00834E43" w:rsidRPr="00127393">
              <w:rPr>
                <w:sz w:val="20"/>
                <w:szCs w:val="20"/>
              </w:rPr>
              <w:t xml:space="preserve"> {</w:t>
            </w:r>
            <w:r w:rsidR="00834E43">
              <w:rPr>
                <w:sz w:val="20"/>
                <w:szCs w:val="20"/>
              </w:rPr>
              <w:br/>
            </w:r>
            <w:r w:rsidR="00D1539E">
              <w:rPr>
                <w:sz w:val="20"/>
                <w:szCs w:val="20"/>
              </w:rPr>
              <w:tab/>
            </w:r>
            <w:r w:rsidRPr="00C66DA6">
              <w:rPr>
                <w:sz w:val="20"/>
                <w:szCs w:val="20"/>
              </w:rPr>
              <w:t>&lt;yang-version statement&gt;</w:t>
            </w:r>
            <w:r>
              <w:rPr>
                <w:sz w:val="20"/>
                <w:szCs w:val="20"/>
              </w:rPr>
              <w:br/>
            </w:r>
            <w:r w:rsidR="00D1539E">
              <w:rPr>
                <w:sz w:val="20"/>
                <w:szCs w:val="20"/>
              </w:rPr>
              <w:tab/>
            </w:r>
            <w:r w:rsidR="005C007B" w:rsidRPr="005C007B">
              <w:rPr>
                <w:sz w:val="20"/>
                <w:szCs w:val="20"/>
              </w:rPr>
              <w:t>belongs-to "</w:t>
            </w:r>
            <w:r w:rsidR="005C007B">
              <w:rPr>
                <w:sz w:val="20"/>
                <w:szCs w:val="20"/>
              </w:rPr>
              <w:t xml:space="preserve"> o</w:t>
            </w:r>
            <w:r w:rsidR="005C007B" w:rsidRPr="006715CD">
              <w:rPr>
                <w:sz w:val="20"/>
                <w:szCs w:val="20"/>
              </w:rPr>
              <w:t>pen</w:t>
            </w:r>
            <w:r w:rsidR="005C007B">
              <w:rPr>
                <w:sz w:val="20"/>
                <w:szCs w:val="20"/>
              </w:rPr>
              <w:t>-m</w:t>
            </w:r>
            <w:r w:rsidR="005C007B" w:rsidRPr="006715CD">
              <w:rPr>
                <w:sz w:val="20"/>
                <w:szCs w:val="20"/>
              </w:rPr>
              <w:t>odel</w:t>
            </w:r>
            <w:r w:rsidR="005C007B">
              <w:rPr>
                <w:sz w:val="20"/>
                <w:szCs w:val="20"/>
              </w:rPr>
              <w:t>-</w:t>
            </w:r>
            <w:proofErr w:type="spellStart"/>
            <w:r w:rsidR="005C007B">
              <w:rPr>
                <w:sz w:val="20"/>
                <w:szCs w:val="20"/>
              </w:rPr>
              <w:t>uml</w:t>
            </w:r>
            <w:proofErr w:type="spellEnd"/>
            <w:r w:rsidR="005C007B">
              <w:rPr>
                <w:sz w:val="20"/>
                <w:szCs w:val="20"/>
              </w:rPr>
              <w:t>-y</w:t>
            </w:r>
            <w:r w:rsidR="005C007B" w:rsidRPr="006715CD">
              <w:rPr>
                <w:sz w:val="20"/>
                <w:szCs w:val="20"/>
              </w:rPr>
              <w:t>ang</w:t>
            </w:r>
            <w:r w:rsidR="005C007B">
              <w:rPr>
                <w:sz w:val="20"/>
                <w:szCs w:val="20"/>
              </w:rPr>
              <w:t>-m</w:t>
            </w:r>
            <w:r w:rsidR="005C007B" w:rsidRPr="006715CD">
              <w:rPr>
                <w:sz w:val="20"/>
                <w:szCs w:val="20"/>
              </w:rPr>
              <w:t>apping</w:t>
            </w:r>
            <w:r w:rsidR="005C007B">
              <w:rPr>
                <w:sz w:val="20"/>
                <w:szCs w:val="20"/>
              </w:rPr>
              <w:t>-g</w:t>
            </w:r>
            <w:r w:rsidR="005C007B" w:rsidRPr="006715CD">
              <w:rPr>
                <w:sz w:val="20"/>
                <w:szCs w:val="20"/>
              </w:rPr>
              <w:t>uidelines</w:t>
            </w:r>
            <w:r w:rsidR="005C007B" w:rsidRPr="005C007B">
              <w:rPr>
                <w:sz w:val="20"/>
                <w:szCs w:val="20"/>
              </w:rPr>
              <w:t>" {</w:t>
            </w:r>
            <w:r w:rsidR="005C007B">
              <w:rPr>
                <w:sz w:val="20"/>
                <w:szCs w:val="20"/>
              </w:rPr>
              <w:br/>
            </w:r>
            <w:r w:rsidR="005C007B">
              <w:rPr>
                <w:sz w:val="20"/>
                <w:szCs w:val="20"/>
              </w:rPr>
              <w:tab/>
            </w:r>
            <w:r w:rsidR="005C007B">
              <w:rPr>
                <w:sz w:val="20"/>
                <w:szCs w:val="20"/>
              </w:rPr>
              <w:tab/>
            </w:r>
            <w:r w:rsidR="005C007B" w:rsidRPr="005C007B">
              <w:rPr>
                <w:sz w:val="20"/>
                <w:szCs w:val="20"/>
              </w:rPr>
              <w:t>prefix "</w:t>
            </w:r>
            <w:proofErr w:type="spellStart"/>
            <w:r w:rsidR="005C007B">
              <w:rPr>
                <w:sz w:val="20"/>
                <w:szCs w:val="20"/>
              </w:rPr>
              <w:t>mapg</w:t>
            </w:r>
            <w:proofErr w:type="spellEnd"/>
            <w:r w:rsidR="005C007B" w:rsidRPr="005C007B">
              <w:rPr>
                <w:sz w:val="20"/>
                <w:szCs w:val="20"/>
              </w:rPr>
              <w:t>";</w:t>
            </w:r>
            <w:r w:rsidR="005C007B">
              <w:rPr>
                <w:sz w:val="20"/>
                <w:szCs w:val="20"/>
              </w:rPr>
              <w:br/>
            </w:r>
            <w:r w:rsidR="005C007B">
              <w:rPr>
                <w:sz w:val="20"/>
                <w:szCs w:val="20"/>
              </w:rPr>
              <w:tab/>
            </w:r>
            <w:r w:rsidR="005C007B" w:rsidRPr="005C007B">
              <w:rPr>
                <w:sz w:val="20"/>
                <w:szCs w:val="20"/>
              </w:rPr>
              <w:t>}</w:t>
            </w:r>
            <w:r w:rsidR="005C007B">
              <w:rPr>
                <w:sz w:val="20"/>
                <w:szCs w:val="20"/>
              </w:rPr>
              <w:br/>
            </w:r>
            <w:r w:rsidR="00D1539E">
              <w:rPr>
                <w:sz w:val="20"/>
                <w:szCs w:val="20"/>
              </w:rPr>
              <w:tab/>
            </w:r>
            <w:r w:rsidRPr="00C66DA6">
              <w:rPr>
                <w:sz w:val="20"/>
                <w:szCs w:val="20"/>
              </w:rPr>
              <w:t>&lt;import statements&gt;</w:t>
            </w:r>
            <w:r w:rsidR="000D5732">
              <w:rPr>
                <w:sz w:val="20"/>
                <w:szCs w:val="20"/>
              </w:rPr>
              <w:br/>
            </w:r>
            <w:r w:rsidR="00D1539E">
              <w:rPr>
                <w:sz w:val="20"/>
                <w:szCs w:val="20"/>
              </w:rPr>
              <w:tab/>
            </w:r>
            <w:r w:rsidRPr="00C66DA6">
              <w:rPr>
                <w:sz w:val="20"/>
                <w:szCs w:val="20"/>
              </w:rPr>
              <w:t>&lt;organization statement&gt;</w:t>
            </w:r>
            <w:r>
              <w:rPr>
                <w:sz w:val="20"/>
                <w:szCs w:val="20"/>
              </w:rPr>
              <w:br/>
            </w:r>
            <w:r w:rsidR="00D1539E">
              <w:rPr>
                <w:sz w:val="20"/>
                <w:szCs w:val="20"/>
              </w:rPr>
              <w:tab/>
            </w:r>
            <w:r w:rsidRPr="00C66DA6">
              <w:rPr>
                <w:sz w:val="20"/>
                <w:szCs w:val="20"/>
              </w:rPr>
              <w:t>&lt;contact statement&gt;</w:t>
            </w:r>
            <w:r>
              <w:rPr>
                <w:sz w:val="20"/>
                <w:szCs w:val="20"/>
              </w:rPr>
              <w:br/>
            </w:r>
            <w:r w:rsidR="00D1539E">
              <w:rPr>
                <w:sz w:val="20"/>
                <w:szCs w:val="20"/>
              </w:rPr>
              <w:tab/>
            </w:r>
            <w:r w:rsidRPr="00C66DA6">
              <w:rPr>
                <w:sz w:val="20"/>
                <w:szCs w:val="20"/>
              </w:rPr>
              <w:t>&lt;description statement&gt;</w:t>
            </w:r>
            <w:r>
              <w:rPr>
                <w:sz w:val="20"/>
                <w:szCs w:val="20"/>
              </w:rPr>
              <w:br/>
            </w:r>
            <w:r w:rsidR="00D1539E">
              <w:rPr>
                <w:sz w:val="20"/>
                <w:szCs w:val="20"/>
              </w:rPr>
              <w:tab/>
            </w:r>
            <w:r w:rsidRPr="00C66DA6">
              <w:rPr>
                <w:sz w:val="20"/>
                <w:szCs w:val="20"/>
              </w:rPr>
              <w:t>&lt;reference statement&gt;</w:t>
            </w:r>
            <w:r>
              <w:rPr>
                <w:sz w:val="20"/>
                <w:szCs w:val="20"/>
              </w:rPr>
              <w:br/>
            </w:r>
            <w:r w:rsidR="00D1539E">
              <w:rPr>
                <w:sz w:val="20"/>
                <w:szCs w:val="20"/>
              </w:rPr>
              <w:tab/>
            </w:r>
            <w:r w:rsidRPr="00C66DA6">
              <w:rPr>
                <w:sz w:val="20"/>
                <w:szCs w:val="20"/>
              </w:rPr>
              <w:t>&lt;revision statements&gt;</w:t>
            </w:r>
            <w:r w:rsidR="000D5732">
              <w:rPr>
                <w:sz w:val="20"/>
                <w:szCs w:val="20"/>
              </w:rPr>
              <w:br/>
            </w:r>
            <w:r w:rsidR="00834E43">
              <w:rPr>
                <w:sz w:val="20"/>
                <w:szCs w:val="20"/>
              </w:rPr>
              <w:tab/>
              <w:t>…</w:t>
            </w:r>
            <w:r w:rsidR="000D5732">
              <w:rPr>
                <w:sz w:val="20"/>
                <w:szCs w:val="20"/>
              </w:rPr>
              <w:br/>
            </w:r>
            <w:r w:rsidR="00834E43">
              <w:rPr>
                <w:sz w:val="20"/>
                <w:szCs w:val="20"/>
              </w:rPr>
              <w:tab/>
            </w:r>
            <w:proofErr w:type="spellStart"/>
            <w:r w:rsidR="00B259A5">
              <w:rPr>
                <w:sz w:val="20"/>
                <w:szCs w:val="20"/>
              </w:rPr>
              <w:t>rpc</w:t>
            </w:r>
            <w:proofErr w:type="spellEnd"/>
            <w:r w:rsidR="00834E43">
              <w:rPr>
                <w:sz w:val="20"/>
                <w:szCs w:val="20"/>
              </w:rPr>
              <w:t xml:space="preserve"> operation</w:t>
            </w:r>
            <w:r w:rsidR="00B259A5">
              <w:rPr>
                <w:sz w:val="20"/>
                <w:szCs w:val="20"/>
              </w:rPr>
              <w:t>-</w:t>
            </w:r>
            <w:r w:rsidR="00834E43">
              <w:rPr>
                <w:sz w:val="20"/>
                <w:szCs w:val="20"/>
              </w:rPr>
              <w:t>1 {</w:t>
            </w:r>
            <w:r w:rsidR="00834E43">
              <w:rPr>
                <w:sz w:val="20"/>
                <w:szCs w:val="20"/>
              </w:rPr>
              <w:br/>
            </w:r>
            <w:r w:rsidR="00834E43">
              <w:rPr>
                <w:sz w:val="20"/>
                <w:szCs w:val="20"/>
              </w:rPr>
              <w:tab/>
            </w:r>
            <w:r w:rsidR="00834E43">
              <w:rPr>
                <w:sz w:val="20"/>
                <w:szCs w:val="20"/>
              </w:rPr>
              <w:tab/>
              <w:t>…</w:t>
            </w:r>
            <w:r w:rsidR="00834E43">
              <w:rPr>
                <w:sz w:val="20"/>
                <w:szCs w:val="20"/>
              </w:rPr>
              <w:br/>
            </w:r>
            <w:r w:rsidR="00834E43">
              <w:rPr>
                <w:sz w:val="20"/>
                <w:szCs w:val="20"/>
              </w:rPr>
              <w:tab/>
              <w:t>}</w:t>
            </w:r>
            <w:r w:rsidR="00834E43">
              <w:rPr>
                <w:sz w:val="20"/>
                <w:szCs w:val="20"/>
              </w:rPr>
              <w:br/>
            </w:r>
            <w:r w:rsidR="00834E43">
              <w:rPr>
                <w:sz w:val="20"/>
                <w:szCs w:val="20"/>
              </w:rPr>
              <w:tab/>
            </w:r>
            <w:proofErr w:type="spellStart"/>
            <w:r w:rsidR="00B259A5">
              <w:rPr>
                <w:sz w:val="20"/>
                <w:szCs w:val="20"/>
              </w:rPr>
              <w:t>rpc</w:t>
            </w:r>
            <w:proofErr w:type="spellEnd"/>
            <w:r w:rsidR="00834E43">
              <w:rPr>
                <w:sz w:val="20"/>
                <w:szCs w:val="20"/>
              </w:rPr>
              <w:t xml:space="preserve"> operation</w:t>
            </w:r>
            <w:r w:rsidR="000D5732">
              <w:rPr>
                <w:sz w:val="20"/>
                <w:szCs w:val="20"/>
              </w:rPr>
              <w:t>-</w:t>
            </w:r>
            <w:r w:rsidR="00834E43">
              <w:rPr>
                <w:sz w:val="20"/>
                <w:szCs w:val="20"/>
              </w:rPr>
              <w:t>2 {</w:t>
            </w:r>
            <w:r w:rsidR="008858F5">
              <w:rPr>
                <w:sz w:val="20"/>
                <w:szCs w:val="20"/>
              </w:rPr>
              <w:br/>
            </w:r>
            <w:r w:rsidR="00834E43">
              <w:rPr>
                <w:sz w:val="20"/>
                <w:szCs w:val="20"/>
              </w:rPr>
              <w:tab/>
            </w:r>
            <w:r w:rsidR="00834E43">
              <w:rPr>
                <w:sz w:val="20"/>
                <w:szCs w:val="20"/>
              </w:rPr>
              <w:tab/>
              <w:t>…</w:t>
            </w:r>
            <w:r w:rsidR="00834E43">
              <w:rPr>
                <w:sz w:val="20"/>
                <w:szCs w:val="20"/>
              </w:rPr>
              <w:br/>
            </w:r>
            <w:r w:rsidR="00834E43">
              <w:rPr>
                <w:sz w:val="20"/>
                <w:szCs w:val="20"/>
              </w:rPr>
              <w:tab/>
              <w:t>}</w:t>
            </w:r>
            <w:r w:rsidR="00834E43">
              <w:rPr>
                <w:sz w:val="20"/>
                <w:szCs w:val="20"/>
              </w:rPr>
              <w:br/>
              <w:t>}</w:t>
            </w:r>
          </w:p>
        </w:tc>
      </w:tr>
    </w:tbl>
    <w:p w14:paraId="46F19B4B" w14:textId="77777777" w:rsidR="00B94A04" w:rsidRPr="00AD26A3" w:rsidRDefault="00B94A04">
      <w:pPr>
        <w:rPr>
          <w:szCs w:val="24"/>
        </w:rPr>
      </w:pPr>
    </w:p>
    <w:p w14:paraId="3DDF790B" w14:textId="220811D8" w:rsidR="00B94A04" w:rsidRDefault="00B94A04" w:rsidP="00B94A04">
      <w:pPr>
        <w:pStyle w:val="TableCaption"/>
      </w:pPr>
      <w:bookmarkStart w:id="823" w:name="_Toc516067338"/>
      <w:bookmarkStart w:id="824" w:name="_Toc531166663"/>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21</w:t>
      </w:r>
      <w:r w:rsidR="00991E2B">
        <w:fldChar w:fldCharType="end"/>
      </w:r>
      <w:r>
        <w:t>: Operation Exception Mapping Example</w:t>
      </w:r>
      <w:bookmarkEnd w:id="823"/>
      <w:bookmarkEnd w:id="824"/>
    </w:p>
    <w:tbl>
      <w:tblPr>
        <w:tblStyle w:val="Tabellenraster"/>
        <w:tblW w:w="0" w:type="auto"/>
        <w:tblLayout w:type="fixed"/>
        <w:tblLook w:val="04A0" w:firstRow="1" w:lastRow="0" w:firstColumn="1" w:lastColumn="0" w:noHBand="0" w:noVBand="1"/>
      </w:tblPr>
      <w:tblGrid>
        <w:gridCol w:w="4750"/>
        <w:gridCol w:w="4750"/>
      </w:tblGrid>
      <w:tr w:rsidR="00107FE7" w14:paraId="01D8AD55" w14:textId="77777777" w:rsidTr="00834E43">
        <w:trPr>
          <w:cantSplit/>
          <w:tblHeader w:val="0"/>
        </w:trPr>
        <w:tc>
          <w:tcPr>
            <w:tcW w:w="4750" w:type="dxa"/>
          </w:tcPr>
          <w:p w14:paraId="41336AF2" w14:textId="77777777" w:rsidR="00107FE7" w:rsidRPr="00D1539E" w:rsidRDefault="00A726C4" w:rsidP="000F0C77">
            <w:pPr>
              <w:spacing w:before="80" w:after="80"/>
              <w:rPr>
                <w:noProof/>
                <w:lang w:eastAsia="de-DE"/>
              </w:rPr>
            </w:pPr>
            <w:r>
              <w:rPr>
                <w:noProof/>
                <w:sz w:val="24"/>
                <w:lang w:val="de-DE" w:eastAsia="de-DE"/>
              </w:rPr>
              <w:pict w14:anchorId="2CCF61F2">
                <v:shape id="_x0000_i1027" type="#_x0000_t75" style="width:222.75pt;height:461.25pt">
                  <v:imagedata r:id="rId73" o:title="CoreModelExceptions"/>
                </v:shape>
              </w:pict>
            </w:r>
          </w:p>
        </w:tc>
        <w:tc>
          <w:tcPr>
            <w:tcW w:w="4750" w:type="dxa"/>
          </w:tcPr>
          <w:p w14:paraId="6C9A987C" w14:textId="77777777" w:rsidR="00107FE7" w:rsidRDefault="00476AF3" w:rsidP="000F0C77">
            <w:pPr>
              <w:tabs>
                <w:tab w:val="left" w:pos="315"/>
                <w:tab w:val="left" w:pos="599"/>
                <w:tab w:val="left" w:pos="904"/>
              </w:tabs>
              <w:spacing w:before="80" w:after="80"/>
              <w:rPr>
                <w:sz w:val="20"/>
                <w:szCs w:val="20"/>
              </w:rPr>
            </w:pPr>
            <w:r w:rsidRPr="00476AF3">
              <w:rPr>
                <w:sz w:val="20"/>
                <w:szCs w:val="20"/>
                <w:highlight w:val="yellow"/>
              </w:rPr>
              <w:t>??</w:t>
            </w:r>
          </w:p>
        </w:tc>
      </w:tr>
    </w:tbl>
    <w:p w14:paraId="707E5916" w14:textId="77777777" w:rsidR="002B7DFC" w:rsidRPr="00AD26A3" w:rsidRDefault="002B7DFC" w:rsidP="002B7DFC">
      <w:pPr>
        <w:rPr>
          <w:szCs w:val="24"/>
        </w:rPr>
      </w:pPr>
    </w:p>
    <w:p w14:paraId="3A2C9E93" w14:textId="77777777" w:rsidR="002B7DFC" w:rsidRDefault="002B7DFC" w:rsidP="009B6F01">
      <w:pPr>
        <w:pStyle w:val="berschrift2"/>
      </w:pPr>
      <w:bookmarkStart w:id="825" w:name="_Toc516067381"/>
      <w:bookmarkStart w:id="826" w:name="_Toc531166602"/>
      <w:r w:rsidRPr="002B7DFC">
        <w:t>Mapping of Operation Parameters</w:t>
      </w:r>
      <w:bookmarkEnd w:id="825"/>
      <w:bookmarkEnd w:id="826"/>
    </w:p>
    <w:p w14:paraId="5CCC4870" w14:textId="77777777" w:rsidR="002B7DFC" w:rsidRPr="00AD26A3" w:rsidRDefault="002B7DFC" w:rsidP="002B7DFC">
      <w:pPr>
        <w:rPr>
          <w:szCs w:val="24"/>
        </w:rPr>
      </w:pPr>
    </w:p>
    <w:p w14:paraId="2403E521" w14:textId="00C0C69C" w:rsidR="00F70C2E" w:rsidRDefault="00F70C2E" w:rsidP="008759DF">
      <w:pPr>
        <w:pStyle w:val="TableCaption"/>
      </w:pPr>
      <w:bookmarkStart w:id="827" w:name="_Toc420597478"/>
      <w:bookmarkStart w:id="828" w:name="_Toc516067339"/>
      <w:bookmarkStart w:id="829" w:name="_Toc531166664"/>
      <w:r>
        <w:t xml:space="preserve">Table </w:t>
      </w:r>
      <w:r w:rsidR="00991E2B">
        <w:fldChar w:fldCharType="begin"/>
      </w:r>
      <w:r w:rsidR="00A0446F">
        <w:instrText xml:space="preserve"> STYLEREF 1 \s </w:instrText>
      </w:r>
      <w:r w:rsidR="00991E2B">
        <w:fldChar w:fldCharType="separate"/>
      </w:r>
      <w:r w:rsidR="00261E05">
        <w:rPr>
          <w:noProof/>
        </w:rPr>
        <w:t>5</w:t>
      </w:r>
      <w:r w:rsidR="00991E2B">
        <w:fldChar w:fldCharType="end"/>
      </w:r>
      <w:r>
        <w:t>.</w:t>
      </w:r>
      <w:r w:rsidR="00991E2B">
        <w:fldChar w:fldCharType="begin"/>
      </w:r>
      <w:r w:rsidR="00A0446F">
        <w:instrText xml:space="preserve"> SEQ Table \* ARABIC \s 1 </w:instrText>
      </w:r>
      <w:r w:rsidR="00991E2B">
        <w:fldChar w:fldCharType="separate"/>
      </w:r>
      <w:r w:rsidR="00261E05">
        <w:rPr>
          <w:noProof/>
        </w:rPr>
        <w:t>22</w:t>
      </w:r>
      <w:r w:rsidR="00991E2B">
        <w:fldChar w:fldCharType="end"/>
      </w:r>
      <w:r>
        <w:t>: Parameter Mapping</w:t>
      </w:r>
      <w:bookmarkEnd w:id="827"/>
      <w:bookmarkEnd w:id="828"/>
      <w:bookmarkEnd w:id="829"/>
    </w:p>
    <w:tbl>
      <w:tblPr>
        <w:tblStyle w:val="Tabellenraster"/>
        <w:tblW w:w="0" w:type="auto"/>
        <w:tblLook w:val="04A0" w:firstRow="1" w:lastRow="0" w:firstColumn="1" w:lastColumn="0" w:noHBand="0" w:noVBand="1"/>
      </w:tblPr>
      <w:tblGrid>
        <w:gridCol w:w="2756"/>
        <w:gridCol w:w="3467"/>
        <w:gridCol w:w="3353"/>
      </w:tblGrid>
      <w:tr w:rsidR="00A652F6" w:rsidRPr="00AD26A3" w14:paraId="12B2130F" w14:textId="77777777" w:rsidTr="003D39A3">
        <w:trPr>
          <w:cantSplit/>
        </w:trPr>
        <w:tc>
          <w:tcPr>
            <w:tcW w:w="9576" w:type="dxa"/>
            <w:gridSpan w:val="3"/>
            <w:shd w:val="clear" w:color="auto" w:fill="BAE3A7" w:themeFill="accent5" w:themeFillTint="66"/>
          </w:tcPr>
          <w:p w14:paraId="4479E0CE" w14:textId="77777777" w:rsidR="00A652F6" w:rsidRPr="00AD26A3" w:rsidRDefault="00A652F6" w:rsidP="00AD26A3">
            <w:pPr>
              <w:spacing w:before="80" w:after="80"/>
              <w:jc w:val="center"/>
              <w:rPr>
                <w:rFonts w:cs="Times New Roman"/>
              </w:rPr>
            </w:pPr>
            <w:r w:rsidRPr="00AD26A3">
              <w:rPr>
                <w:rFonts w:cs="Times New Roman"/>
              </w:rPr>
              <w:t>Operation Parameters</w:t>
            </w:r>
            <w:r w:rsidR="003D39A3" w:rsidRPr="00AD26A3">
              <w:rPr>
                <w:rFonts w:cs="Times New Roman"/>
              </w:rPr>
              <w:t xml:space="preserve"> </w:t>
            </w:r>
            <w:r w:rsidR="003D39A3" w:rsidRPr="00AD26A3">
              <w:rPr>
                <w:rFonts w:cs="Times New Roman"/>
              </w:rPr>
              <w:sym w:font="Wingdings" w:char="F0E0"/>
            </w:r>
            <w:r w:rsidR="003D39A3" w:rsidRPr="00AD26A3">
              <w:rPr>
                <w:rFonts w:cs="Times New Roman"/>
              </w:rPr>
              <w:t xml:space="preserve"> “input” </w:t>
            </w:r>
            <w:proofErr w:type="spellStart"/>
            <w:r w:rsidR="003D39A3" w:rsidRPr="00AD26A3">
              <w:rPr>
                <w:rFonts w:cs="Times New Roman"/>
              </w:rPr>
              <w:t>substatement</w:t>
            </w:r>
            <w:proofErr w:type="spellEnd"/>
            <w:r w:rsidR="003D39A3" w:rsidRPr="00AD26A3">
              <w:rPr>
                <w:rFonts w:cs="Times New Roman"/>
              </w:rPr>
              <w:t xml:space="preserve"> or “output” </w:t>
            </w:r>
            <w:proofErr w:type="spellStart"/>
            <w:r w:rsidR="003D39A3" w:rsidRPr="00AD26A3">
              <w:rPr>
                <w:rFonts w:cs="Times New Roman"/>
              </w:rPr>
              <w:t>substatement</w:t>
            </w:r>
            <w:proofErr w:type="spellEnd"/>
          </w:p>
        </w:tc>
      </w:tr>
      <w:tr w:rsidR="00A652F6" w:rsidRPr="00AD26A3" w14:paraId="3EA8F656" w14:textId="77777777" w:rsidTr="0016321E">
        <w:trPr>
          <w:cantSplit/>
        </w:trPr>
        <w:tc>
          <w:tcPr>
            <w:tcW w:w="2587" w:type="dxa"/>
            <w:shd w:val="clear" w:color="auto" w:fill="EEF1A5" w:themeFill="accent2" w:themeFillTint="66"/>
          </w:tcPr>
          <w:p w14:paraId="5491E038" w14:textId="77777777" w:rsidR="00A652F6" w:rsidRPr="00AD26A3" w:rsidRDefault="00A652F6" w:rsidP="00AD26A3">
            <w:pPr>
              <w:spacing w:before="80" w:after="80"/>
              <w:rPr>
                <w:rFonts w:cs="Times New Roman"/>
              </w:rPr>
            </w:pPr>
            <w:r w:rsidRPr="00AD26A3">
              <w:rPr>
                <w:rFonts w:cs="Times New Roman"/>
              </w:rPr>
              <w:t>UML Artifact</w:t>
            </w:r>
          </w:p>
        </w:tc>
        <w:tc>
          <w:tcPr>
            <w:tcW w:w="3545" w:type="dxa"/>
            <w:shd w:val="clear" w:color="auto" w:fill="7BEFFF" w:themeFill="accent1" w:themeFillTint="66"/>
          </w:tcPr>
          <w:p w14:paraId="7B539FE7" w14:textId="77777777" w:rsidR="00A652F6" w:rsidRPr="00AD26A3" w:rsidRDefault="00A652F6" w:rsidP="00AD26A3">
            <w:pPr>
              <w:spacing w:before="80" w:after="80"/>
              <w:rPr>
                <w:rFonts w:cs="Times New Roman"/>
              </w:rPr>
            </w:pPr>
            <w:r w:rsidRPr="00AD26A3">
              <w:rPr>
                <w:rFonts w:cs="Times New Roman"/>
              </w:rPr>
              <w:t>YANG Artifact</w:t>
            </w:r>
          </w:p>
        </w:tc>
        <w:tc>
          <w:tcPr>
            <w:tcW w:w="3444" w:type="dxa"/>
            <w:shd w:val="clear" w:color="auto" w:fill="D9D9D9" w:themeFill="background1" w:themeFillShade="D9"/>
          </w:tcPr>
          <w:p w14:paraId="522A5FC5" w14:textId="77777777" w:rsidR="00A652F6" w:rsidRPr="00AD26A3" w:rsidRDefault="00A652F6" w:rsidP="00AD26A3">
            <w:pPr>
              <w:spacing w:before="80" w:after="80"/>
              <w:rPr>
                <w:rFonts w:cs="Times New Roman"/>
              </w:rPr>
            </w:pPr>
            <w:r w:rsidRPr="00AD26A3">
              <w:rPr>
                <w:rFonts w:cs="Times New Roman"/>
              </w:rPr>
              <w:t>Comments</w:t>
            </w:r>
          </w:p>
        </w:tc>
      </w:tr>
      <w:tr w:rsidR="0036126B" w:rsidRPr="00AD26A3" w14:paraId="5F6FA5A0" w14:textId="77777777" w:rsidTr="0076700B">
        <w:trPr>
          <w:cantSplit/>
          <w:tblHeader w:val="0"/>
        </w:trPr>
        <w:tc>
          <w:tcPr>
            <w:tcW w:w="2587" w:type="dxa"/>
          </w:tcPr>
          <w:p w14:paraId="72FF1F0D" w14:textId="77777777" w:rsidR="0036126B" w:rsidRPr="00AD26A3" w:rsidRDefault="0036126B" w:rsidP="00AD26A3">
            <w:pPr>
              <w:spacing w:before="80" w:after="80"/>
              <w:rPr>
                <w:rFonts w:cs="Times New Roman"/>
              </w:rPr>
            </w:pPr>
            <w:r w:rsidRPr="00AD26A3">
              <w:rPr>
                <w:rFonts w:cs="Times New Roman"/>
                <w:lang w:val="en-GB"/>
              </w:rPr>
              <w:lastRenderedPageBreak/>
              <w:t>documentation</w:t>
            </w:r>
            <w:r w:rsidR="008752B1" w:rsidRPr="00AD26A3">
              <w:rPr>
                <w:rFonts w:cs="Times New Roman"/>
              </w:rPr>
              <w:t xml:space="preserve"> “Applied comments”</w:t>
            </w:r>
            <w:r w:rsidRPr="00AD26A3">
              <w:rPr>
                <w:rFonts w:cs="Times New Roman"/>
              </w:rPr>
              <w:br/>
              <w:t>(carried in XMI as “</w:t>
            </w:r>
            <w:proofErr w:type="spellStart"/>
            <w:r w:rsidRPr="00AD26A3">
              <w:rPr>
                <w:rFonts w:cs="Times New Roman"/>
              </w:rPr>
              <w:t>ownedComment</w:t>
            </w:r>
            <w:proofErr w:type="spellEnd"/>
            <w:r w:rsidRPr="00AD26A3">
              <w:rPr>
                <w:rFonts w:cs="Times New Roman"/>
              </w:rPr>
              <w:t>”)</w:t>
            </w:r>
          </w:p>
        </w:tc>
        <w:tc>
          <w:tcPr>
            <w:tcW w:w="3545" w:type="dxa"/>
          </w:tcPr>
          <w:p w14:paraId="40571F72" w14:textId="77777777" w:rsidR="0036126B" w:rsidRPr="00AD26A3" w:rsidRDefault="0036126B" w:rsidP="00AD26A3">
            <w:pPr>
              <w:spacing w:before="80" w:after="80"/>
              <w:rPr>
                <w:rFonts w:cs="Times New Roman"/>
              </w:rPr>
            </w:pPr>
            <w:r w:rsidRPr="00AD26A3">
              <w:rPr>
                <w:rFonts w:cs="Times New Roman"/>
                <w:lang w:val="fr-FR"/>
              </w:rPr>
              <w:t xml:space="preserve">“description” </w:t>
            </w:r>
            <w:proofErr w:type="spellStart"/>
            <w:r w:rsidRPr="00AD26A3">
              <w:rPr>
                <w:rFonts w:cs="Times New Roman"/>
                <w:lang w:val="fr-FR"/>
              </w:rPr>
              <w:t>substatement</w:t>
            </w:r>
            <w:proofErr w:type="spellEnd"/>
          </w:p>
        </w:tc>
        <w:tc>
          <w:tcPr>
            <w:tcW w:w="3444" w:type="dxa"/>
          </w:tcPr>
          <w:p w14:paraId="695E3DA4" w14:textId="77777777" w:rsidR="0036126B" w:rsidRPr="00AD26A3" w:rsidRDefault="008752B1" w:rsidP="00AD26A3">
            <w:pPr>
              <w:spacing w:before="80" w:after="80"/>
              <w:rPr>
                <w:rFonts w:cs="Times New Roman"/>
              </w:rPr>
            </w:pPr>
            <w:r w:rsidRPr="00AD26A3">
              <w:rPr>
                <w:rFonts w:cs="Times New Roman"/>
              </w:rPr>
              <w:t xml:space="preserve">Multiple “applied comments” defined in UML, need to be collapsed into a single “description” </w:t>
            </w:r>
            <w:proofErr w:type="spellStart"/>
            <w:r w:rsidRPr="00AD26A3">
              <w:rPr>
                <w:rFonts w:cs="Times New Roman"/>
              </w:rPr>
              <w:t>substatement</w:t>
            </w:r>
            <w:proofErr w:type="spellEnd"/>
            <w:r w:rsidRPr="00AD26A3">
              <w:rPr>
                <w:rFonts w:cs="Times New Roman"/>
              </w:rPr>
              <w:t>.</w:t>
            </w:r>
          </w:p>
        </w:tc>
      </w:tr>
      <w:tr w:rsidR="0036126B" w:rsidRPr="00AD26A3" w14:paraId="3C5DF0F6" w14:textId="77777777" w:rsidTr="0076700B">
        <w:trPr>
          <w:cantSplit/>
          <w:tblHeader w:val="0"/>
        </w:trPr>
        <w:tc>
          <w:tcPr>
            <w:tcW w:w="2587" w:type="dxa"/>
          </w:tcPr>
          <w:p w14:paraId="5931DE4A" w14:textId="77777777" w:rsidR="0036126B" w:rsidRPr="00AD26A3" w:rsidRDefault="0036126B" w:rsidP="00AD26A3">
            <w:pPr>
              <w:spacing w:before="80" w:after="80"/>
              <w:rPr>
                <w:rFonts w:cs="Times New Roman"/>
              </w:rPr>
            </w:pPr>
            <w:r w:rsidRPr="00AD26A3">
              <w:rPr>
                <w:rFonts w:cs="Times New Roman"/>
              </w:rPr>
              <w:t>direction</w:t>
            </w:r>
          </w:p>
        </w:tc>
        <w:tc>
          <w:tcPr>
            <w:tcW w:w="3545" w:type="dxa"/>
          </w:tcPr>
          <w:p w14:paraId="69299DB0" w14:textId="77777777" w:rsidR="0036126B" w:rsidRPr="00AD26A3" w:rsidRDefault="0036126B" w:rsidP="00AD26A3">
            <w:pPr>
              <w:spacing w:before="80" w:after="80"/>
              <w:rPr>
                <w:rFonts w:cs="Times New Roman"/>
              </w:rPr>
            </w:pPr>
            <w:r w:rsidRPr="00AD26A3">
              <w:rPr>
                <w:rFonts w:cs="Times New Roman"/>
              </w:rPr>
              <w:t xml:space="preserve">“input” / “output” </w:t>
            </w:r>
            <w:proofErr w:type="spellStart"/>
            <w:r w:rsidRPr="00AD26A3">
              <w:rPr>
                <w:rFonts w:cs="Times New Roman"/>
              </w:rPr>
              <w:t>substatement</w:t>
            </w:r>
            <w:proofErr w:type="spellEnd"/>
          </w:p>
        </w:tc>
        <w:tc>
          <w:tcPr>
            <w:tcW w:w="3444" w:type="dxa"/>
          </w:tcPr>
          <w:p w14:paraId="7C935CD9" w14:textId="77777777" w:rsidR="0036126B" w:rsidRPr="00AD26A3" w:rsidRDefault="0036126B" w:rsidP="00AD26A3">
            <w:pPr>
              <w:spacing w:before="80" w:after="80"/>
              <w:rPr>
                <w:rFonts w:cs="Times New Roman"/>
              </w:rPr>
            </w:pPr>
          </w:p>
        </w:tc>
      </w:tr>
      <w:tr w:rsidR="0036126B" w:rsidRPr="00AD26A3" w14:paraId="329E3ED3" w14:textId="77777777" w:rsidTr="0076700B">
        <w:trPr>
          <w:cantSplit/>
          <w:tblHeader w:val="0"/>
        </w:trPr>
        <w:tc>
          <w:tcPr>
            <w:tcW w:w="2587" w:type="dxa"/>
          </w:tcPr>
          <w:p w14:paraId="7AF1D838" w14:textId="77777777" w:rsidR="0036126B" w:rsidRPr="00AD26A3" w:rsidRDefault="0036126B" w:rsidP="00AD26A3">
            <w:pPr>
              <w:spacing w:before="80" w:after="80"/>
              <w:rPr>
                <w:rFonts w:cs="Times New Roman"/>
              </w:rPr>
            </w:pPr>
            <w:r w:rsidRPr="00AD26A3">
              <w:rPr>
                <w:rFonts w:cs="Times New Roman"/>
              </w:rPr>
              <w:t>type</w:t>
            </w:r>
          </w:p>
        </w:tc>
        <w:tc>
          <w:tcPr>
            <w:tcW w:w="3545" w:type="dxa"/>
            <w:vMerge w:val="restart"/>
          </w:tcPr>
          <w:p w14:paraId="2B00C7CB" w14:textId="77777777" w:rsidR="0036126B" w:rsidRPr="00AD26A3" w:rsidRDefault="0036126B" w:rsidP="00AD26A3">
            <w:pPr>
              <w:spacing w:before="80" w:after="80"/>
              <w:rPr>
                <w:rFonts w:cs="Times New Roman"/>
              </w:rPr>
            </w:pPr>
            <w:r w:rsidRPr="00AD26A3">
              <w:rPr>
                <w:rFonts w:cs="Times New Roman"/>
              </w:rPr>
              <w:t>see mapping of attribute types (grouping, leaf, leaf-list, container, list, typedef, uses)</w:t>
            </w:r>
          </w:p>
        </w:tc>
        <w:tc>
          <w:tcPr>
            <w:tcW w:w="3444" w:type="dxa"/>
          </w:tcPr>
          <w:p w14:paraId="57FD7C81" w14:textId="77777777" w:rsidR="0036126B" w:rsidRPr="00AD26A3" w:rsidRDefault="0036126B" w:rsidP="00AD26A3">
            <w:pPr>
              <w:spacing w:before="80" w:after="80"/>
              <w:rPr>
                <w:rFonts w:cs="Times New Roman"/>
              </w:rPr>
            </w:pPr>
          </w:p>
        </w:tc>
      </w:tr>
      <w:tr w:rsidR="0036126B" w:rsidRPr="00AD26A3" w14:paraId="1A2EECF3" w14:textId="77777777" w:rsidTr="0076700B">
        <w:trPr>
          <w:cantSplit/>
          <w:tblHeader w:val="0"/>
        </w:trPr>
        <w:tc>
          <w:tcPr>
            <w:tcW w:w="2587" w:type="dxa"/>
          </w:tcPr>
          <w:p w14:paraId="7BDCF5F2" w14:textId="77777777" w:rsidR="0036126B" w:rsidRPr="00AD26A3" w:rsidRDefault="0036126B" w:rsidP="00AD26A3">
            <w:pPr>
              <w:spacing w:before="80" w:after="80"/>
              <w:rPr>
                <w:rFonts w:cs="Times New Roman"/>
              </w:rPr>
            </w:pPr>
            <w:proofErr w:type="spellStart"/>
            <w:r w:rsidRPr="00AD26A3">
              <w:rPr>
                <w:rFonts w:cs="Times New Roman"/>
              </w:rPr>
              <w:t>isOrdered</w:t>
            </w:r>
            <w:proofErr w:type="spellEnd"/>
          </w:p>
        </w:tc>
        <w:tc>
          <w:tcPr>
            <w:tcW w:w="3545" w:type="dxa"/>
            <w:vMerge/>
          </w:tcPr>
          <w:p w14:paraId="66D44830" w14:textId="77777777" w:rsidR="0036126B" w:rsidRPr="00AD26A3" w:rsidRDefault="0036126B" w:rsidP="00AD26A3">
            <w:pPr>
              <w:spacing w:before="80" w:after="80"/>
              <w:rPr>
                <w:rFonts w:cs="Times New Roman"/>
              </w:rPr>
            </w:pPr>
          </w:p>
        </w:tc>
        <w:tc>
          <w:tcPr>
            <w:tcW w:w="3444" w:type="dxa"/>
          </w:tcPr>
          <w:p w14:paraId="78E23C44" w14:textId="77777777" w:rsidR="0036126B" w:rsidRPr="00AD26A3" w:rsidRDefault="0036126B" w:rsidP="00AD26A3">
            <w:pPr>
              <w:spacing w:before="80" w:after="80"/>
              <w:rPr>
                <w:rFonts w:cs="Times New Roman"/>
              </w:rPr>
            </w:pPr>
          </w:p>
        </w:tc>
      </w:tr>
      <w:tr w:rsidR="0036126B" w:rsidRPr="00AD26A3" w14:paraId="3C378EEA" w14:textId="77777777" w:rsidTr="0076700B">
        <w:trPr>
          <w:cantSplit/>
          <w:tblHeader w:val="0"/>
        </w:trPr>
        <w:tc>
          <w:tcPr>
            <w:tcW w:w="2587" w:type="dxa"/>
          </w:tcPr>
          <w:p w14:paraId="1544DDA7" w14:textId="77777777" w:rsidR="0036126B" w:rsidRPr="00AD26A3" w:rsidRDefault="0036126B" w:rsidP="00AD26A3">
            <w:pPr>
              <w:spacing w:before="80" w:after="80"/>
              <w:rPr>
                <w:rFonts w:cs="Times New Roman"/>
              </w:rPr>
            </w:pPr>
            <w:r w:rsidRPr="00AD26A3">
              <w:rPr>
                <w:rFonts w:cs="Times New Roman"/>
              </w:rPr>
              <w:t>multiplicity</w:t>
            </w:r>
          </w:p>
        </w:tc>
        <w:tc>
          <w:tcPr>
            <w:tcW w:w="3545" w:type="dxa"/>
            <w:vMerge/>
          </w:tcPr>
          <w:p w14:paraId="0DF80C10" w14:textId="77777777" w:rsidR="0036126B" w:rsidRPr="00AD26A3" w:rsidRDefault="0036126B" w:rsidP="00AD26A3">
            <w:pPr>
              <w:spacing w:before="80" w:after="80"/>
              <w:rPr>
                <w:rFonts w:cs="Times New Roman"/>
              </w:rPr>
            </w:pPr>
          </w:p>
        </w:tc>
        <w:tc>
          <w:tcPr>
            <w:tcW w:w="3444" w:type="dxa"/>
          </w:tcPr>
          <w:p w14:paraId="7FF384B8" w14:textId="77777777" w:rsidR="0036126B" w:rsidRPr="00AD26A3" w:rsidRDefault="0036126B" w:rsidP="00AD26A3">
            <w:pPr>
              <w:spacing w:before="80" w:after="80"/>
              <w:rPr>
                <w:rFonts w:cs="Times New Roman"/>
              </w:rPr>
            </w:pPr>
          </w:p>
        </w:tc>
      </w:tr>
      <w:tr w:rsidR="0036126B" w:rsidRPr="00AD26A3" w14:paraId="6077B93D" w14:textId="77777777" w:rsidTr="0076700B">
        <w:trPr>
          <w:cantSplit/>
          <w:tblHeader w:val="0"/>
        </w:trPr>
        <w:tc>
          <w:tcPr>
            <w:tcW w:w="2587" w:type="dxa"/>
          </w:tcPr>
          <w:p w14:paraId="3A727B74" w14:textId="77777777" w:rsidR="0036126B" w:rsidRPr="00AD26A3" w:rsidRDefault="0036126B" w:rsidP="00AD26A3">
            <w:pPr>
              <w:spacing w:before="80" w:after="80"/>
              <w:rPr>
                <w:rFonts w:cs="Times New Roman"/>
              </w:rPr>
            </w:pPr>
            <w:proofErr w:type="spellStart"/>
            <w:r w:rsidRPr="00AD26A3">
              <w:rPr>
                <w:rFonts w:cs="Times New Roman"/>
              </w:rPr>
              <w:t>defaultValue</w:t>
            </w:r>
            <w:proofErr w:type="spellEnd"/>
          </w:p>
        </w:tc>
        <w:tc>
          <w:tcPr>
            <w:tcW w:w="3545" w:type="dxa"/>
            <w:vMerge/>
          </w:tcPr>
          <w:p w14:paraId="54F6DFD0" w14:textId="77777777" w:rsidR="0036126B" w:rsidRPr="00AD26A3" w:rsidRDefault="0036126B" w:rsidP="00AD26A3">
            <w:pPr>
              <w:spacing w:before="80" w:after="80"/>
              <w:rPr>
                <w:rFonts w:cs="Times New Roman"/>
              </w:rPr>
            </w:pPr>
          </w:p>
        </w:tc>
        <w:tc>
          <w:tcPr>
            <w:tcW w:w="3444" w:type="dxa"/>
          </w:tcPr>
          <w:p w14:paraId="1DF52421" w14:textId="77777777" w:rsidR="0036126B" w:rsidRPr="00AD26A3" w:rsidRDefault="0036126B" w:rsidP="00AD26A3">
            <w:pPr>
              <w:spacing w:before="80" w:after="80"/>
              <w:rPr>
                <w:rFonts w:cs="Times New Roman"/>
              </w:rPr>
            </w:pPr>
          </w:p>
        </w:tc>
      </w:tr>
      <w:tr w:rsidR="0036126B" w:rsidRPr="00AD26A3" w14:paraId="0C34D37D" w14:textId="77777777" w:rsidTr="0076700B">
        <w:trPr>
          <w:cantSplit/>
          <w:tblHeader w:val="0"/>
        </w:trPr>
        <w:tc>
          <w:tcPr>
            <w:tcW w:w="2587" w:type="dxa"/>
          </w:tcPr>
          <w:p w14:paraId="6C0A3C4A" w14:textId="77777777" w:rsidR="0036126B" w:rsidRPr="00AD26A3" w:rsidRDefault="004B46B6" w:rsidP="00AD26A3">
            <w:pPr>
              <w:spacing w:before="80" w:after="80"/>
              <w:rPr>
                <w:rFonts w:cs="Times New Roman"/>
              </w:rPr>
            </w:pPr>
            <w:proofErr w:type="spellStart"/>
            <w:proofErr w:type="gramStart"/>
            <w:r w:rsidRPr="004B46B6">
              <w:rPr>
                <w:rFonts w:cs="Times New Roman"/>
              </w:rPr>
              <w:t>OpenModelParameter</w:t>
            </w:r>
            <w:proofErr w:type="spellEnd"/>
            <w:r>
              <w:rPr>
                <w:rFonts w:cs="Times New Roman"/>
              </w:rPr>
              <w:t>::</w:t>
            </w:r>
            <w:proofErr w:type="spellStart"/>
            <w:proofErr w:type="gramEnd"/>
            <w:r w:rsidR="0036126B" w:rsidRPr="00AD26A3">
              <w:rPr>
                <w:rFonts w:cs="Times New Roman"/>
              </w:rPr>
              <w:t>valueRange</w:t>
            </w:r>
            <w:proofErr w:type="spellEnd"/>
          </w:p>
        </w:tc>
        <w:tc>
          <w:tcPr>
            <w:tcW w:w="3545" w:type="dxa"/>
            <w:vMerge/>
          </w:tcPr>
          <w:p w14:paraId="5FB7C8A2" w14:textId="77777777" w:rsidR="0036126B" w:rsidRPr="00AD26A3" w:rsidRDefault="0036126B" w:rsidP="00AD26A3">
            <w:pPr>
              <w:spacing w:before="80" w:after="80"/>
              <w:rPr>
                <w:rFonts w:cs="Times New Roman"/>
              </w:rPr>
            </w:pPr>
          </w:p>
        </w:tc>
        <w:tc>
          <w:tcPr>
            <w:tcW w:w="3444" w:type="dxa"/>
          </w:tcPr>
          <w:p w14:paraId="2898E278" w14:textId="77777777" w:rsidR="0036126B" w:rsidRPr="00AD26A3" w:rsidRDefault="0036126B" w:rsidP="00AD26A3">
            <w:pPr>
              <w:spacing w:before="80" w:after="80"/>
              <w:rPr>
                <w:rFonts w:cs="Times New Roman"/>
              </w:rPr>
            </w:pPr>
          </w:p>
        </w:tc>
      </w:tr>
      <w:tr w:rsidR="0036126B" w:rsidRPr="00AD26A3" w14:paraId="79A5A6A9" w14:textId="77777777" w:rsidTr="0076700B">
        <w:trPr>
          <w:cantSplit/>
          <w:tblHeader w:val="0"/>
        </w:trPr>
        <w:tc>
          <w:tcPr>
            <w:tcW w:w="2587" w:type="dxa"/>
          </w:tcPr>
          <w:p w14:paraId="61A2173C" w14:textId="461F51D0" w:rsidR="0036126B" w:rsidRPr="00AD26A3" w:rsidRDefault="00690491" w:rsidP="004B46B6">
            <w:pPr>
              <w:spacing w:before="80" w:after="80"/>
              <w:rPr>
                <w:rFonts w:cs="Times New Roman"/>
              </w:rPr>
            </w:pPr>
            <w:proofErr w:type="spellStart"/>
            <w:r>
              <w:rPr>
                <w:szCs w:val="24"/>
              </w:rPr>
              <w:t>Open</w:t>
            </w:r>
            <w:r w:rsidR="004B46B6">
              <w:rPr>
                <w:szCs w:val="24"/>
              </w:rPr>
              <w:t>InterfaceModel_</w:t>
            </w:r>
            <w:proofErr w:type="gramStart"/>
            <w:r w:rsidR="004B46B6">
              <w:rPr>
                <w:szCs w:val="24"/>
              </w:rPr>
              <w:t>Profile</w:t>
            </w:r>
            <w:proofErr w:type="spellEnd"/>
            <w:r w:rsidR="004B46B6">
              <w:rPr>
                <w:szCs w:val="24"/>
              </w:rPr>
              <w:t>::</w:t>
            </w:r>
            <w:proofErr w:type="gramEnd"/>
            <w:r w:rsidR="004B46B6">
              <w:rPr>
                <w:szCs w:val="24"/>
              </w:rPr>
              <w:br/>
            </w:r>
            <w:proofErr w:type="spellStart"/>
            <w:r w:rsidR="0036126B" w:rsidRPr="00AD26A3">
              <w:rPr>
                <w:rFonts w:cs="Times New Roman"/>
              </w:rPr>
              <w:t>passedByReference</w:t>
            </w:r>
            <w:proofErr w:type="spellEnd"/>
          </w:p>
        </w:tc>
        <w:tc>
          <w:tcPr>
            <w:tcW w:w="3545" w:type="dxa"/>
          </w:tcPr>
          <w:p w14:paraId="226234D0" w14:textId="77777777" w:rsidR="0036126B" w:rsidRPr="00AD26A3" w:rsidRDefault="0036126B" w:rsidP="00AD26A3">
            <w:pPr>
              <w:spacing w:before="80" w:after="80"/>
              <w:rPr>
                <w:rFonts w:cs="Times New Roman"/>
              </w:rPr>
            </w:pPr>
            <w:r w:rsidRPr="00AD26A3">
              <w:rPr>
                <w:rFonts w:cs="Times New Roman"/>
              </w:rPr>
              <w:t xml:space="preserve">if </w:t>
            </w:r>
            <w:proofErr w:type="spellStart"/>
            <w:r w:rsidRPr="00AD26A3">
              <w:rPr>
                <w:rFonts w:cs="Times New Roman"/>
              </w:rPr>
              <w:t>passedByReference</w:t>
            </w:r>
            <w:proofErr w:type="spellEnd"/>
            <w:r w:rsidRPr="00AD26A3">
              <w:rPr>
                <w:rFonts w:cs="Times New Roman"/>
              </w:rPr>
              <w:t xml:space="preserve"> = true </w:t>
            </w:r>
            <w:r w:rsidRPr="00AD26A3">
              <w:rPr>
                <w:rFonts w:cs="Times New Roman"/>
              </w:rPr>
              <w:sym w:font="Wingdings" w:char="F0E0"/>
            </w:r>
            <w:r w:rsidRPr="00AD26A3">
              <w:rPr>
                <w:rFonts w:cs="Times New Roman"/>
              </w:rPr>
              <w:br/>
              <w:t xml:space="preserve">type </w:t>
            </w:r>
            <w:proofErr w:type="spellStart"/>
            <w:r w:rsidRPr="00AD26A3">
              <w:rPr>
                <w:rFonts w:cs="Times New Roman"/>
              </w:rPr>
              <w:t>leafref</w:t>
            </w:r>
            <w:proofErr w:type="spellEnd"/>
            <w:r w:rsidRPr="00AD26A3">
              <w:rPr>
                <w:rFonts w:cs="Times New Roman"/>
              </w:rPr>
              <w:t xml:space="preserve"> {</w:t>
            </w:r>
            <w:r w:rsidRPr="00AD26A3">
              <w:rPr>
                <w:rFonts w:cs="Times New Roman"/>
              </w:rPr>
              <w:br/>
              <w:t>path “/&lt;object&gt;/&lt;object identifier&gt;"</w:t>
            </w:r>
          </w:p>
          <w:p w14:paraId="2C90C523" w14:textId="77777777" w:rsidR="0036126B" w:rsidRPr="00AD26A3" w:rsidRDefault="0036126B" w:rsidP="00AD26A3">
            <w:pPr>
              <w:spacing w:before="80" w:after="80"/>
              <w:rPr>
                <w:rFonts w:cs="Times New Roman"/>
              </w:rPr>
            </w:pPr>
            <w:r w:rsidRPr="00AD26A3">
              <w:rPr>
                <w:rFonts w:cs="Times New Roman"/>
              </w:rPr>
              <w:t xml:space="preserve">if </w:t>
            </w:r>
            <w:proofErr w:type="spellStart"/>
            <w:r w:rsidRPr="00AD26A3">
              <w:rPr>
                <w:rFonts w:cs="Times New Roman"/>
              </w:rPr>
              <w:t>passedByReference</w:t>
            </w:r>
            <w:proofErr w:type="spellEnd"/>
            <w:r w:rsidRPr="00AD26A3">
              <w:rPr>
                <w:rFonts w:cs="Times New Roman"/>
              </w:rPr>
              <w:t xml:space="preserve"> = false </w:t>
            </w:r>
            <w:r w:rsidRPr="00AD26A3">
              <w:rPr>
                <w:rFonts w:cs="Times New Roman"/>
              </w:rPr>
              <w:sym w:font="Wingdings" w:char="F0E0"/>
            </w:r>
            <w:r w:rsidRPr="00AD26A3">
              <w:rPr>
                <w:rFonts w:cs="Times New Roman"/>
              </w:rPr>
              <w:br/>
              <w:t>either “list” statement (key property, multiple instances) or “container” statement (single instance)</w:t>
            </w:r>
          </w:p>
        </w:tc>
        <w:tc>
          <w:tcPr>
            <w:tcW w:w="3444" w:type="dxa"/>
          </w:tcPr>
          <w:p w14:paraId="48E7A4AF" w14:textId="77777777" w:rsidR="0036126B" w:rsidRPr="00AD26A3" w:rsidRDefault="0036126B" w:rsidP="00AD26A3">
            <w:pPr>
              <w:spacing w:before="80" w:after="80"/>
              <w:rPr>
                <w:rFonts w:cs="Times New Roman"/>
              </w:rPr>
            </w:pPr>
            <w:r w:rsidRPr="00AD26A3">
              <w:rPr>
                <w:rFonts w:cs="Times New Roman"/>
              </w:rPr>
              <w:t xml:space="preserve">Relevant only to parameters that </w:t>
            </w:r>
            <w:r w:rsidR="00BC6A5B" w:rsidRPr="00AD26A3">
              <w:rPr>
                <w:rFonts w:cs="Times New Roman"/>
              </w:rPr>
              <w:t>have a class</w:t>
            </w:r>
            <w:r w:rsidRPr="00AD26A3">
              <w:rPr>
                <w:rFonts w:cs="Times New Roman"/>
              </w:rPr>
              <w:t xml:space="preserve"> defined as their type.</w:t>
            </w:r>
          </w:p>
        </w:tc>
      </w:tr>
      <w:tr w:rsidR="00036A3D" w:rsidRPr="00AD26A3" w14:paraId="66E5388B" w14:textId="77777777" w:rsidTr="00036A3D">
        <w:trPr>
          <w:cantSplit/>
          <w:tblHeader w:val="0"/>
        </w:trPr>
        <w:tc>
          <w:tcPr>
            <w:tcW w:w="2587" w:type="dxa"/>
          </w:tcPr>
          <w:p w14:paraId="62F7A079" w14:textId="77777777" w:rsidR="00036A3D" w:rsidRPr="00AD26A3" w:rsidRDefault="004B46B6" w:rsidP="00AD26A3">
            <w:pPr>
              <w:spacing w:before="80" w:after="80"/>
              <w:rPr>
                <w:rFonts w:cs="Times New Roman"/>
              </w:rPr>
            </w:pPr>
            <w:proofErr w:type="spellStart"/>
            <w:r>
              <w:rPr>
                <w:szCs w:val="24"/>
              </w:rPr>
              <w:t>OpenModel_</w:t>
            </w:r>
            <w:proofErr w:type="gramStart"/>
            <w:r>
              <w:rPr>
                <w:szCs w:val="24"/>
              </w:rPr>
              <w:t>Profile</w:t>
            </w:r>
            <w:proofErr w:type="spellEnd"/>
            <w:r>
              <w:rPr>
                <w:szCs w:val="24"/>
              </w:rPr>
              <w:t>::</w:t>
            </w:r>
            <w:proofErr w:type="gramEnd"/>
            <w:r w:rsidR="0076700B" w:rsidRPr="00AD26A3">
              <w:rPr>
                <w:rFonts w:cs="Times New Roman"/>
              </w:rPr>
              <w:t>«R</w:t>
            </w:r>
            <w:r w:rsidR="00036A3D" w:rsidRPr="00AD26A3">
              <w:rPr>
                <w:rFonts w:cs="Times New Roman"/>
              </w:rPr>
              <w:t>eference</w:t>
            </w:r>
            <w:r w:rsidR="0076700B" w:rsidRPr="00AD26A3">
              <w:rPr>
                <w:rFonts w:cs="Times New Roman"/>
              </w:rPr>
              <w:t>»</w:t>
            </w:r>
          </w:p>
        </w:tc>
        <w:tc>
          <w:tcPr>
            <w:tcW w:w="3545" w:type="dxa"/>
          </w:tcPr>
          <w:p w14:paraId="50D41E31" w14:textId="77777777" w:rsidR="00036A3D" w:rsidRPr="00AD26A3" w:rsidRDefault="00036A3D" w:rsidP="00AD26A3">
            <w:pPr>
              <w:spacing w:before="80" w:after="80"/>
              <w:rPr>
                <w:rFonts w:cs="Times New Roman"/>
              </w:rPr>
            </w:pPr>
            <w:r w:rsidRPr="00AD26A3">
              <w:rPr>
                <w:rFonts w:cs="Times New Roman"/>
              </w:rPr>
              <w:t xml:space="preserve">“reference” </w:t>
            </w:r>
            <w:proofErr w:type="spellStart"/>
            <w:r w:rsidRPr="00AD26A3">
              <w:rPr>
                <w:rFonts w:cs="Times New Roman"/>
              </w:rPr>
              <w:t>substatement</w:t>
            </w:r>
            <w:proofErr w:type="spellEnd"/>
            <w:r w:rsidRPr="00AD26A3">
              <w:rPr>
                <w:rFonts w:cs="Times New Roman"/>
              </w:rPr>
              <w:t xml:space="preserve"> of the individual parameters (container, leaf, leaf-list, list, uses)</w:t>
            </w:r>
          </w:p>
        </w:tc>
        <w:tc>
          <w:tcPr>
            <w:tcW w:w="3444" w:type="dxa"/>
          </w:tcPr>
          <w:p w14:paraId="74972EA4" w14:textId="77777777" w:rsidR="00036A3D" w:rsidRPr="00AD26A3" w:rsidRDefault="00036A3D" w:rsidP="00AD26A3">
            <w:pPr>
              <w:spacing w:before="80" w:after="80"/>
              <w:rPr>
                <w:rFonts w:cs="Times New Roman"/>
              </w:rPr>
            </w:pPr>
          </w:p>
        </w:tc>
      </w:tr>
      <w:tr w:rsidR="0076700B" w:rsidRPr="00AD26A3" w14:paraId="4DFFEB51" w14:textId="77777777" w:rsidTr="00C01817">
        <w:trPr>
          <w:cantSplit/>
          <w:tblHeader w:val="0"/>
        </w:trPr>
        <w:tc>
          <w:tcPr>
            <w:tcW w:w="2587" w:type="dxa"/>
          </w:tcPr>
          <w:p w14:paraId="02B72D27" w14:textId="77777777" w:rsidR="0076700B" w:rsidRPr="00AD26A3" w:rsidRDefault="004B46B6" w:rsidP="00AD26A3">
            <w:pPr>
              <w:spacing w:before="80" w:after="80"/>
              <w:rPr>
                <w:rFonts w:cs="Times New Roman"/>
              </w:rPr>
            </w:pPr>
            <w:proofErr w:type="spellStart"/>
            <w:r>
              <w:rPr>
                <w:szCs w:val="24"/>
              </w:rPr>
              <w:t>OpenModel_</w:t>
            </w:r>
            <w:proofErr w:type="gramStart"/>
            <w:r>
              <w:rPr>
                <w:szCs w:val="24"/>
              </w:rPr>
              <w:t>Profile</w:t>
            </w:r>
            <w:proofErr w:type="spellEnd"/>
            <w:r>
              <w:rPr>
                <w:szCs w:val="24"/>
              </w:rPr>
              <w:t>::</w:t>
            </w:r>
            <w:proofErr w:type="gramEnd"/>
            <w:r w:rsidR="0076700B" w:rsidRPr="00AD26A3">
              <w:rPr>
                <w:rFonts w:cs="Times New Roman"/>
              </w:rPr>
              <w:t>«Example»</w:t>
            </w:r>
          </w:p>
        </w:tc>
        <w:tc>
          <w:tcPr>
            <w:tcW w:w="3545" w:type="dxa"/>
          </w:tcPr>
          <w:p w14:paraId="484BDFEC" w14:textId="77777777" w:rsidR="0076700B" w:rsidRPr="00AD26A3" w:rsidRDefault="0076700B" w:rsidP="00AD26A3">
            <w:pPr>
              <w:spacing w:before="80" w:after="80"/>
              <w:rPr>
                <w:rFonts w:cs="Times New Roman"/>
              </w:rPr>
            </w:pPr>
            <w:r w:rsidRPr="00AD26A3">
              <w:rPr>
                <w:rFonts w:cs="Times New Roman"/>
              </w:rPr>
              <w:t>Ignore Example elements and all composed parts</w:t>
            </w:r>
          </w:p>
        </w:tc>
        <w:tc>
          <w:tcPr>
            <w:tcW w:w="3444" w:type="dxa"/>
          </w:tcPr>
          <w:p w14:paraId="21DA47C4" w14:textId="77777777" w:rsidR="0076700B" w:rsidRPr="00AD26A3" w:rsidRDefault="0076700B" w:rsidP="00AD26A3">
            <w:pPr>
              <w:spacing w:before="80" w:after="80"/>
              <w:rPr>
                <w:rFonts w:cs="Times New Roman"/>
              </w:rPr>
            </w:pPr>
          </w:p>
        </w:tc>
      </w:tr>
      <w:tr w:rsidR="0076700B" w:rsidRPr="00AD26A3" w14:paraId="3B45F21B" w14:textId="77777777" w:rsidTr="00036A3D">
        <w:trPr>
          <w:cantSplit/>
          <w:tblHeader w:val="0"/>
        </w:trPr>
        <w:tc>
          <w:tcPr>
            <w:tcW w:w="2587" w:type="dxa"/>
          </w:tcPr>
          <w:p w14:paraId="6DF35658" w14:textId="77777777" w:rsidR="0076700B" w:rsidRPr="00AD26A3" w:rsidRDefault="004B46B6" w:rsidP="00AD26A3">
            <w:pPr>
              <w:spacing w:before="80" w:after="80"/>
              <w:rPr>
                <w:rFonts w:cs="Times New Roman"/>
              </w:rPr>
            </w:pPr>
            <w:proofErr w:type="spellStart"/>
            <w:r>
              <w:rPr>
                <w:szCs w:val="24"/>
              </w:rPr>
              <w:t>OpenModel_</w:t>
            </w:r>
            <w:proofErr w:type="gramStart"/>
            <w:r>
              <w:rPr>
                <w:szCs w:val="24"/>
              </w:rPr>
              <w:t>Profile</w:t>
            </w:r>
            <w:proofErr w:type="spellEnd"/>
            <w:r>
              <w:rPr>
                <w:szCs w:val="24"/>
              </w:rPr>
              <w:t>::</w:t>
            </w:r>
            <w:proofErr w:type="spellStart"/>
            <w:proofErr w:type="gramEnd"/>
            <w:r w:rsidR="0076700B" w:rsidRPr="00AD26A3">
              <w:rPr>
                <w:rFonts w:cs="Times New Roman"/>
              </w:rPr>
              <w:t>lifecycleState</w:t>
            </w:r>
            <w:proofErr w:type="spellEnd"/>
          </w:p>
        </w:tc>
        <w:tc>
          <w:tcPr>
            <w:tcW w:w="3545" w:type="dxa"/>
          </w:tcPr>
          <w:p w14:paraId="2B445898" w14:textId="77777777" w:rsidR="0076700B" w:rsidRPr="00AD26A3" w:rsidRDefault="0076700B" w:rsidP="00AD26A3">
            <w:pPr>
              <w:spacing w:before="80" w:after="80"/>
              <w:rPr>
                <w:rFonts w:cs="Times New Roman"/>
              </w:rPr>
            </w:pPr>
            <w:r w:rsidRPr="00AD26A3">
              <w:rPr>
                <w:rFonts w:cs="Times New Roman"/>
              </w:rPr>
              <w:t xml:space="preserve">“status” </w:t>
            </w:r>
            <w:proofErr w:type="spellStart"/>
            <w:r w:rsidRPr="00AD26A3">
              <w:rPr>
                <w:rFonts w:cs="Times New Roman"/>
              </w:rPr>
              <w:t>substatement</w:t>
            </w:r>
            <w:proofErr w:type="spellEnd"/>
            <w:r w:rsidRPr="00AD26A3">
              <w:rPr>
                <w:rFonts w:cs="Times New Roman"/>
              </w:rPr>
              <w:br/>
              <w:t>or</w:t>
            </w:r>
            <w:r w:rsidRPr="00AD26A3">
              <w:rPr>
                <w:rFonts w:cs="Times New Roman"/>
              </w:rPr>
              <w:br/>
              <w:t xml:space="preserve">“description” </w:t>
            </w:r>
            <w:proofErr w:type="spellStart"/>
            <w:r w:rsidRPr="00AD26A3">
              <w:rPr>
                <w:rFonts w:cs="Times New Roman"/>
              </w:rPr>
              <w:t>substatement</w:t>
            </w:r>
            <w:proofErr w:type="spellEnd"/>
          </w:p>
          <w:p w14:paraId="780784F9" w14:textId="77777777" w:rsidR="0076700B" w:rsidRPr="00AD26A3" w:rsidRDefault="0076700B" w:rsidP="00AD26A3">
            <w:pPr>
              <w:spacing w:before="80" w:after="80"/>
              <w:rPr>
                <w:rFonts w:cs="Times New Roman"/>
              </w:rPr>
            </w:pPr>
            <w:r w:rsidRPr="00AD26A3">
              <w:rPr>
                <w:rFonts w:cs="Times New Roman"/>
              </w:rPr>
              <w:t>of the individual parameters (container, leaf, leaf-list, list, uses)</w:t>
            </w:r>
          </w:p>
        </w:tc>
        <w:tc>
          <w:tcPr>
            <w:tcW w:w="3444" w:type="dxa"/>
          </w:tcPr>
          <w:p w14:paraId="538548C8" w14:textId="761F586E" w:rsidR="0076700B" w:rsidRPr="00AD26A3" w:rsidRDefault="0076700B" w:rsidP="00AD26A3">
            <w:pPr>
              <w:spacing w:before="80" w:after="80"/>
              <w:rPr>
                <w:rFonts w:cs="Times New Roman"/>
              </w:rPr>
            </w:pPr>
            <w:r w:rsidRPr="00AD26A3">
              <w:rPr>
                <w:rFonts w:cs="Times New Roman"/>
              </w:rPr>
              <w:t xml:space="preserve">See section </w:t>
            </w:r>
            <w:r w:rsidR="00F7051B">
              <w:fldChar w:fldCharType="begin"/>
            </w:r>
            <w:r w:rsidR="00F7051B">
              <w:instrText xml:space="preserve"> REF _Ref458508727 \r \h  \* MERGEFORMAT </w:instrText>
            </w:r>
            <w:r w:rsidR="00F7051B">
              <w:fldChar w:fldCharType="separate"/>
            </w:r>
            <w:r w:rsidR="00261E05" w:rsidRPr="00261E05">
              <w:rPr>
                <w:rFonts w:cs="Times New Roman"/>
              </w:rPr>
              <w:t>5.12</w:t>
            </w:r>
            <w:r w:rsidR="00F7051B">
              <w:fldChar w:fldCharType="end"/>
            </w:r>
            <w:r w:rsidRPr="00AD26A3">
              <w:rPr>
                <w:rFonts w:cs="Times New Roman"/>
              </w:rPr>
              <w:t>.</w:t>
            </w:r>
          </w:p>
        </w:tc>
      </w:tr>
      <w:tr w:rsidR="0076700B" w:rsidRPr="00AD26A3" w14:paraId="3D40B00E" w14:textId="77777777" w:rsidTr="0076700B">
        <w:trPr>
          <w:cantSplit/>
          <w:tblHeader w:val="0"/>
        </w:trPr>
        <w:tc>
          <w:tcPr>
            <w:tcW w:w="2587" w:type="dxa"/>
          </w:tcPr>
          <w:p w14:paraId="0565BA4C" w14:textId="77777777" w:rsidR="0076700B" w:rsidRPr="00AD26A3" w:rsidRDefault="004B46B6" w:rsidP="00AD26A3">
            <w:pPr>
              <w:spacing w:before="80" w:after="80"/>
              <w:rPr>
                <w:rFonts w:cs="Times New Roman"/>
              </w:rPr>
            </w:pPr>
            <w:proofErr w:type="spellStart"/>
            <w:proofErr w:type="gramStart"/>
            <w:r w:rsidRPr="004B46B6">
              <w:rPr>
                <w:rFonts w:cs="Times New Roman"/>
              </w:rPr>
              <w:t>OpenModelParameter</w:t>
            </w:r>
            <w:proofErr w:type="spellEnd"/>
            <w:r>
              <w:rPr>
                <w:rFonts w:cs="Times New Roman"/>
              </w:rPr>
              <w:t>::</w:t>
            </w:r>
            <w:proofErr w:type="gramEnd"/>
            <w:r w:rsidR="0076700B" w:rsidRPr="00AD26A3">
              <w:rPr>
                <w:rFonts w:cs="Times New Roman"/>
              </w:rPr>
              <w:t>support</w:t>
            </w:r>
          </w:p>
        </w:tc>
        <w:tc>
          <w:tcPr>
            <w:tcW w:w="3545" w:type="dxa"/>
            <w:vMerge w:val="restart"/>
          </w:tcPr>
          <w:p w14:paraId="2AA8A9D6" w14:textId="77777777" w:rsidR="0076700B" w:rsidRPr="00AD26A3" w:rsidRDefault="0076700B" w:rsidP="00AD26A3">
            <w:pPr>
              <w:spacing w:before="80" w:after="80"/>
              <w:rPr>
                <w:rFonts w:cs="Times New Roman"/>
              </w:rPr>
            </w:pPr>
            <w:r w:rsidRPr="00AD26A3">
              <w:rPr>
                <w:rFonts w:cs="Times New Roman"/>
              </w:rPr>
              <w:t>“</w:t>
            </w:r>
            <w:proofErr w:type="gramStart"/>
            <w:r w:rsidRPr="00AD26A3">
              <w:rPr>
                <w:rFonts w:cs="Times New Roman"/>
              </w:rPr>
              <w:t>if</w:t>
            </w:r>
            <w:proofErr w:type="gramEnd"/>
            <w:r w:rsidRPr="00AD26A3">
              <w:rPr>
                <w:rFonts w:cs="Times New Roman"/>
              </w:rPr>
              <w:t xml:space="preserve">-feature” </w:t>
            </w:r>
            <w:proofErr w:type="spellStart"/>
            <w:r w:rsidRPr="00AD26A3">
              <w:rPr>
                <w:rFonts w:cs="Times New Roman"/>
              </w:rPr>
              <w:t>substatement</w:t>
            </w:r>
            <w:proofErr w:type="spellEnd"/>
            <w:r w:rsidRPr="00AD26A3">
              <w:rPr>
                <w:rFonts w:cs="Times New Roman"/>
              </w:rPr>
              <w:t xml:space="preserve"> of the individual parameters (container, leaf, leaf-list, list, uses)</w:t>
            </w:r>
          </w:p>
        </w:tc>
        <w:tc>
          <w:tcPr>
            <w:tcW w:w="3444" w:type="dxa"/>
            <w:vMerge w:val="restart"/>
          </w:tcPr>
          <w:p w14:paraId="2388415F" w14:textId="77777777" w:rsidR="0076700B" w:rsidRPr="00AD26A3" w:rsidRDefault="0076700B" w:rsidP="00AD26A3">
            <w:pPr>
              <w:spacing w:before="80" w:after="80"/>
              <w:rPr>
                <w:rFonts w:cs="Times New Roman"/>
              </w:rPr>
            </w:pPr>
            <w:r w:rsidRPr="00AD26A3">
              <w:rPr>
                <w:rFonts w:cs="Times New Roman"/>
              </w:rPr>
              <w:t xml:space="preserve">Support and condition belong together. If the “support” is conditional, then the “condition” explains the conditions under which the class </w:t>
            </w:r>
            <w:proofErr w:type="gramStart"/>
            <w:r w:rsidRPr="00AD26A3">
              <w:rPr>
                <w:rFonts w:cs="Times New Roman"/>
              </w:rPr>
              <w:t>has to</w:t>
            </w:r>
            <w:proofErr w:type="gramEnd"/>
            <w:r w:rsidRPr="00AD26A3">
              <w:rPr>
                <w:rFonts w:cs="Times New Roman"/>
              </w:rPr>
              <w:t xml:space="preserve"> be supported.</w:t>
            </w:r>
          </w:p>
        </w:tc>
      </w:tr>
      <w:tr w:rsidR="0076700B" w:rsidRPr="00AD26A3" w14:paraId="0EEDCCD0" w14:textId="77777777" w:rsidTr="0076700B">
        <w:trPr>
          <w:cantSplit/>
          <w:tblHeader w:val="0"/>
        </w:trPr>
        <w:tc>
          <w:tcPr>
            <w:tcW w:w="2587" w:type="dxa"/>
          </w:tcPr>
          <w:p w14:paraId="75AEDB0E" w14:textId="77777777" w:rsidR="0076700B" w:rsidRPr="00AD26A3" w:rsidRDefault="004B46B6" w:rsidP="00AD26A3">
            <w:pPr>
              <w:spacing w:before="80" w:after="80"/>
              <w:rPr>
                <w:rFonts w:cs="Times New Roman"/>
              </w:rPr>
            </w:pPr>
            <w:proofErr w:type="spellStart"/>
            <w:proofErr w:type="gramStart"/>
            <w:r w:rsidRPr="004B46B6">
              <w:rPr>
                <w:rFonts w:cs="Times New Roman"/>
              </w:rPr>
              <w:t>OpenModelParameter</w:t>
            </w:r>
            <w:proofErr w:type="spellEnd"/>
            <w:r>
              <w:rPr>
                <w:rFonts w:cs="Times New Roman"/>
              </w:rPr>
              <w:t>::</w:t>
            </w:r>
            <w:proofErr w:type="gramEnd"/>
            <w:r w:rsidR="0076700B" w:rsidRPr="00AD26A3">
              <w:rPr>
                <w:rFonts w:cs="Times New Roman"/>
              </w:rPr>
              <w:t>condition</w:t>
            </w:r>
          </w:p>
        </w:tc>
        <w:tc>
          <w:tcPr>
            <w:tcW w:w="3545" w:type="dxa"/>
            <w:vMerge/>
          </w:tcPr>
          <w:p w14:paraId="50169D59" w14:textId="77777777" w:rsidR="0076700B" w:rsidRPr="00AD26A3" w:rsidRDefault="0076700B" w:rsidP="00AD26A3">
            <w:pPr>
              <w:spacing w:before="80" w:after="80"/>
              <w:rPr>
                <w:rFonts w:cs="Times New Roman"/>
              </w:rPr>
            </w:pPr>
          </w:p>
        </w:tc>
        <w:tc>
          <w:tcPr>
            <w:tcW w:w="3444" w:type="dxa"/>
            <w:vMerge/>
          </w:tcPr>
          <w:p w14:paraId="0E9F4384" w14:textId="77777777" w:rsidR="0076700B" w:rsidRPr="00AD26A3" w:rsidRDefault="0076700B" w:rsidP="00AD26A3">
            <w:pPr>
              <w:spacing w:before="80" w:after="80"/>
              <w:rPr>
                <w:rFonts w:cs="Times New Roman"/>
              </w:rPr>
            </w:pPr>
          </w:p>
        </w:tc>
      </w:tr>
      <w:tr w:rsidR="0076700B" w:rsidRPr="00AD26A3" w14:paraId="63C843E7" w14:textId="77777777" w:rsidTr="0076700B">
        <w:trPr>
          <w:cantSplit/>
          <w:tblHeader w:val="0"/>
        </w:trPr>
        <w:tc>
          <w:tcPr>
            <w:tcW w:w="2587" w:type="dxa"/>
          </w:tcPr>
          <w:p w14:paraId="53D70155" w14:textId="605ABA47" w:rsidR="0076700B" w:rsidRPr="00AD26A3" w:rsidRDefault="003F4445" w:rsidP="00AD26A3">
            <w:pPr>
              <w:spacing w:before="80" w:after="80"/>
              <w:rPr>
                <w:rFonts w:cs="Times New Roman"/>
              </w:rPr>
            </w:pPr>
            <w:r w:rsidRPr="00AD26A3">
              <w:rPr>
                <w:rFonts w:cs="Times New Roman"/>
              </w:rPr>
              <w:t>XOR: S</w:t>
            </w:r>
            <w:r w:rsidR="0076700B" w:rsidRPr="00AD26A3">
              <w:rPr>
                <w:rFonts w:cs="Times New Roman"/>
              </w:rPr>
              <w:t xml:space="preserve">ee section </w:t>
            </w:r>
            <w:r w:rsidR="00F7051B">
              <w:fldChar w:fldCharType="begin"/>
            </w:r>
            <w:r w:rsidR="00F7051B">
              <w:instrText xml:space="preserve"> REF _Ref420586532 \r \h  \* MERGEFORMAT </w:instrText>
            </w:r>
            <w:r w:rsidR="00F7051B">
              <w:fldChar w:fldCharType="separate"/>
            </w:r>
            <w:r w:rsidR="00261E05" w:rsidRPr="00261E05">
              <w:rPr>
                <w:rFonts w:cs="Times New Roman"/>
              </w:rPr>
              <w:t>6.3</w:t>
            </w:r>
            <w:r w:rsidR="00F7051B">
              <w:fldChar w:fldCharType="end"/>
            </w:r>
          </w:p>
        </w:tc>
        <w:tc>
          <w:tcPr>
            <w:tcW w:w="3545" w:type="dxa"/>
          </w:tcPr>
          <w:p w14:paraId="7A5AF570" w14:textId="77777777" w:rsidR="0076700B" w:rsidRPr="00AD26A3" w:rsidRDefault="0076700B" w:rsidP="00AD26A3">
            <w:pPr>
              <w:spacing w:before="80" w:after="80"/>
              <w:rPr>
                <w:rFonts w:cs="Times New Roman"/>
              </w:rPr>
            </w:pPr>
            <w:r w:rsidRPr="00AD26A3">
              <w:rPr>
                <w:rFonts w:cs="Times New Roman"/>
              </w:rPr>
              <w:t xml:space="preserve">“choice” </w:t>
            </w:r>
            <w:proofErr w:type="spellStart"/>
            <w:r w:rsidRPr="00AD26A3">
              <w:rPr>
                <w:rFonts w:cs="Times New Roman"/>
              </w:rPr>
              <w:t>substatement</w:t>
            </w:r>
            <w:proofErr w:type="spellEnd"/>
          </w:p>
        </w:tc>
        <w:tc>
          <w:tcPr>
            <w:tcW w:w="3444" w:type="dxa"/>
          </w:tcPr>
          <w:p w14:paraId="0E86C88B" w14:textId="77777777" w:rsidR="0076700B" w:rsidRPr="00AD26A3" w:rsidRDefault="0076700B" w:rsidP="00AD26A3">
            <w:pPr>
              <w:spacing w:before="80" w:after="80"/>
              <w:rPr>
                <w:rFonts w:cs="Times New Roman"/>
              </w:rPr>
            </w:pPr>
          </w:p>
        </w:tc>
      </w:tr>
      <w:tr w:rsidR="0076700B" w:rsidRPr="00AD26A3" w14:paraId="58D07022" w14:textId="77777777" w:rsidTr="0076700B">
        <w:trPr>
          <w:cantSplit/>
          <w:tblHeader w:val="0"/>
        </w:trPr>
        <w:tc>
          <w:tcPr>
            <w:tcW w:w="2587" w:type="dxa"/>
          </w:tcPr>
          <w:p w14:paraId="14E1D2BB" w14:textId="77777777" w:rsidR="0076700B" w:rsidRPr="00AD26A3" w:rsidRDefault="0076700B" w:rsidP="00AD26A3">
            <w:pPr>
              <w:spacing w:before="80" w:after="80"/>
              <w:rPr>
                <w:rFonts w:cs="Times New Roman"/>
              </w:rPr>
            </w:pPr>
            <w:r w:rsidRPr="00AD26A3">
              <w:rPr>
                <w:rFonts w:cs="Times New Roman"/>
                <w:highlight w:val="yellow"/>
              </w:rPr>
              <w:t>error notification?</w:t>
            </w:r>
          </w:p>
        </w:tc>
        <w:tc>
          <w:tcPr>
            <w:tcW w:w="3545" w:type="dxa"/>
          </w:tcPr>
          <w:p w14:paraId="365E134C" w14:textId="77777777" w:rsidR="0076700B" w:rsidRPr="00AD26A3" w:rsidRDefault="0076700B" w:rsidP="00AD26A3">
            <w:pPr>
              <w:spacing w:before="80" w:after="80"/>
              <w:rPr>
                <w:rFonts w:cs="Times New Roman"/>
              </w:rPr>
            </w:pPr>
            <w:r w:rsidRPr="00AD26A3">
              <w:rPr>
                <w:rFonts w:cs="Times New Roman"/>
              </w:rPr>
              <w:t xml:space="preserve">“must” </w:t>
            </w:r>
            <w:proofErr w:type="spellStart"/>
            <w:r w:rsidRPr="00AD26A3">
              <w:rPr>
                <w:rFonts w:cs="Times New Roman"/>
              </w:rPr>
              <w:t>substatement</w:t>
            </w:r>
            <w:proofErr w:type="spellEnd"/>
          </w:p>
        </w:tc>
        <w:tc>
          <w:tcPr>
            <w:tcW w:w="3444" w:type="dxa"/>
          </w:tcPr>
          <w:p w14:paraId="52170966" w14:textId="77777777" w:rsidR="0076700B" w:rsidRPr="00AD26A3" w:rsidRDefault="0076700B" w:rsidP="00AD26A3">
            <w:pPr>
              <w:spacing w:before="80" w:after="80"/>
              <w:rPr>
                <w:rFonts w:cs="Times New Roman"/>
              </w:rPr>
            </w:pPr>
          </w:p>
        </w:tc>
      </w:tr>
      <w:tr w:rsidR="0076700B" w:rsidRPr="00AD26A3" w14:paraId="3C82CE3F" w14:textId="77777777" w:rsidTr="0076700B">
        <w:trPr>
          <w:cantSplit/>
          <w:tblHeader w:val="0"/>
        </w:trPr>
        <w:tc>
          <w:tcPr>
            <w:tcW w:w="2587" w:type="dxa"/>
          </w:tcPr>
          <w:p w14:paraId="4F6ABFA3" w14:textId="77777777" w:rsidR="0076700B" w:rsidRPr="00AD26A3" w:rsidRDefault="0076700B" w:rsidP="00AD26A3">
            <w:pPr>
              <w:spacing w:before="80" w:after="80"/>
              <w:rPr>
                <w:rFonts w:cs="Times New Roman"/>
              </w:rPr>
            </w:pPr>
            <w:r w:rsidRPr="00AD26A3">
              <w:rPr>
                <w:rFonts w:cs="Times New Roman"/>
              </w:rPr>
              <w:t>complex parameter</w:t>
            </w:r>
          </w:p>
        </w:tc>
        <w:tc>
          <w:tcPr>
            <w:tcW w:w="3545" w:type="dxa"/>
          </w:tcPr>
          <w:p w14:paraId="4D46B0A6" w14:textId="77777777" w:rsidR="0076700B" w:rsidRPr="00AD26A3" w:rsidRDefault="0076700B" w:rsidP="00AD26A3">
            <w:pPr>
              <w:spacing w:before="80" w:after="80"/>
              <w:rPr>
                <w:rFonts w:cs="Times New Roman"/>
              </w:rPr>
            </w:pPr>
            <w:r w:rsidRPr="00AD26A3">
              <w:rPr>
                <w:rFonts w:cs="Times New Roman"/>
              </w:rPr>
              <w:t xml:space="preserve">“uses” </w:t>
            </w:r>
            <w:proofErr w:type="spellStart"/>
            <w:r w:rsidRPr="00AD26A3">
              <w:rPr>
                <w:rFonts w:cs="Times New Roman"/>
              </w:rPr>
              <w:t>substatement</w:t>
            </w:r>
            <w:proofErr w:type="spellEnd"/>
          </w:p>
        </w:tc>
        <w:tc>
          <w:tcPr>
            <w:tcW w:w="3444" w:type="dxa"/>
          </w:tcPr>
          <w:p w14:paraId="2BF3A161" w14:textId="77777777" w:rsidR="0076700B" w:rsidRPr="00AD26A3" w:rsidRDefault="0076700B" w:rsidP="00AD26A3">
            <w:pPr>
              <w:spacing w:before="80" w:after="80"/>
              <w:rPr>
                <w:rFonts w:cs="Times New Roman"/>
              </w:rPr>
            </w:pPr>
          </w:p>
        </w:tc>
      </w:tr>
    </w:tbl>
    <w:p w14:paraId="012F0FB9" w14:textId="77777777" w:rsidR="009E5061" w:rsidRPr="00AD26A3" w:rsidRDefault="009E5061" w:rsidP="009E5061">
      <w:pPr>
        <w:rPr>
          <w:szCs w:val="24"/>
        </w:rPr>
      </w:pPr>
    </w:p>
    <w:p w14:paraId="057ACE9A" w14:textId="09E68B03" w:rsidR="009E5061" w:rsidRDefault="009E5061" w:rsidP="008759DF">
      <w:pPr>
        <w:pStyle w:val="TableCaption"/>
      </w:pPr>
      <w:bookmarkStart w:id="830" w:name="_Toc516067340"/>
      <w:bookmarkStart w:id="831" w:name="_Toc531166665"/>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23</w:t>
      </w:r>
      <w:r w:rsidR="00991E2B">
        <w:fldChar w:fldCharType="end"/>
      </w:r>
      <w:r>
        <w:t>: Interface/Operation/Parameter Mapping Example</w:t>
      </w:r>
      <w:bookmarkEnd w:id="830"/>
      <w:bookmarkEnd w:id="831"/>
    </w:p>
    <w:tbl>
      <w:tblPr>
        <w:tblStyle w:val="Tabellenraster"/>
        <w:tblW w:w="0" w:type="auto"/>
        <w:tblLayout w:type="fixed"/>
        <w:tblLook w:val="04A0" w:firstRow="1" w:lastRow="0" w:firstColumn="1" w:lastColumn="0" w:noHBand="0" w:noVBand="1"/>
      </w:tblPr>
      <w:tblGrid>
        <w:gridCol w:w="6449"/>
        <w:gridCol w:w="3051"/>
      </w:tblGrid>
      <w:tr w:rsidR="009E5061" w14:paraId="1352F1F8" w14:textId="77777777" w:rsidTr="009E13F9">
        <w:trPr>
          <w:cantSplit/>
          <w:tblHeader w:val="0"/>
        </w:trPr>
        <w:tc>
          <w:tcPr>
            <w:tcW w:w="6449" w:type="dxa"/>
          </w:tcPr>
          <w:p w14:paraId="5354ABBC" w14:textId="77777777" w:rsidR="009E5061" w:rsidRDefault="00547F09" w:rsidP="000F0C77">
            <w:pPr>
              <w:spacing w:before="80" w:after="80"/>
            </w:pPr>
            <w:r>
              <w:rPr>
                <w:noProof/>
                <w:lang w:val="de-DE" w:eastAsia="de-DE"/>
              </w:rPr>
              <w:drawing>
                <wp:inline distT="0" distB="0" distL="0" distR="0" wp14:anchorId="2AED4686" wp14:editId="6BB752B3">
                  <wp:extent cx="3942570" cy="828777"/>
                  <wp:effectExtent l="19050" t="0" r="780" b="0"/>
                  <wp:docPr id="23"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3938627" cy="827948"/>
                          </a:xfrm>
                          <a:prstGeom prst="rect">
                            <a:avLst/>
                          </a:prstGeom>
                          <a:noFill/>
                          <a:ln w="9525">
                            <a:noFill/>
                            <a:miter lim="800000"/>
                            <a:headEnd/>
                            <a:tailEnd/>
                          </a:ln>
                        </pic:spPr>
                      </pic:pic>
                    </a:graphicData>
                  </a:graphic>
                </wp:inline>
              </w:drawing>
            </w:r>
          </w:p>
        </w:tc>
        <w:tc>
          <w:tcPr>
            <w:tcW w:w="3051" w:type="dxa"/>
          </w:tcPr>
          <w:p w14:paraId="724D1CB3" w14:textId="3286B945" w:rsidR="00441BBA" w:rsidRDefault="00E74FA9" w:rsidP="00F23A40">
            <w:pPr>
              <w:tabs>
                <w:tab w:val="left" w:pos="317"/>
                <w:tab w:val="left" w:pos="601"/>
                <w:tab w:val="left" w:pos="884"/>
                <w:tab w:val="left" w:pos="1168"/>
              </w:tabs>
              <w:autoSpaceDE w:val="0"/>
              <w:autoSpaceDN w:val="0"/>
              <w:adjustRightInd w:val="0"/>
              <w:spacing w:beforeLines="80" w:before="192" w:afterLines="80" w:after="192"/>
              <w:rPr>
                <w:rFonts w:cs="Times New Roman"/>
                <w:sz w:val="20"/>
                <w:szCs w:val="20"/>
              </w:rPr>
            </w:pPr>
            <w:r w:rsidRPr="00E74FA9">
              <w:rPr>
                <w:rFonts w:cs="Times New Roman"/>
                <w:color w:val="000080"/>
                <w:sz w:val="20"/>
                <w:szCs w:val="20"/>
                <w:u w:val="single"/>
              </w:rPr>
              <w:t>submodule</w:t>
            </w:r>
            <w:r w:rsidRPr="00E74FA9">
              <w:rPr>
                <w:rFonts w:cs="Times New Roman"/>
                <w:color w:val="000000"/>
                <w:sz w:val="20"/>
                <w:szCs w:val="20"/>
              </w:rPr>
              <w:t xml:space="preserve"> interface-a {</w:t>
            </w:r>
            <w:r w:rsidR="00F114B4">
              <w:rPr>
                <w:rFonts w:cs="Times New Roman"/>
                <w:color w:val="000000"/>
                <w:sz w:val="20"/>
                <w:szCs w:val="20"/>
              </w:rPr>
              <w:br/>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r>
            <w:proofErr w:type="spellStart"/>
            <w:r w:rsidRPr="00E74FA9">
              <w:rPr>
                <w:rFonts w:cs="Times New Roman"/>
                <w:color w:val="000080"/>
                <w:sz w:val="20"/>
                <w:szCs w:val="20"/>
              </w:rPr>
              <w:t>rpc</w:t>
            </w:r>
            <w:proofErr w:type="spellEnd"/>
            <w:r w:rsidRPr="00E74FA9">
              <w:rPr>
                <w:rFonts w:cs="Times New Roman"/>
                <w:color w:val="000000"/>
                <w:sz w:val="20"/>
                <w:szCs w:val="20"/>
              </w:rPr>
              <w:t xml:space="preserve"> operation-1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input</w:t>
            </w:r>
            <w:r w:rsidRPr="00E74FA9">
              <w:rPr>
                <w:rFonts w:cs="Times New Roman"/>
                <w:color w:val="000000"/>
                <w:sz w:val="20"/>
                <w:szCs w:val="20"/>
              </w:rPr>
              <w:t xml:space="preserve">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leaf</w:t>
            </w:r>
            <w:r w:rsidRPr="00E74FA9">
              <w:rPr>
                <w:rFonts w:cs="Times New Roman"/>
                <w:color w:val="000000"/>
                <w:sz w:val="20"/>
                <w:szCs w:val="20"/>
              </w:rPr>
              <w:t xml:space="preserve"> parameter</w:t>
            </w:r>
            <w:r w:rsidR="00E60D0F">
              <w:rPr>
                <w:rFonts w:cs="Times New Roman"/>
                <w:color w:val="000000"/>
                <w:sz w:val="20"/>
                <w:szCs w:val="20"/>
              </w:rPr>
              <w:t>-</w:t>
            </w:r>
            <w:r w:rsidRPr="00E74FA9">
              <w:rPr>
                <w:rFonts w:cs="Times New Roman"/>
                <w:color w:val="000000"/>
                <w:sz w:val="20"/>
                <w:szCs w:val="20"/>
              </w:rPr>
              <w:t>1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type</w:t>
            </w:r>
            <w:r w:rsidRPr="00E74FA9">
              <w:rPr>
                <w:rFonts w:cs="Times New Roman"/>
                <w:color w:val="000000"/>
                <w:sz w:val="20"/>
                <w:szCs w:val="20"/>
              </w:rPr>
              <w:t xml:space="preserve"> </w:t>
            </w:r>
            <w:r w:rsidRPr="00E74FA9">
              <w:rPr>
                <w:rFonts w:cs="Times New Roman"/>
                <w:color w:val="008080"/>
                <w:sz w:val="20"/>
                <w:szCs w:val="20"/>
              </w:rPr>
              <w:t>string</w:t>
            </w:r>
            <w:r w:rsidRPr="00E74FA9">
              <w:rPr>
                <w:rFonts w:cs="Times New Roman"/>
                <w:color w:val="000000"/>
                <w:sz w:val="20"/>
                <w:szCs w:val="20"/>
              </w:rPr>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mandatory</w:t>
            </w:r>
            <w:r w:rsidRPr="00E74FA9">
              <w:rPr>
                <w:rFonts w:cs="Times New Roman"/>
                <w:color w:val="000000"/>
                <w:sz w:val="20"/>
                <w:szCs w:val="20"/>
              </w:rPr>
              <w:t xml:space="preserve"> true;</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leaf</w:t>
            </w:r>
            <w:r w:rsidRPr="00E74FA9">
              <w:rPr>
                <w:rFonts w:cs="Times New Roman"/>
                <w:color w:val="000000"/>
                <w:sz w:val="20"/>
                <w:szCs w:val="20"/>
              </w:rPr>
              <w:t xml:space="preserve"> parameter</w:t>
            </w:r>
            <w:r w:rsidR="00E60D0F">
              <w:rPr>
                <w:rFonts w:cs="Times New Roman"/>
                <w:color w:val="000000"/>
                <w:sz w:val="20"/>
                <w:szCs w:val="20"/>
              </w:rPr>
              <w:t>-</w:t>
            </w:r>
            <w:r w:rsidRPr="00E74FA9">
              <w:rPr>
                <w:rFonts w:cs="Times New Roman"/>
                <w:color w:val="000000"/>
                <w:sz w:val="20"/>
                <w:szCs w:val="20"/>
              </w:rPr>
              <w:t>2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type</w:t>
            </w:r>
            <w:r w:rsidRPr="00E74FA9">
              <w:rPr>
                <w:rFonts w:cs="Times New Roman"/>
                <w:color w:val="000000"/>
                <w:sz w:val="20"/>
                <w:szCs w:val="20"/>
              </w:rPr>
              <w:t xml:space="preserve"> </w:t>
            </w:r>
            <w:proofErr w:type="spellStart"/>
            <w:r w:rsidRPr="00E74FA9">
              <w:rPr>
                <w:rFonts w:cs="Times New Roman"/>
                <w:color w:val="008080"/>
                <w:sz w:val="20"/>
                <w:szCs w:val="20"/>
              </w:rPr>
              <w:t>boolean</w:t>
            </w:r>
            <w:proofErr w:type="spellEnd"/>
            <w:r w:rsidRPr="00E74FA9">
              <w:rPr>
                <w:rFonts w:cs="Times New Roman"/>
                <w:color w:val="000000"/>
                <w:sz w:val="20"/>
                <w:szCs w:val="20"/>
              </w:rPr>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mandatory</w:t>
            </w:r>
            <w:r w:rsidRPr="00E74FA9">
              <w:rPr>
                <w:rFonts w:cs="Times New Roman"/>
                <w:color w:val="000000"/>
                <w:sz w:val="20"/>
                <w:szCs w:val="20"/>
              </w:rPr>
              <w:t xml:space="preserve"> true;</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output</w:t>
            </w:r>
            <w:r w:rsidRPr="00E74FA9">
              <w:rPr>
                <w:rFonts w:cs="Times New Roman"/>
                <w:color w:val="000000"/>
                <w:sz w:val="20"/>
                <w:szCs w:val="20"/>
              </w:rPr>
              <w:t xml:space="preserve">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leaf</w:t>
            </w:r>
            <w:r w:rsidRPr="00E74FA9">
              <w:rPr>
                <w:rFonts w:cs="Times New Roman"/>
                <w:color w:val="000000"/>
                <w:sz w:val="20"/>
                <w:szCs w:val="20"/>
              </w:rPr>
              <w:t xml:space="preserve"> parameter</w:t>
            </w:r>
            <w:r w:rsidR="00E60D0F">
              <w:rPr>
                <w:rFonts w:cs="Times New Roman"/>
                <w:color w:val="000000"/>
                <w:sz w:val="20"/>
                <w:szCs w:val="20"/>
              </w:rPr>
              <w:t>-</w:t>
            </w:r>
            <w:r w:rsidRPr="00E74FA9">
              <w:rPr>
                <w:rFonts w:cs="Times New Roman"/>
                <w:color w:val="000000"/>
                <w:sz w:val="20"/>
                <w:szCs w:val="20"/>
              </w:rPr>
              <w:t>2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type</w:t>
            </w:r>
            <w:r w:rsidRPr="00E74FA9">
              <w:rPr>
                <w:rFonts w:cs="Times New Roman"/>
                <w:color w:val="000000"/>
                <w:sz w:val="20"/>
                <w:szCs w:val="20"/>
              </w:rPr>
              <w:t xml:space="preserve"> </w:t>
            </w:r>
            <w:proofErr w:type="spellStart"/>
            <w:r w:rsidRPr="00E74FA9">
              <w:rPr>
                <w:rFonts w:cs="Times New Roman"/>
                <w:color w:val="008080"/>
                <w:sz w:val="20"/>
                <w:szCs w:val="20"/>
              </w:rPr>
              <w:t>boolean</w:t>
            </w:r>
            <w:proofErr w:type="spellEnd"/>
            <w:r w:rsidRPr="00E74FA9">
              <w:rPr>
                <w:rFonts w:cs="Times New Roman"/>
                <w:color w:val="000000"/>
                <w:sz w:val="20"/>
                <w:szCs w:val="20"/>
              </w:rPr>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mandatory</w:t>
            </w:r>
            <w:r w:rsidRPr="00E74FA9">
              <w:rPr>
                <w:rFonts w:cs="Times New Roman"/>
                <w:color w:val="000000"/>
                <w:sz w:val="20"/>
                <w:szCs w:val="20"/>
              </w:rPr>
              <w:t xml:space="preserve"> true;</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leaf-list</w:t>
            </w:r>
            <w:r w:rsidRPr="00E74FA9">
              <w:rPr>
                <w:rFonts w:cs="Times New Roman"/>
                <w:color w:val="000000"/>
                <w:sz w:val="20"/>
                <w:szCs w:val="20"/>
              </w:rPr>
              <w:t xml:space="preserve"> parameter</w:t>
            </w:r>
            <w:r w:rsidR="00E60D0F">
              <w:rPr>
                <w:rFonts w:cs="Times New Roman"/>
                <w:color w:val="000000"/>
                <w:sz w:val="20"/>
                <w:szCs w:val="20"/>
              </w:rPr>
              <w:t>-</w:t>
            </w:r>
            <w:r w:rsidRPr="00E74FA9">
              <w:rPr>
                <w:rFonts w:cs="Times New Roman"/>
                <w:color w:val="000000"/>
                <w:sz w:val="20"/>
                <w:szCs w:val="20"/>
              </w:rPr>
              <w:t>3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type</w:t>
            </w:r>
            <w:r w:rsidRPr="00E74FA9">
              <w:rPr>
                <w:rFonts w:cs="Times New Roman"/>
                <w:color w:val="000000"/>
                <w:sz w:val="20"/>
                <w:szCs w:val="20"/>
              </w:rPr>
              <w:t xml:space="preserve"> </w:t>
            </w:r>
            <w:r w:rsidRPr="00E74FA9">
              <w:rPr>
                <w:rFonts w:cs="Times New Roman"/>
                <w:color w:val="008080"/>
                <w:sz w:val="20"/>
                <w:szCs w:val="20"/>
              </w:rPr>
              <w:t>int6</w:t>
            </w:r>
            <w:r w:rsidR="002A5AC9">
              <w:rPr>
                <w:rFonts w:cs="Times New Roman"/>
                <w:color w:val="008080"/>
                <w:sz w:val="20"/>
                <w:szCs w:val="20"/>
              </w:rPr>
              <w:t>4</w:t>
            </w:r>
            <w:r w:rsidRPr="00E74FA9">
              <w:rPr>
                <w:rFonts w:cs="Times New Roman"/>
                <w:color w:val="000000"/>
                <w:sz w:val="20"/>
                <w:szCs w:val="20"/>
              </w:rPr>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min-elements</w:t>
            </w:r>
            <w:r w:rsidRPr="00E74FA9">
              <w:rPr>
                <w:rFonts w:cs="Times New Roman"/>
                <w:color w:val="000000"/>
                <w:sz w:val="20"/>
                <w:szCs w:val="20"/>
              </w:rPr>
              <w:t xml:space="preserve"> </w:t>
            </w:r>
            <w:r w:rsidRPr="00E74FA9">
              <w:rPr>
                <w:rFonts w:cs="Times New Roman"/>
                <w:color w:val="800080"/>
                <w:sz w:val="20"/>
                <w:szCs w:val="20"/>
              </w:rPr>
              <w:t>3</w:t>
            </w:r>
            <w:r w:rsidRPr="00E74FA9">
              <w:rPr>
                <w:rFonts w:cs="Times New Roman"/>
                <w:color w:val="000000"/>
                <w:sz w:val="20"/>
                <w:szCs w:val="20"/>
              </w:rPr>
              <w:t>;</w:t>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r>
            <w:proofErr w:type="spellStart"/>
            <w:r w:rsidRPr="00E74FA9">
              <w:rPr>
                <w:rFonts w:cs="Times New Roman"/>
                <w:color w:val="000080"/>
                <w:sz w:val="20"/>
                <w:szCs w:val="20"/>
              </w:rPr>
              <w:t>rpc</w:t>
            </w:r>
            <w:proofErr w:type="spellEnd"/>
            <w:r w:rsidRPr="00E74FA9">
              <w:rPr>
                <w:rFonts w:cs="Times New Roman"/>
                <w:color w:val="000000"/>
                <w:sz w:val="20"/>
                <w:szCs w:val="20"/>
              </w:rPr>
              <w:t xml:space="preserve"> operation2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t>…</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output</w:t>
            </w:r>
            <w:r w:rsidRPr="00E74FA9">
              <w:rPr>
                <w:rFonts w:cs="Times New Roman"/>
                <w:color w:val="000000"/>
                <w:sz w:val="20"/>
                <w:szCs w:val="20"/>
              </w:rPr>
              <w:t xml:space="preserve">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80"/>
                <w:sz w:val="20"/>
                <w:szCs w:val="20"/>
              </w:rPr>
              <w:t>leaf-list</w:t>
            </w:r>
            <w:r w:rsidRPr="00E74FA9">
              <w:rPr>
                <w:rFonts w:cs="Times New Roman"/>
                <w:color w:val="000000"/>
                <w:sz w:val="20"/>
                <w:szCs w:val="20"/>
              </w:rPr>
              <w:t xml:space="preserve"> parameter</w:t>
            </w:r>
            <w:r w:rsidR="00E60D0F">
              <w:rPr>
                <w:rFonts w:cs="Times New Roman"/>
                <w:color w:val="000000"/>
                <w:sz w:val="20"/>
                <w:szCs w:val="20"/>
              </w:rPr>
              <w:t>-</w:t>
            </w:r>
            <w:r w:rsidRPr="00E74FA9">
              <w:rPr>
                <w:rFonts w:cs="Times New Roman"/>
                <w:color w:val="000000"/>
                <w:sz w:val="20"/>
                <w:szCs w:val="20"/>
              </w:rPr>
              <w:t>4 {</w:t>
            </w:r>
            <w:r w:rsidR="00F114B4">
              <w:rPr>
                <w:rFonts w:cs="Times New Roman"/>
                <w:color w:val="000000"/>
                <w:sz w:val="20"/>
                <w:szCs w:val="20"/>
              </w:rPr>
              <w:br/>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74FA9">
              <w:rPr>
                <w:rFonts w:cs="Times New Roman"/>
                <w:color w:val="000000"/>
                <w:sz w:val="20"/>
                <w:szCs w:val="20"/>
              </w:rPr>
              <w:tab/>
            </w:r>
            <w:r w:rsidRPr="00E60D0F">
              <w:rPr>
                <w:rFonts w:cs="Times New Roman"/>
                <w:color w:val="000080"/>
                <w:sz w:val="20"/>
                <w:szCs w:val="20"/>
              </w:rPr>
              <w:t>type</w:t>
            </w:r>
            <w:r w:rsidRPr="00E60D0F">
              <w:rPr>
                <w:rFonts w:cs="Times New Roman"/>
                <w:color w:val="000000"/>
                <w:sz w:val="20"/>
                <w:szCs w:val="20"/>
              </w:rPr>
              <w:t xml:space="preserve"> </w:t>
            </w:r>
            <w:r w:rsidRPr="00E60D0F">
              <w:rPr>
                <w:rFonts w:cs="Times New Roman"/>
                <w:color w:val="008080"/>
                <w:sz w:val="20"/>
                <w:szCs w:val="20"/>
              </w:rPr>
              <w:t>string</w:t>
            </w:r>
            <w:r w:rsidRPr="00E60D0F">
              <w:rPr>
                <w:rFonts w:cs="Times New Roman"/>
                <w:color w:val="000000"/>
                <w:sz w:val="20"/>
                <w:szCs w:val="20"/>
              </w:rPr>
              <w:t>;</w:t>
            </w:r>
            <w:r w:rsidR="00F114B4" w:rsidRPr="00E60D0F">
              <w:rPr>
                <w:rFonts w:cs="Times New Roman"/>
                <w:color w:val="000000"/>
                <w:sz w:val="20"/>
                <w:szCs w:val="20"/>
              </w:rPr>
              <w:br/>
            </w:r>
            <w:r w:rsidRPr="00E60D0F">
              <w:rPr>
                <w:rFonts w:cs="Times New Roman"/>
                <w:color w:val="000000"/>
                <w:sz w:val="20"/>
                <w:szCs w:val="20"/>
              </w:rPr>
              <w:tab/>
            </w:r>
            <w:r w:rsidRPr="00E60D0F">
              <w:rPr>
                <w:rFonts w:cs="Times New Roman"/>
                <w:color w:val="000000"/>
                <w:sz w:val="20"/>
                <w:szCs w:val="20"/>
              </w:rPr>
              <w:tab/>
            </w:r>
            <w:r w:rsidRPr="00E60D0F">
              <w:rPr>
                <w:rFonts w:cs="Times New Roman"/>
                <w:color w:val="000000"/>
                <w:sz w:val="20"/>
                <w:szCs w:val="20"/>
              </w:rPr>
              <w:tab/>
              <w:t>}</w:t>
            </w:r>
            <w:r w:rsidR="00F114B4" w:rsidRPr="00E60D0F">
              <w:rPr>
                <w:rFonts w:cs="Times New Roman"/>
                <w:color w:val="000000"/>
                <w:sz w:val="20"/>
                <w:szCs w:val="20"/>
              </w:rPr>
              <w:br/>
            </w:r>
            <w:r w:rsidRPr="00E60D0F">
              <w:rPr>
                <w:rFonts w:cs="Times New Roman"/>
                <w:color w:val="000000"/>
                <w:sz w:val="20"/>
                <w:szCs w:val="20"/>
              </w:rPr>
              <w:tab/>
            </w:r>
            <w:r w:rsidRPr="00E60D0F">
              <w:rPr>
                <w:rFonts w:cs="Times New Roman"/>
                <w:color w:val="000000"/>
                <w:sz w:val="20"/>
                <w:szCs w:val="20"/>
              </w:rPr>
              <w:tab/>
              <w:t>}</w:t>
            </w:r>
            <w:r w:rsidR="00F114B4" w:rsidRPr="00E60D0F">
              <w:rPr>
                <w:rFonts w:cs="Times New Roman"/>
                <w:color w:val="000000"/>
                <w:sz w:val="20"/>
                <w:szCs w:val="20"/>
              </w:rPr>
              <w:br/>
            </w:r>
            <w:r w:rsidRPr="00E60D0F">
              <w:rPr>
                <w:rFonts w:cs="Times New Roman"/>
                <w:color w:val="000000"/>
                <w:sz w:val="20"/>
                <w:szCs w:val="20"/>
              </w:rPr>
              <w:tab/>
              <w:t>}</w:t>
            </w:r>
            <w:r w:rsidR="00F114B4" w:rsidRPr="00E60D0F">
              <w:rPr>
                <w:rFonts w:cs="Times New Roman"/>
                <w:color w:val="000000"/>
                <w:sz w:val="20"/>
                <w:szCs w:val="20"/>
              </w:rPr>
              <w:br/>
            </w:r>
            <w:r w:rsidRPr="00E60D0F">
              <w:rPr>
                <w:rFonts w:cs="Times New Roman"/>
                <w:color w:val="000000"/>
                <w:sz w:val="20"/>
                <w:szCs w:val="20"/>
              </w:rPr>
              <w:t>}</w:t>
            </w:r>
          </w:p>
        </w:tc>
      </w:tr>
    </w:tbl>
    <w:p w14:paraId="70198325" w14:textId="77777777" w:rsidR="002B7DFC" w:rsidRPr="00AD26A3" w:rsidRDefault="002B7DFC" w:rsidP="002B7DFC">
      <w:pPr>
        <w:rPr>
          <w:szCs w:val="24"/>
        </w:rPr>
      </w:pPr>
    </w:p>
    <w:p w14:paraId="1DC90A4B" w14:textId="77777777" w:rsidR="002B7DFC" w:rsidRDefault="002B7DFC" w:rsidP="009B6F01">
      <w:pPr>
        <w:pStyle w:val="berschrift2"/>
      </w:pPr>
      <w:bookmarkStart w:id="832" w:name="_Ref421702051"/>
      <w:bookmarkStart w:id="833" w:name="_Toc516067382"/>
      <w:bookmarkStart w:id="834" w:name="_Toc531166603"/>
      <w:r w:rsidRPr="002B7DFC">
        <w:t>Mapping of Notifications</w:t>
      </w:r>
      <w:bookmarkEnd w:id="832"/>
      <w:bookmarkEnd w:id="833"/>
      <w:bookmarkEnd w:id="834"/>
    </w:p>
    <w:p w14:paraId="449CAFCB" w14:textId="77777777" w:rsidR="0073491A" w:rsidRPr="00AD26A3" w:rsidRDefault="0073491A" w:rsidP="0073491A">
      <w:pPr>
        <w:rPr>
          <w:szCs w:val="24"/>
        </w:rPr>
      </w:pPr>
      <w:r w:rsidRPr="00AD26A3">
        <w:rPr>
          <w:szCs w:val="24"/>
        </w:rPr>
        <w:t xml:space="preserve">Like </w:t>
      </w:r>
      <w:r w:rsidR="00BC6A5B" w:rsidRPr="00AD26A3">
        <w:rPr>
          <w:szCs w:val="24"/>
        </w:rPr>
        <w:t xml:space="preserve">the class </w:t>
      </w:r>
      <w:r w:rsidRPr="00AD26A3">
        <w:rPr>
          <w:szCs w:val="24"/>
        </w:rPr>
        <w:t>mapping, the signals are also mapped in two steps. In the first step, all signals are mapped to “grouping” statements. In the second step the groupings of all non-abstract signals are “instantiated” in “notification” statements.</w:t>
      </w:r>
    </w:p>
    <w:p w14:paraId="4A10E2B3" w14:textId="77777777" w:rsidR="002B7DFC" w:rsidRPr="00AD26A3" w:rsidRDefault="002B7DFC" w:rsidP="002B7DFC">
      <w:pPr>
        <w:rPr>
          <w:szCs w:val="24"/>
        </w:rPr>
      </w:pPr>
    </w:p>
    <w:p w14:paraId="04D5D2B5" w14:textId="36D7C593" w:rsidR="00F70C2E" w:rsidRDefault="00F70C2E" w:rsidP="008759DF">
      <w:pPr>
        <w:pStyle w:val="TableCaption"/>
      </w:pPr>
      <w:bookmarkStart w:id="835" w:name="_Toc420597479"/>
      <w:bookmarkStart w:id="836" w:name="_Toc516067341"/>
      <w:bookmarkStart w:id="837" w:name="_Toc531166666"/>
      <w:r>
        <w:t xml:space="preserve">Table </w:t>
      </w:r>
      <w:r w:rsidR="00991E2B">
        <w:fldChar w:fldCharType="begin"/>
      </w:r>
      <w:r w:rsidR="00A0446F">
        <w:instrText xml:space="preserve"> STYLEREF 1 \s </w:instrText>
      </w:r>
      <w:r w:rsidR="00991E2B">
        <w:fldChar w:fldCharType="separate"/>
      </w:r>
      <w:r w:rsidR="00261E05">
        <w:rPr>
          <w:noProof/>
        </w:rPr>
        <w:t>5</w:t>
      </w:r>
      <w:r w:rsidR="00991E2B">
        <w:fldChar w:fldCharType="end"/>
      </w:r>
      <w:r>
        <w:t>.</w:t>
      </w:r>
      <w:r w:rsidR="00991E2B">
        <w:fldChar w:fldCharType="begin"/>
      </w:r>
      <w:r w:rsidR="00A0446F">
        <w:instrText xml:space="preserve"> SEQ Table \* ARABIC \s 1 </w:instrText>
      </w:r>
      <w:r w:rsidR="00991E2B">
        <w:fldChar w:fldCharType="separate"/>
      </w:r>
      <w:r w:rsidR="00261E05">
        <w:rPr>
          <w:noProof/>
        </w:rPr>
        <w:t>24</w:t>
      </w:r>
      <w:r w:rsidR="00991E2B">
        <w:fldChar w:fldCharType="end"/>
      </w:r>
      <w:r>
        <w:t>: Notification Mapping</w:t>
      </w:r>
      <w:bookmarkEnd w:id="835"/>
      <w:bookmarkEnd w:id="836"/>
      <w:bookmarkEnd w:id="837"/>
    </w:p>
    <w:tbl>
      <w:tblPr>
        <w:tblStyle w:val="Tabellenraster"/>
        <w:tblW w:w="0" w:type="auto"/>
        <w:tblLook w:val="04A0" w:firstRow="1" w:lastRow="0" w:firstColumn="1" w:lastColumn="0" w:noHBand="0" w:noVBand="1"/>
      </w:tblPr>
      <w:tblGrid>
        <w:gridCol w:w="2736"/>
        <w:gridCol w:w="3417"/>
        <w:gridCol w:w="3423"/>
      </w:tblGrid>
      <w:tr w:rsidR="00A652F6" w:rsidRPr="006A6976" w14:paraId="3A96F1E7" w14:textId="77777777" w:rsidTr="0076700B">
        <w:trPr>
          <w:cantSplit/>
        </w:trPr>
        <w:tc>
          <w:tcPr>
            <w:tcW w:w="9576" w:type="dxa"/>
            <w:gridSpan w:val="3"/>
            <w:shd w:val="clear" w:color="auto" w:fill="BAE3A7" w:themeFill="accent5" w:themeFillTint="66"/>
          </w:tcPr>
          <w:p w14:paraId="1A012FE4" w14:textId="77777777" w:rsidR="008B6A74" w:rsidRPr="006A6976" w:rsidRDefault="00A652F6" w:rsidP="00AD26A3">
            <w:pPr>
              <w:spacing w:before="80" w:after="80"/>
              <w:jc w:val="center"/>
              <w:rPr>
                <w:szCs w:val="24"/>
              </w:rPr>
            </w:pPr>
            <w:r w:rsidRPr="006A6976">
              <w:rPr>
                <w:szCs w:val="24"/>
              </w:rPr>
              <w:t xml:space="preserve">Signal </w:t>
            </w:r>
            <w:r w:rsidRPr="006A6976">
              <w:rPr>
                <w:szCs w:val="24"/>
              </w:rPr>
              <w:sym w:font="Wingdings" w:char="F0E0"/>
            </w:r>
            <w:r w:rsidRPr="006A6976">
              <w:rPr>
                <w:szCs w:val="24"/>
              </w:rPr>
              <w:t xml:space="preserve"> </w:t>
            </w:r>
            <w:r w:rsidR="008B6A74">
              <w:rPr>
                <w:szCs w:val="24"/>
              </w:rPr>
              <w:t xml:space="preserve">“grouping” statement </w:t>
            </w:r>
            <w:r w:rsidR="008B6A74" w:rsidRPr="008B6A74">
              <w:rPr>
                <w:szCs w:val="24"/>
              </w:rPr>
              <w:sym w:font="Wingdings" w:char="F0E0"/>
            </w:r>
            <w:r w:rsidR="008B6A74">
              <w:rPr>
                <w:szCs w:val="24"/>
              </w:rPr>
              <w:t xml:space="preserve"> </w:t>
            </w:r>
            <w:r w:rsidRPr="006A6976">
              <w:rPr>
                <w:szCs w:val="24"/>
              </w:rPr>
              <w:t>“</w:t>
            </w:r>
            <w:proofErr w:type="gramStart"/>
            <w:r w:rsidRPr="006A6976">
              <w:rPr>
                <w:szCs w:val="24"/>
              </w:rPr>
              <w:t>notification“ statement</w:t>
            </w:r>
            <w:proofErr w:type="gramEnd"/>
          </w:p>
        </w:tc>
      </w:tr>
      <w:tr w:rsidR="00A652F6" w:rsidRPr="006A6976" w14:paraId="066C6C55" w14:textId="77777777" w:rsidTr="0045711F">
        <w:trPr>
          <w:cantSplit/>
        </w:trPr>
        <w:tc>
          <w:tcPr>
            <w:tcW w:w="2736" w:type="dxa"/>
            <w:shd w:val="clear" w:color="auto" w:fill="EEF1A5" w:themeFill="accent2" w:themeFillTint="66"/>
          </w:tcPr>
          <w:p w14:paraId="4BCB0DF9" w14:textId="77777777" w:rsidR="00A652F6" w:rsidRPr="006A6976" w:rsidRDefault="00A652F6" w:rsidP="00AD26A3">
            <w:pPr>
              <w:spacing w:before="80" w:after="80"/>
              <w:rPr>
                <w:szCs w:val="24"/>
              </w:rPr>
            </w:pPr>
            <w:r w:rsidRPr="006A6976">
              <w:rPr>
                <w:szCs w:val="24"/>
              </w:rPr>
              <w:t>UML Artifact</w:t>
            </w:r>
          </w:p>
        </w:tc>
        <w:tc>
          <w:tcPr>
            <w:tcW w:w="3417" w:type="dxa"/>
            <w:shd w:val="clear" w:color="auto" w:fill="7BEFFF" w:themeFill="accent1" w:themeFillTint="66"/>
          </w:tcPr>
          <w:p w14:paraId="47E3E83E" w14:textId="77777777" w:rsidR="00A652F6" w:rsidRPr="006A6976" w:rsidRDefault="00A652F6" w:rsidP="00AD26A3">
            <w:pPr>
              <w:spacing w:before="80" w:after="80"/>
              <w:rPr>
                <w:szCs w:val="24"/>
              </w:rPr>
            </w:pPr>
            <w:r w:rsidRPr="006A6976">
              <w:rPr>
                <w:szCs w:val="24"/>
              </w:rPr>
              <w:t>YANG Artifact</w:t>
            </w:r>
          </w:p>
        </w:tc>
        <w:tc>
          <w:tcPr>
            <w:tcW w:w="3423" w:type="dxa"/>
            <w:shd w:val="clear" w:color="auto" w:fill="D9D9D9" w:themeFill="background1" w:themeFillShade="D9"/>
          </w:tcPr>
          <w:p w14:paraId="0D5163C0" w14:textId="77777777" w:rsidR="00A652F6" w:rsidRPr="006A6976" w:rsidRDefault="00A652F6" w:rsidP="00AD26A3">
            <w:pPr>
              <w:spacing w:before="80" w:after="80"/>
              <w:rPr>
                <w:szCs w:val="24"/>
              </w:rPr>
            </w:pPr>
            <w:r w:rsidRPr="006A6976">
              <w:rPr>
                <w:szCs w:val="24"/>
              </w:rPr>
              <w:t>Comments</w:t>
            </w:r>
          </w:p>
        </w:tc>
      </w:tr>
      <w:tr w:rsidR="0036126B" w:rsidRPr="006A6976" w14:paraId="3B9784DD" w14:textId="77777777" w:rsidTr="0045711F">
        <w:trPr>
          <w:cantSplit/>
          <w:tblHeader w:val="0"/>
        </w:trPr>
        <w:tc>
          <w:tcPr>
            <w:tcW w:w="2736" w:type="dxa"/>
          </w:tcPr>
          <w:p w14:paraId="0884B979" w14:textId="77777777" w:rsidR="0036126B" w:rsidRPr="006A6976" w:rsidRDefault="0036126B" w:rsidP="00AD26A3">
            <w:pPr>
              <w:spacing w:before="80" w:after="80"/>
              <w:rPr>
                <w:szCs w:val="24"/>
              </w:rPr>
            </w:pPr>
            <w:r w:rsidRPr="006A6976">
              <w:rPr>
                <w:szCs w:val="24"/>
              </w:rPr>
              <w:lastRenderedPageBreak/>
              <w:t>documentation</w:t>
            </w:r>
            <w:r w:rsidR="008752B1">
              <w:rPr>
                <w:szCs w:val="24"/>
              </w:rPr>
              <w:t xml:space="preserve"> “Applied comments”</w:t>
            </w:r>
            <w:r>
              <w:rPr>
                <w:szCs w:val="24"/>
              </w:rPr>
              <w:br/>
              <w:t>(</w:t>
            </w:r>
            <w:r w:rsidRPr="000B44B4">
              <w:rPr>
                <w:szCs w:val="24"/>
              </w:rPr>
              <w:t xml:space="preserve">carried in </w:t>
            </w:r>
            <w:r>
              <w:rPr>
                <w:szCs w:val="24"/>
              </w:rPr>
              <w:t xml:space="preserve">XMI as </w:t>
            </w:r>
            <w:r w:rsidRPr="000B44B4">
              <w:rPr>
                <w:szCs w:val="24"/>
              </w:rPr>
              <w:t>“</w:t>
            </w:r>
            <w:proofErr w:type="spellStart"/>
            <w:r>
              <w:rPr>
                <w:szCs w:val="24"/>
              </w:rPr>
              <w:t>ownedC</w:t>
            </w:r>
            <w:r w:rsidRPr="000B44B4">
              <w:rPr>
                <w:szCs w:val="24"/>
              </w:rPr>
              <w:t>omment</w:t>
            </w:r>
            <w:proofErr w:type="spellEnd"/>
            <w:r w:rsidRPr="000B44B4">
              <w:rPr>
                <w:szCs w:val="24"/>
              </w:rPr>
              <w:t>”</w:t>
            </w:r>
            <w:r>
              <w:rPr>
                <w:szCs w:val="24"/>
              </w:rPr>
              <w:t>)</w:t>
            </w:r>
          </w:p>
        </w:tc>
        <w:tc>
          <w:tcPr>
            <w:tcW w:w="3417" w:type="dxa"/>
          </w:tcPr>
          <w:p w14:paraId="66CBFA19" w14:textId="77777777" w:rsidR="0036126B" w:rsidRPr="006A6976" w:rsidRDefault="0036126B" w:rsidP="00AD26A3">
            <w:pPr>
              <w:spacing w:before="80" w:after="80"/>
              <w:rPr>
                <w:szCs w:val="24"/>
              </w:rPr>
            </w:pPr>
            <w:r w:rsidRPr="006A6976">
              <w:rPr>
                <w:szCs w:val="24"/>
              </w:rPr>
              <w:t xml:space="preserve">“description” </w:t>
            </w:r>
            <w:proofErr w:type="spellStart"/>
            <w:r w:rsidRPr="006A6976">
              <w:rPr>
                <w:szCs w:val="24"/>
              </w:rPr>
              <w:t>substatement</w:t>
            </w:r>
            <w:proofErr w:type="spellEnd"/>
          </w:p>
        </w:tc>
        <w:tc>
          <w:tcPr>
            <w:tcW w:w="3423" w:type="dxa"/>
          </w:tcPr>
          <w:p w14:paraId="3A467231" w14:textId="77777777" w:rsidR="0036126B" w:rsidRPr="006A6976" w:rsidRDefault="008752B1" w:rsidP="00AD26A3">
            <w:pPr>
              <w:spacing w:before="80" w:after="80"/>
              <w:rPr>
                <w:szCs w:val="24"/>
              </w:rPr>
            </w:pPr>
            <w:r>
              <w:rPr>
                <w:szCs w:val="24"/>
              </w:rPr>
              <w:t>M</w:t>
            </w:r>
            <w:r w:rsidRPr="00083AA2">
              <w:rPr>
                <w:szCs w:val="24"/>
              </w:rPr>
              <w:t xml:space="preserve">ultiple </w:t>
            </w:r>
            <w:r>
              <w:rPr>
                <w:szCs w:val="24"/>
              </w:rPr>
              <w:t xml:space="preserve">“applied </w:t>
            </w:r>
            <w:r w:rsidRPr="00083AA2">
              <w:rPr>
                <w:szCs w:val="24"/>
              </w:rPr>
              <w:t>comments</w:t>
            </w:r>
            <w:r>
              <w:rPr>
                <w:szCs w:val="24"/>
              </w:rPr>
              <w:t>”</w:t>
            </w:r>
            <w:r w:rsidRPr="00083AA2">
              <w:rPr>
                <w:szCs w:val="24"/>
              </w:rPr>
              <w:t xml:space="preserve"> </w:t>
            </w:r>
            <w:r>
              <w:rPr>
                <w:szCs w:val="24"/>
              </w:rPr>
              <w:t>defined in UML, n</w:t>
            </w:r>
            <w:r w:rsidRPr="00083AA2">
              <w:rPr>
                <w:szCs w:val="24"/>
              </w:rPr>
              <w:t xml:space="preserve">eed to be collapsed into a single </w:t>
            </w:r>
            <w:r>
              <w:rPr>
                <w:szCs w:val="24"/>
              </w:rPr>
              <w:t>“</w:t>
            </w:r>
            <w:r w:rsidRPr="00083AA2">
              <w:rPr>
                <w:szCs w:val="24"/>
              </w:rPr>
              <w:t>description</w:t>
            </w:r>
            <w:r>
              <w:rPr>
                <w:szCs w:val="24"/>
              </w:rPr>
              <w:t xml:space="preserve">” </w:t>
            </w:r>
            <w:proofErr w:type="spellStart"/>
            <w:r>
              <w:rPr>
                <w:szCs w:val="24"/>
              </w:rPr>
              <w:t>substatement</w:t>
            </w:r>
            <w:proofErr w:type="spellEnd"/>
            <w:r>
              <w:rPr>
                <w:szCs w:val="24"/>
              </w:rPr>
              <w:t>.</w:t>
            </w:r>
          </w:p>
        </w:tc>
      </w:tr>
      <w:tr w:rsidR="00036A3D" w:rsidRPr="006A6976" w14:paraId="0E399B6B" w14:textId="77777777" w:rsidTr="0045711F">
        <w:trPr>
          <w:cantSplit/>
          <w:tblHeader w:val="0"/>
        </w:trPr>
        <w:tc>
          <w:tcPr>
            <w:tcW w:w="2736" w:type="dxa"/>
          </w:tcPr>
          <w:p w14:paraId="3ED0DB91" w14:textId="77777777" w:rsidR="00036A3D" w:rsidRPr="00036A3D" w:rsidRDefault="0045711F" w:rsidP="00AD26A3">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sidR="0076700B">
              <w:rPr>
                <w:rFonts w:asciiTheme="minorBidi" w:hAnsiTheme="minorBidi"/>
                <w:szCs w:val="24"/>
              </w:rPr>
              <w:t>«</w:t>
            </w:r>
            <w:r w:rsidR="0076700B">
              <w:rPr>
                <w:szCs w:val="24"/>
              </w:rPr>
              <w:t>R</w:t>
            </w:r>
            <w:r w:rsidR="00E21379" w:rsidRPr="00E21379">
              <w:rPr>
                <w:szCs w:val="24"/>
              </w:rPr>
              <w:t>eference</w:t>
            </w:r>
            <w:r w:rsidR="0076700B">
              <w:rPr>
                <w:rFonts w:cs="Times New Roman"/>
                <w:szCs w:val="24"/>
              </w:rPr>
              <w:t>»</w:t>
            </w:r>
          </w:p>
        </w:tc>
        <w:tc>
          <w:tcPr>
            <w:tcW w:w="3417" w:type="dxa"/>
          </w:tcPr>
          <w:p w14:paraId="6D8415E0" w14:textId="77777777" w:rsidR="00036A3D" w:rsidRPr="006A6976" w:rsidRDefault="00036A3D" w:rsidP="00AD26A3">
            <w:pPr>
              <w:spacing w:before="80" w:after="80"/>
              <w:rPr>
                <w:szCs w:val="24"/>
              </w:rPr>
            </w:pPr>
            <w:r>
              <w:rPr>
                <w:szCs w:val="24"/>
              </w:rPr>
              <w:t xml:space="preserve">“reference” </w:t>
            </w:r>
            <w:proofErr w:type="spellStart"/>
            <w:r>
              <w:rPr>
                <w:szCs w:val="24"/>
              </w:rPr>
              <w:t>sub</w:t>
            </w:r>
            <w:r w:rsidRPr="00205C12">
              <w:rPr>
                <w:szCs w:val="24"/>
              </w:rPr>
              <w:t>statement</w:t>
            </w:r>
            <w:proofErr w:type="spellEnd"/>
          </w:p>
        </w:tc>
        <w:tc>
          <w:tcPr>
            <w:tcW w:w="3423" w:type="dxa"/>
          </w:tcPr>
          <w:p w14:paraId="7F482829" w14:textId="77777777" w:rsidR="00036A3D" w:rsidRPr="006A6976" w:rsidRDefault="00036A3D" w:rsidP="00AD26A3">
            <w:pPr>
              <w:spacing w:before="80" w:after="80"/>
              <w:rPr>
                <w:szCs w:val="24"/>
              </w:rPr>
            </w:pPr>
          </w:p>
        </w:tc>
      </w:tr>
      <w:tr w:rsidR="0076700B" w:rsidRPr="006A6976" w14:paraId="60B5743A" w14:textId="77777777" w:rsidTr="0045711F">
        <w:trPr>
          <w:cantSplit/>
          <w:tblHeader w:val="0"/>
        </w:trPr>
        <w:tc>
          <w:tcPr>
            <w:tcW w:w="2736" w:type="dxa"/>
          </w:tcPr>
          <w:p w14:paraId="530C0859" w14:textId="77777777" w:rsidR="0076700B" w:rsidRPr="00036A3D" w:rsidRDefault="0045711F" w:rsidP="00AD26A3">
            <w:pPr>
              <w:spacing w:before="80" w:after="80"/>
              <w:rPr>
                <w:szCs w:val="24"/>
              </w:rPr>
            </w:pPr>
            <w:proofErr w:type="spellStart"/>
            <w:r>
              <w:rPr>
                <w:szCs w:val="24"/>
              </w:rPr>
              <w:t>OpenModel_</w:t>
            </w:r>
            <w:proofErr w:type="gramStart"/>
            <w:r>
              <w:rPr>
                <w:szCs w:val="24"/>
              </w:rPr>
              <w:t>Profile</w:t>
            </w:r>
            <w:proofErr w:type="spellEnd"/>
            <w:r>
              <w:rPr>
                <w:szCs w:val="24"/>
              </w:rPr>
              <w:t>::</w:t>
            </w:r>
            <w:proofErr w:type="gramEnd"/>
            <w:r w:rsidR="0076700B">
              <w:rPr>
                <w:rFonts w:asciiTheme="minorBidi" w:hAnsiTheme="minorBidi"/>
                <w:szCs w:val="24"/>
              </w:rPr>
              <w:t>«</w:t>
            </w:r>
            <w:r w:rsidR="0076700B">
              <w:rPr>
                <w:szCs w:val="24"/>
              </w:rPr>
              <w:t>Example</w:t>
            </w:r>
            <w:r w:rsidR="0076700B">
              <w:rPr>
                <w:rFonts w:cs="Times New Roman"/>
                <w:szCs w:val="24"/>
              </w:rPr>
              <w:t>»</w:t>
            </w:r>
          </w:p>
        </w:tc>
        <w:tc>
          <w:tcPr>
            <w:tcW w:w="3417" w:type="dxa"/>
          </w:tcPr>
          <w:p w14:paraId="0FA92C2E" w14:textId="77777777" w:rsidR="0076700B" w:rsidRPr="006A6976" w:rsidRDefault="0076700B" w:rsidP="00AD26A3">
            <w:pPr>
              <w:spacing w:before="80" w:after="80"/>
              <w:rPr>
                <w:szCs w:val="24"/>
              </w:rPr>
            </w:pPr>
            <w:r>
              <w:rPr>
                <w:szCs w:val="24"/>
              </w:rPr>
              <w:t>Ignore Example elements and all composed parts</w:t>
            </w:r>
          </w:p>
        </w:tc>
        <w:tc>
          <w:tcPr>
            <w:tcW w:w="3423" w:type="dxa"/>
          </w:tcPr>
          <w:p w14:paraId="68109F20" w14:textId="77777777" w:rsidR="0076700B" w:rsidRPr="006A6976" w:rsidRDefault="0076700B" w:rsidP="00AD26A3">
            <w:pPr>
              <w:spacing w:before="80" w:after="80"/>
              <w:rPr>
                <w:szCs w:val="24"/>
              </w:rPr>
            </w:pPr>
          </w:p>
        </w:tc>
      </w:tr>
      <w:tr w:rsidR="0076700B" w:rsidRPr="006A6976" w14:paraId="147A8DC9" w14:textId="77777777" w:rsidTr="0045711F">
        <w:trPr>
          <w:cantSplit/>
          <w:tblHeader w:val="0"/>
        </w:trPr>
        <w:tc>
          <w:tcPr>
            <w:tcW w:w="2736" w:type="dxa"/>
          </w:tcPr>
          <w:p w14:paraId="2C38BA9A" w14:textId="77777777" w:rsidR="0076700B" w:rsidRPr="006A6976" w:rsidRDefault="0045711F" w:rsidP="00AD26A3">
            <w:pPr>
              <w:spacing w:before="80" w:after="80"/>
              <w:rPr>
                <w:szCs w:val="24"/>
              </w:rPr>
            </w:pPr>
            <w:proofErr w:type="spellStart"/>
            <w:r>
              <w:rPr>
                <w:szCs w:val="24"/>
              </w:rPr>
              <w:t>OpenModel_</w:t>
            </w:r>
            <w:proofErr w:type="gramStart"/>
            <w:r>
              <w:rPr>
                <w:szCs w:val="24"/>
              </w:rPr>
              <w:t>Profile</w:t>
            </w:r>
            <w:proofErr w:type="spellEnd"/>
            <w:r>
              <w:rPr>
                <w:szCs w:val="24"/>
              </w:rPr>
              <w:t>::</w:t>
            </w:r>
            <w:proofErr w:type="spellStart"/>
            <w:proofErr w:type="gramEnd"/>
            <w:r w:rsidR="0076700B">
              <w:rPr>
                <w:szCs w:val="24"/>
              </w:rPr>
              <w:t>lifecycleState</w:t>
            </w:r>
            <w:proofErr w:type="spellEnd"/>
          </w:p>
        </w:tc>
        <w:tc>
          <w:tcPr>
            <w:tcW w:w="3417" w:type="dxa"/>
          </w:tcPr>
          <w:p w14:paraId="175B5E25" w14:textId="77777777" w:rsidR="0076700B" w:rsidRPr="006A6976" w:rsidRDefault="0076700B" w:rsidP="00AD26A3">
            <w:pPr>
              <w:spacing w:before="80" w:after="80"/>
              <w:rPr>
                <w:szCs w:val="24"/>
              </w:rPr>
            </w:pPr>
            <w:r w:rsidRPr="00C27849">
              <w:rPr>
                <w:szCs w:val="24"/>
              </w:rPr>
              <w:t>“</w:t>
            </w:r>
            <w:r>
              <w:rPr>
                <w:szCs w:val="24"/>
              </w:rPr>
              <w:t>status</w:t>
            </w:r>
            <w:r w:rsidRPr="00C27849">
              <w:rPr>
                <w:szCs w:val="24"/>
              </w:rPr>
              <w:t xml:space="preserve">” </w:t>
            </w:r>
            <w:proofErr w:type="spellStart"/>
            <w:r w:rsidRPr="00C27849">
              <w:rPr>
                <w:szCs w:val="24"/>
              </w:rPr>
              <w:t>substatement</w:t>
            </w:r>
            <w:proofErr w:type="spellEnd"/>
            <w:r>
              <w:rPr>
                <w:szCs w:val="24"/>
              </w:rPr>
              <w:br/>
              <w:t>or</w:t>
            </w:r>
            <w:r>
              <w:rPr>
                <w:szCs w:val="24"/>
              </w:rPr>
              <w:br/>
            </w:r>
            <w:r w:rsidRPr="00F13510">
              <w:rPr>
                <w:szCs w:val="24"/>
                <w:lang w:val="fr-FR"/>
              </w:rPr>
              <w:t xml:space="preserve">“description” </w:t>
            </w:r>
            <w:proofErr w:type="spellStart"/>
            <w:r w:rsidRPr="00F13510">
              <w:rPr>
                <w:szCs w:val="24"/>
                <w:lang w:val="fr-FR"/>
              </w:rPr>
              <w:t>substatement</w:t>
            </w:r>
            <w:proofErr w:type="spellEnd"/>
          </w:p>
        </w:tc>
        <w:tc>
          <w:tcPr>
            <w:tcW w:w="3423" w:type="dxa"/>
          </w:tcPr>
          <w:p w14:paraId="27376DC3" w14:textId="7B55E271" w:rsidR="0076700B" w:rsidRPr="00205C12" w:rsidRDefault="0076700B" w:rsidP="00AD26A3">
            <w:pPr>
              <w:spacing w:before="80" w:after="80"/>
              <w:rPr>
                <w:szCs w:val="24"/>
              </w:rPr>
            </w:pPr>
            <w:r>
              <w:rPr>
                <w:szCs w:val="24"/>
              </w:rPr>
              <w:t xml:space="preserve">See section </w:t>
            </w:r>
            <w:r w:rsidR="00991E2B">
              <w:rPr>
                <w:szCs w:val="24"/>
              </w:rPr>
              <w:fldChar w:fldCharType="begin"/>
            </w:r>
            <w:r w:rsidR="007D6B04">
              <w:rPr>
                <w:szCs w:val="24"/>
              </w:rPr>
              <w:instrText xml:space="preserve"> REF _Ref458508727 \r \h </w:instrText>
            </w:r>
            <w:r w:rsidR="00991E2B">
              <w:rPr>
                <w:szCs w:val="24"/>
              </w:rPr>
            </w:r>
            <w:r w:rsidR="00991E2B">
              <w:rPr>
                <w:szCs w:val="24"/>
              </w:rPr>
              <w:fldChar w:fldCharType="separate"/>
            </w:r>
            <w:r w:rsidR="00261E05">
              <w:rPr>
                <w:szCs w:val="24"/>
              </w:rPr>
              <w:t>5.12</w:t>
            </w:r>
            <w:r w:rsidR="00991E2B">
              <w:rPr>
                <w:szCs w:val="24"/>
              </w:rPr>
              <w:fldChar w:fldCharType="end"/>
            </w:r>
            <w:r>
              <w:rPr>
                <w:szCs w:val="24"/>
              </w:rPr>
              <w:t>.</w:t>
            </w:r>
          </w:p>
        </w:tc>
      </w:tr>
      <w:tr w:rsidR="0045711F" w:rsidRPr="006A6976" w14:paraId="7B9DCD85" w14:textId="77777777" w:rsidTr="0045711F">
        <w:trPr>
          <w:cantSplit/>
          <w:tblHeader w:val="0"/>
        </w:trPr>
        <w:tc>
          <w:tcPr>
            <w:tcW w:w="2736" w:type="dxa"/>
          </w:tcPr>
          <w:p w14:paraId="3C9E177C" w14:textId="77777777" w:rsidR="0045711F" w:rsidRPr="006A6976" w:rsidRDefault="0045711F" w:rsidP="00AA3794">
            <w:pPr>
              <w:spacing w:before="80" w:after="80"/>
              <w:rPr>
                <w:szCs w:val="24"/>
              </w:rPr>
            </w:pPr>
            <w:proofErr w:type="spellStart"/>
            <w:proofErr w:type="gramStart"/>
            <w:r w:rsidRPr="0045711F">
              <w:rPr>
                <w:szCs w:val="24"/>
              </w:rPr>
              <w:t>OpenModelNotification</w:t>
            </w:r>
            <w:proofErr w:type="spellEnd"/>
            <w:r>
              <w:rPr>
                <w:szCs w:val="24"/>
              </w:rPr>
              <w:t>::</w:t>
            </w:r>
            <w:proofErr w:type="gramEnd"/>
            <w:r>
              <w:rPr>
                <w:szCs w:val="24"/>
              </w:rPr>
              <w:br/>
            </w:r>
            <w:proofErr w:type="spellStart"/>
            <w:r w:rsidRPr="0045711F">
              <w:rPr>
                <w:szCs w:val="24"/>
              </w:rPr>
              <w:t>triggerConditionList</w:t>
            </w:r>
            <w:proofErr w:type="spellEnd"/>
          </w:p>
        </w:tc>
        <w:tc>
          <w:tcPr>
            <w:tcW w:w="3417" w:type="dxa"/>
          </w:tcPr>
          <w:p w14:paraId="17F7C41F" w14:textId="77777777" w:rsidR="0045711F" w:rsidRPr="006A6976" w:rsidRDefault="0045711F" w:rsidP="00AA3794">
            <w:pPr>
              <w:spacing w:before="80" w:after="80"/>
              <w:rPr>
                <w:szCs w:val="24"/>
              </w:rPr>
            </w:pPr>
            <w:r w:rsidRPr="0045711F">
              <w:rPr>
                <w:szCs w:val="24"/>
                <w:highlight w:val="yellow"/>
              </w:rPr>
              <w:t>Not mapped</w:t>
            </w:r>
          </w:p>
        </w:tc>
        <w:tc>
          <w:tcPr>
            <w:tcW w:w="3423" w:type="dxa"/>
          </w:tcPr>
          <w:p w14:paraId="172B8519" w14:textId="77777777" w:rsidR="0045711F" w:rsidRPr="00205C12" w:rsidRDefault="0045711F" w:rsidP="00AA3794">
            <w:pPr>
              <w:spacing w:before="80" w:after="80"/>
              <w:rPr>
                <w:szCs w:val="24"/>
              </w:rPr>
            </w:pPr>
          </w:p>
        </w:tc>
      </w:tr>
      <w:tr w:rsidR="0076700B" w:rsidRPr="006A6976" w14:paraId="0708AD49" w14:textId="77777777" w:rsidTr="0045711F">
        <w:trPr>
          <w:cantSplit/>
          <w:tblHeader w:val="0"/>
        </w:trPr>
        <w:tc>
          <w:tcPr>
            <w:tcW w:w="2736" w:type="dxa"/>
          </w:tcPr>
          <w:p w14:paraId="6FE2656B" w14:textId="77777777" w:rsidR="0076700B" w:rsidRPr="006A6976" w:rsidRDefault="0045711F" w:rsidP="00AD26A3">
            <w:pPr>
              <w:spacing w:before="80" w:after="80"/>
              <w:rPr>
                <w:szCs w:val="24"/>
              </w:rPr>
            </w:pPr>
            <w:proofErr w:type="spellStart"/>
            <w:proofErr w:type="gramStart"/>
            <w:r w:rsidRPr="0045711F">
              <w:rPr>
                <w:szCs w:val="24"/>
              </w:rPr>
              <w:t>OpenModelNotification</w:t>
            </w:r>
            <w:proofErr w:type="spellEnd"/>
            <w:r>
              <w:rPr>
                <w:szCs w:val="24"/>
              </w:rPr>
              <w:t>::</w:t>
            </w:r>
            <w:proofErr w:type="gramEnd"/>
            <w:r w:rsidR="0076700B" w:rsidRPr="004919D2">
              <w:rPr>
                <w:szCs w:val="24"/>
              </w:rPr>
              <w:t>support</w:t>
            </w:r>
          </w:p>
        </w:tc>
        <w:tc>
          <w:tcPr>
            <w:tcW w:w="3417" w:type="dxa"/>
            <w:vMerge w:val="restart"/>
          </w:tcPr>
          <w:p w14:paraId="5B59AEAF" w14:textId="77777777" w:rsidR="0076700B" w:rsidRPr="006A6976" w:rsidRDefault="0076700B" w:rsidP="00AD26A3">
            <w:pPr>
              <w:spacing w:before="80" w:after="80"/>
              <w:rPr>
                <w:szCs w:val="24"/>
              </w:rPr>
            </w:pPr>
            <w:r w:rsidRPr="004919D2">
              <w:rPr>
                <w:szCs w:val="24"/>
              </w:rPr>
              <w:t>“</w:t>
            </w:r>
            <w:proofErr w:type="gramStart"/>
            <w:r w:rsidRPr="004919D2">
              <w:rPr>
                <w:szCs w:val="24"/>
              </w:rPr>
              <w:t>if</w:t>
            </w:r>
            <w:proofErr w:type="gramEnd"/>
            <w:r w:rsidRPr="004919D2">
              <w:rPr>
                <w:szCs w:val="24"/>
              </w:rPr>
              <w:t xml:space="preserve">-feature” </w:t>
            </w:r>
            <w:proofErr w:type="spellStart"/>
            <w:r w:rsidRPr="004919D2">
              <w:rPr>
                <w:szCs w:val="24"/>
              </w:rPr>
              <w:t>substatement</w:t>
            </w:r>
            <w:proofErr w:type="spellEnd"/>
          </w:p>
        </w:tc>
        <w:tc>
          <w:tcPr>
            <w:tcW w:w="3423" w:type="dxa"/>
            <w:vMerge w:val="restart"/>
          </w:tcPr>
          <w:p w14:paraId="1A8F504F" w14:textId="77777777" w:rsidR="0076700B" w:rsidRPr="006A6976" w:rsidRDefault="0076700B" w:rsidP="00AD26A3">
            <w:pPr>
              <w:spacing w:before="80" w:after="80"/>
              <w:rPr>
                <w:szCs w:val="24"/>
              </w:rPr>
            </w:pPr>
            <w:r w:rsidRPr="002256E9">
              <w:rPr>
                <w:szCs w:val="24"/>
              </w:rPr>
              <w:t xml:space="preserve">Support and condition belong together. If the “support” is conditional, then the “condition” explains the conditions under which the class </w:t>
            </w:r>
            <w:proofErr w:type="gramStart"/>
            <w:r w:rsidRPr="002256E9">
              <w:rPr>
                <w:szCs w:val="24"/>
              </w:rPr>
              <w:t>has to</w:t>
            </w:r>
            <w:proofErr w:type="gramEnd"/>
            <w:r w:rsidRPr="002256E9">
              <w:rPr>
                <w:szCs w:val="24"/>
              </w:rPr>
              <w:t xml:space="preserve"> be supported.</w:t>
            </w:r>
          </w:p>
        </w:tc>
      </w:tr>
      <w:tr w:rsidR="0076700B" w:rsidRPr="006A6976" w14:paraId="02B8CF9C" w14:textId="77777777" w:rsidTr="0045711F">
        <w:trPr>
          <w:cantSplit/>
          <w:tblHeader w:val="0"/>
        </w:trPr>
        <w:tc>
          <w:tcPr>
            <w:tcW w:w="2736" w:type="dxa"/>
          </w:tcPr>
          <w:p w14:paraId="72EC810A" w14:textId="77777777" w:rsidR="0076700B" w:rsidRPr="006A6976" w:rsidRDefault="0045711F" w:rsidP="00AD26A3">
            <w:pPr>
              <w:spacing w:before="80" w:after="80"/>
              <w:rPr>
                <w:szCs w:val="24"/>
              </w:rPr>
            </w:pPr>
            <w:proofErr w:type="spellStart"/>
            <w:proofErr w:type="gramStart"/>
            <w:r w:rsidRPr="0045711F">
              <w:rPr>
                <w:szCs w:val="24"/>
              </w:rPr>
              <w:t>OpenModelNotification</w:t>
            </w:r>
            <w:proofErr w:type="spellEnd"/>
            <w:r>
              <w:rPr>
                <w:szCs w:val="24"/>
              </w:rPr>
              <w:t>::</w:t>
            </w:r>
            <w:proofErr w:type="gramEnd"/>
            <w:r w:rsidR="0076700B" w:rsidRPr="004919D2">
              <w:rPr>
                <w:szCs w:val="24"/>
              </w:rPr>
              <w:t>condition</w:t>
            </w:r>
          </w:p>
        </w:tc>
        <w:tc>
          <w:tcPr>
            <w:tcW w:w="3417" w:type="dxa"/>
            <w:vMerge/>
          </w:tcPr>
          <w:p w14:paraId="761F4D52" w14:textId="77777777" w:rsidR="0076700B" w:rsidRPr="006A6976" w:rsidRDefault="0076700B" w:rsidP="00AD26A3">
            <w:pPr>
              <w:spacing w:before="80" w:after="80"/>
              <w:rPr>
                <w:szCs w:val="24"/>
              </w:rPr>
            </w:pPr>
          </w:p>
        </w:tc>
        <w:tc>
          <w:tcPr>
            <w:tcW w:w="3423" w:type="dxa"/>
            <w:vMerge/>
          </w:tcPr>
          <w:p w14:paraId="29E64A30" w14:textId="77777777" w:rsidR="0076700B" w:rsidRPr="006A6976" w:rsidRDefault="0076700B" w:rsidP="00AD26A3">
            <w:pPr>
              <w:spacing w:before="80" w:after="80"/>
              <w:rPr>
                <w:szCs w:val="24"/>
              </w:rPr>
            </w:pPr>
          </w:p>
        </w:tc>
      </w:tr>
      <w:tr w:rsidR="0076700B" w:rsidRPr="006A6976" w14:paraId="30896008" w14:textId="77777777" w:rsidTr="0045711F">
        <w:trPr>
          <w:cantSplit/>
          <w:tblHeader w:val="0"/>
        </w:trPr>
        <w:tc>
          <w:tcPr>
            <w:tcW w:w="2736" w:type="dxa"/>
          </w:tcPr>
          <w:p w14:paraId="070141AF" w14:textId="41FDFCD7" w:rsidR="001215C9" w:rsidRDefault="001215C9" w:rsidP="00AD26A3">
            <w:pPr>
              <w:spacing w:before="80" w:after="80"/>
              <w:rPr>
                <w:szCs w:val="24"/>
              </w:rPr>
            </w:pPr>
            <w:r w:rsidRPr="00D20590">
              <w:rPr>
                <w:szCs w:val="24"/>
              </w:rPr>
              <w:t>Proxy Class</w:t>
            </w:r>
            <w:r>
              <w:rPr>
                <w:szCs w:val="24"/>
              </w:rPr>
              <w:t xml:space="preserve">: See section </w:t>
            </w:r>
            <w:r w:rsidR="00991E2B">
              <w:rPr>
                <w:szCs w:val="24"/>
              </w:rPr>
              <w:fldChar w:fldCharType="begin"/>
            </w:r>
            <w:r>
              <w:rPr>
                <w:szCs w:val="24"/>
              </w:rPr>
              <w:instrText xml:space="preserve"> REF _Ref458149579 \r \h </w:instrText>
            </w:r>
            <w:r w:rsidR="00991E2B">
              <w:rPr>
                <w:szCs w:val="24"/>
              </w:rPr>
            </w:r>
            <w:r w:rsidR="00991E2B">
              <w:rPr>
                <w:szCs w:val="24"/>
              </w:rPr>
              <w:fldChar w:fldCharType="separate"/>
            </w:r>
            <w:r w:rsidR="00261E05">
              <w:rPr>
                <w:szCs w:val="24"/>
              </w:rPr>
              <w:t>6.6</w:t>
            </w:r>
            <w:r w:rsidR="00991E2B">
              <w:rPr>
                <w:szCs w:val="24"/>
              </w:rPr>
              <w:fldChar w:fldCharType="end"/>
            </w:r>
            <w:r>
              <w:rPr>
                <w:szCs w:val="24"/>
              </w:rPr>
              <w:t>.</w:t>
            </w:r>
          </w:p>
          <w:p w14:paraId="564177EB" w14:textId="0478A87A" w:rsidR="0076700B" w:rsidRPr="006A6976" w:rsidRDefault="001215C9" w:rsidP="00AD26A3">
            <w:pPr>
              <w:spacing w:before="80" w:after="80"/>
              <w:rPr>
                <w:szCs w:val="24"/>
              </w:rPr>
            </w:pPr>
            <w:r>
              <w:rPr>
                <w:szCs w:val="24"/>
              </w:rPr>
              <w:t>XOR: S</w:t>
            </w:r>
            <w:r w:rsidR="0076700B">
              <w:rPr>
                <w:szCs w:val="24"/>
              </w:rPr>
              <w:t xml:space="preserve">ee section </w:t>
            </w:r>
            <w:r w:rsidR="00F7051B">
              <w:fldChar w:fldCharType="begin"/>
            </w:r>
            <w:r w:rsidR="00F7051B">
              <w:instrText xml:space="preserve"> REF _Ref420586532 \r \h  \* MERGEFORMAT </w:instrText>
            </w:r>
            <w:r w:rsidR="00F7051B">
              <w:fldChar w:fldCharType="separate"/>
            </w:r>
            <w:r w:rsidR="00261E05" w:rsidRPr="00261E05">
              <w:rPr>
                <w:szCs w:val="24"/>
              </w:rPr>
              <w:t>6.3</w:t>
            </w:r>
            <w:r w:rsidR="00F7051B">
              <w:fldChar w:fldCharType="end"/>
            </w:r>
            <w:r>
              <w:t>.</w:t>
            </w:r>
          </w:p>
        </w:tc>
        <w:tc>
          <w:tcPr>
            <w:tcW w:w="3417" w:type="dxa"/>
          </w:tcPr>
          <w:p w14:paraId="28A25CB0" w14:textId="77777777" w:rsidR="0076700B" w:rsidRPr="006A6976" w:rsidRDefault="0076700B" w:rsidP="00AD26A3">
            <w:pPr>
              <w:spacing w:before="80" w:after="80"/>
              <w:rPr>
                <w:szCs w:val="24"/>
              </w:rPr>
            </w:pPr>
            <w:r>
              <w:rPr>
                <w:szCs w:val="24"/>
              </w:rPr>
              <w:t xml:space="preserve">“choice” </w:t>
            </w:r>
            <w:proofErr w:type="spellStart"/>
            <w:r>
              <w:rPr>
                <w:szCs w:val="24"/>
              </w:rPr>
              <w:t>sub</w:t>
            </w:r>
            <w:r w:rsidRPr="00205C12">
              <w:rPr>
                <w:szCs w:val="24"/>
              </w:rPr>
              <w:t>statement</w:t>
            </w:r>
            <w:proofErr w:type="spellEnd"/>
          </w:p>
        </w:tc>
        <w:tc>
          <w:tcPr>
            <w:tcW w:w="3423" w:type="dxa"/>
          </w:tcPr>
          <w:p w14:paraId="77CA8CD3" w14:textId="77777777" w:rsidR="0076700B" w:rsidRPr="006A6976" w:rsidRDefault="0076700B" w:rsidP="00AD26A3">
            <w:pPr>
              <w:spacing w:before="80" w:after="80"/>
              <w:rPr>
                <w:szCs w:val="24"/>
              </w:rPr>
            </w:pPr>
          </w:p>
        </w:tc>
      </w:tr>
      <w:tr w:rsidR="00C67E2D" w:rsidRPr="006A6976" w14:paraId="203EDA98" w14:textId="77777777" w:rsidTr="0045711F">
        <w:trPr>
          <w:cantSplit/>
          <w:tblHeader w:val="0"/>
        </w:trPr>
        <w:tc>
          <w:tcPr>
            <w:tcW w:w="2736" w:type="dxa"/>
          </w:tcPr>
          <w:p w14:paraId="2135E39B" w14:textId="77777777" w:rsidR="00C67E2D" w:rsidRPr="006A6976" w:rsidRDefault="00C67E2D" w:rsidP="00C67E2D">
            <w:pPr>
              <w:spacing w:before="80" w:after="80"/>
              <w:rPr>
                <w:szCs w:val="24"/>
              </w:rPr>
            </w:pPr>
            <w:commentRangeStart w:id="838"/>
            <w:r w:rsidRPr="00C67E2D">
              <w:rPr>
                <w:szCs w:val="24"/>
                <w:highlight w:val="yellow"/>
              </w:rPr>
              <w:t xml:space="preserve">error </w:t>
            </w:r>
            <w:commentRangeEnd w:id="838"/>
            <w:r w:rsidRPr="00C67E2D">
              <w:rPr>
                <w:szCs w:val="24"/>
                <w:highlight w:val="yellow"/>
              </w:rPr>
              <w:commentReference w:id="838"/>
            </w:r>
            <w:r w:rsidRPr="00C67E2D">
              <w:rPr>
                <w:szCs w:val="24"/>
                <w:highlight w:val="yellow"/>
              </w:rPr>
              <w:t>notification?</w:t>
            </w:r>
          </w:p>
        </w:tc>
        <w:tc>
          <w:tcPr>
            <w:tcW w:w="3417" w:type="dxa"/>
          </w:tcPr>
          <w:p w14:paraId="2B697CD7" w14:textId="77777777" w:rsidR="00C67E2D" w:rsidRPr="006A6976" w:rsidRDefault="00C67E2D" w:rsidP="00AD26A3">
            <w:pPr>
              <w:spacing w:before="80" w:after="80"/>
              <w:rPr>
                <w:szCs w:val="24"/>
              </w:rPr>
            </w:pPr>
            <w:r>
              <w:rPr>
                <w:szCs w:val="24"/>
              </w:rPr>
              <w:t xml:space="preserve">“must” </w:t>
            </w:r>
            <w:proofErr w:type="spellStart"/>
            <w:r>
              <w:rPr>
                <w:szCs w:val="24"/>
              </w:rPr>
              <w:t>sub</w:t>
            </w:r>
            <w:r w:rsidRPr="00205C12">
              <w:rPr>
                <w:szCs w:val="24"/>
              </w:rPr>
              <w:t>statement</w:t>
            </w:r>
            <w:proofErr w:type="spellEnd"/>
          </w:p>
        </w:tc>
        <w:tc>
          <w:tcPr>
            <w:tcW w:w="3423" w:type="dxa"/>
          </w:tcPr>
          <w:p w14:paraId="08E6FB2E" w14:textId="77777777" w:rsidR="00C67E2D" w:rsidRPr="006A6976" w:rsidRDefault="00C67E2D" w:rsidP="00AD26A3">
            <w:pPr>
              <w:spacing w:before="80" w:after="80"/>
              <w:rPr>
                <w:szCs w:val="24"/>
              </w:rPr>
            </w:pPr>
          </w:p>
        </w:tc>
      </w:tr>
      <w:tr w:rsidR="00C67E2D" w:rsidRPr="006A6976" w14:paraId="68732174" w14:textId="77777777" w:rsidTr="0045711F">
        <w:trPr>
          <w:cantSplit/>
          <w:tblHeader w:val="0"/>
        </w:trPr>
        <w:tc>
          <w:tcPr>
            <w:tcW w:w="2736" w:type="dxa"/>
          </w:tcPr>
          <w:p w14:paraId="2654CC9E" w14:textId="77777777" w:rsidR="00C67E2D" w:rsidRPr="006A6976" w:rsidRDefault="00C67E2D" w:rsidP="00AD26A3">
            <w:pPr>
              <w:spacing w:before="80" w:after="80"/>
              <w:rPr>
                <w:szCs w:val="24"/>
              </w:rPr>
            </w:pPr>
            <w:r>
              <w:rPr>
                <w:szCs w:val="24"/>
              </w:rPr>
              <w:t>attributes</w:t>
            </w:r>
          </w:p>
        </w:tc>
        <w:tc>
          <w:tcPr>
            <w:tcW w:w="3417" w:type="dxa"/>
          </w:tcPr>
          <w:p w14:paraId="1E3A833F" w14:textId="77777777" w:rsidR="00C67E2D" w:rsidRPr="006A6976" w:rsidRDefault="00C67E2D" w:rsidP="00AD26A3">
            <w:pPr>
              <w:spacing w:before="80" w:after="80"/>
              <w:rPr>
                <w:szCs w:val="24"/>
              </w:rPr>
            </w:pPr>
            <w:r w:rsidRPr="00A652F6">
              <w:rPr>
                <w:szCs w:val="24"/>
              </w:rPr>
              <w:t xml:space="preserve">see mapping of attribute types (grouping, leaf, leaf-list, </w:t>
            </w:r>
            <w:r>
              <w:rPr>
                <w:szCs w:val="24"/>
              </w:rPr>
              <w:t xml:space="preserve">container, </w:t>
            </w:r>
            <w:r w:rsidRPr="00A652F6">
              <w:rPr>
                <w:szCs w:val="24"/>
              </w:rPr>
              <w:t>list, typedef, uses)</w:t>
            </w:r>
          </w:p>
        </w:tc>
        <w:tc>
          <w:tcPr>
            <w:tcW w:w="3423" w:type="dxa"/>
          </w:tcPr>
          <w:p w14:paraId="45C9C40E" w14:textId="77777777" w:rsidR="00C67E2D" w:rsidRPr="006A6976" w:rsidRDefault="00C67E2D" w:rsidP="00AD26A3">
            <w:pPr>
              <w:spacing w:before="80" w:after="80"/>
              <w:rPr>
                <w:szCs w:val="24"/>
              </w:rPr>
            </w:pPr>
          </w:p>
        </w:tc>
      </w:tr>
      <w:tr w:rsidR="00C67E2D" w:rsidRPr="006A6976" w14:paraId="6343073F" w14:textId="77777777" w:rsidTr="0045711F">
        <w:trPr>
          <w:cantSplit/>
          <w:tblHeader w:val="0"/>
        </w:trPr>
        <w:tc>
          <w:tcPr>
            <w:tcW w:w="2736" w:type="dxa"/>
          </w:tcPr>
          <w:p w14:paraId="23D74D36" w14:textId="77777777" w:rsidR="00C67E2D" w:rsidRPr="006A6976" w:rsidRDefault="00C67E2D" w:rsidP="00AD26A3">
            <w:pPr>
              <w:spacing w:before="80" w:after="80"/>
              <w:rPr>
                <w:szCs w:val="24"/>
              </w:rPr>
            </w:pPr>
            <w:r>
              <w:rPr>
                <w:szCs w:val="24"/>
              </w:rPr>
              <w:t>complex attribute</w:t>
            </w:r>
          </w:p>
        </w:tc>
        <w:tc>
          <w:tcPr>
            <w:tcW w:w="3417" w:type="dxa"/>
          </w:tcPr>
          <w:p w14:paraId="15B9E3F1" w14:textId="77777777" w:rsidR="00C67E2D" w:rsidRPr="006A6976" w:rsidRDefault="00C67E2D" w:rsidP="00AD26A3">
            <w:pPr>
              <w:spacing w:before="80" w:after="80"/>
              <w:rPr>
                <w:szCs w:val="24"/>
              </w:rPr>
            </w:pPr>
            <w:r>
              <w:rPr>
                <w:szCs w:val="24"/>
              </w:rPr>
              <w:t xml:space="preserve">“uses” </w:t>
            </w:r>
            <w:proofErr w:type="spellStart"/>
            <w:r>
              <w:rPr>
                <w:szCs w:val="24"/>
              </w:rPr>
              <w:t>sub</w:t>
            </w:r>
            <w:r w:rsidRPr="00205C12">
              <w:rPr>
                <w:szCs w:val="24"/>
              </w:rPr>
              <w:t>statement</w:t>
            </w:r>
            <w:proofErr w:type="spellEnd"/>
          </w:p>
        </w:tc>
        <w:tc>
          <w:tcPr>
            <w:tcW w:w="3423" w:type="dxa"/>
          </w:tcPr>
          <w:p w14:paraId="176A476E" w14:textId="77777777" w:rsidR="00C67E2D" w:rsidRPr="006A6976" w:rsidRDefault="00C67E2D" w:rsidP="00AD26A3">
            <w:pPr>
              <w:spacing w:before="80" w:after="80"/>
              <w:rPr>
                <w:szCs w:val="24"/>
              </w:rPr>
            </w:pPr>
          </w:p>
        </w:tc>
      </w:tr>
    </w:tbl>
    <w:p w14:paraId="1D79F63F" w14:textId="77777777" w:rsidR="002B7DFC" w:rsidRPr="00AD26A3" w:rsidRDefault="002B7DFC" w:rsidP="002B7DFC">
      <w:pPr>
        <w:rPr>
          <w:szCs w:val="24"/>
        </w:rPr>
      </w:pPr>
    </w:p>
    <w:p w14:paraId="6AE89A1D" w14:textId="218D25E4" w:rsidR="0040047B" w:rsidRDefault="0040047B" w:rsidP="008759DF">
      <w:pPr>
        <w:pStyle w:val="TableCaption"/>
      </w:pPr>
      <w:bookmarkStart w:id="839" w:name="_Toc516067342"/>
      <w:bookmarkStart w:id="840" w:name="_Toc531166667"/>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25</w:t>
      </w:r>
      <w:r w:rsidR="00991E2B">
        <w:fldChar w:fldCharType="end"/>
      </w:r>
      <w:r>
        <w:t>: Notification Mapping Example</w:t>
      </w:r>
      <w:bookmarkEnd w:id="839"/>
      <w:bookmarkEnd w:id="840"/>
    </w:p>
    <w:tbl>
      <w:tblPr>
        <w:tblStyle w:val="Tabellenraster"/>
        <w:tblW w:w="0" w:type="auto"/>
        <w:tblLayout w:type="fixed"/>
        <w:tblLook w:val="04A0" w:firstRow="1" w:lastRow="0" w:firstColumn="1" w:lastColumn="0" w:noHBand="0" w:noVBand="1"/>
      </w:tblPr>
      <w:tblGrid>
        <w:gridCol w:w="3614"/>
        <w:gridCol w:w="5886"/>
      </w:tblGrid>
      <w:tr w:rsidR="0040047B" w14:paraId="4F0FBB58" w14:textId="77777777" w:rsidTr="002E56D1">
        <w:trPr>
          <w:cantSplit/>
          <w:tblHeader w:val="0"/>
        </w:trPr>
        <w:tc>
          <w:tcPr>
            <w:tcW w:w="3614" w:type="dxa"/>
          </w:tcPr>
          <w:p w14:paraId="786D3275" w14:textId="77777777" w:rsidR="0040047B" w:rsidRDefault="002E56D1" w:rsidP="000F0C77">
            <w:pPr>
              <w:spacing w:before="80" w:after="80"/>
            </w:pPr>
            <w:r w:rsidRPr="002E56D1">
              <w:rPr>
                <w:noProof/>
                <w:lang w:val="de-DE" w:eastAsia="de-DE"/>
              </w:rPr>
              <w:drawing>
                <wp:inline distT="0" distB="0" distL="0" distR="0" wp14:anchorId="72EC9CED" wp14:editId="7A4D32B2">
                  <wp:extent cx="2133600" cy="2381885"/>
                  <wp:effectExtent l="19050" t="0" r="0" b="0"/>
                  <wp:docPr id="45"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a:stretch>
                            <a:fillRect/>
                          </a:stretch>
                        </pic:blipFill>
                        <pic:spPr bwMode="auto">
                          <a:xfrm>
                            <a:off x="0" y="0"/>
                            <a:ext cx="2133600" cy="2381885"/>
                          </a:xfrm>
                          <a:prstGeom prst="rect">
                            <a:avLst/>
                          </a:prstGeom>
                          <a:noFill/>
                        </pic:spPr>
                      </pic:pic>
                    </a:graphicData>
                  </a:graphic>
                </wp:inline>
              </w:drawing>
            </w:r>
          </w:p>
        </w:tc>
        <w:tc>
          <w:tcPr>
            <w:tcW w:w="5886" w:type="dxa"/>
          </w:tcPr>
          <w:p w14:paraId="1035B050" w14:textId="3E3C0E8C" w:rsidR="00EA6FC9" w:rsidRDefault="002F78FA" w:rsidP="00883CA5">
            <w:pPr>
              <w:tabs>
                <w:tab w:val="left" w:pos="315"/>
                <w:tab w:val="left" w:pos="601"/>
                <w:tab w:val="left" w:pos="904"/>
              </w:tabs>
              <w:autoSpaceDE w:val="0"/>
              <w:autoSpaceDN w:val="0"/>
              <w:adjustRightInd w:val="0"/>
              <w:spacing w:beforeLines="80" w:before="192" w:afterLines="80" w:after="192"/>
              <w:rPr>
                <w:rFonts w:cs="Times New Roman"/>
                <w:color w:val="auto"/>
                <w:sz w:val="20"/>
                <w:szCs w:val="20"/>
              </w:rPr>
            </w:pPr>
            <w:r w:rsidRPr="002F78FA">
              <w:rPr>
                <w:rFonts w:cs="Times New Roman"/>
                <w:color w:val="000080"/>
                <w:sz w:val="20"/>
                <w:szCs w:val="20"/>
              </w:rPr>
              <w:t>grouping</w:t>
            </w:r>
            <w:r w:rsidRPr="002F78FA">
              <w:rPr>
                <w:rFonts w:cs="Times New Roman"/>
                <w:color w:val="000000"/>
                <w:sz w:val="20"/>
                <w:szCs w:val="20"/>
              </w:rPr>
              <w:t xml:space="preserve"> </w:t>
            </w:r>
            <w:r w:rsidR="00A51F3C">
              <w:rPr>
                <w:rFonts w:cs="Times New Roman"/>
                <w:i/>
                <w:iCs/>
                <w:color w:val="A86200"/>
                <w:sz w:val="20"/>
                <w:szCs w:val="20"/>
              </w:rPr>
              <w:t>ge</w:t>
            </w:r>
            <w:r w:rsidRPr="002F78FA">
              <w:rPr>
                <w:rFonts w:cs="Times New Roman"/>
                <w:i/>
                <w:iCs/>
                <w:color w:val="A86200"/>
                <w:sz w:val="20"/>
                <w:szCs w:val="20"/>
              </w:rPr>
              <w:t>neric</w:t>
            </w:r>
            <w:r w:rsidR="00A51F3C">
              <w:rPr>
                <w:rFonts w:cs="Times New Roman"/>
                <w:i/>
                <w:iCs/>
                <w:color w:val="A86200"/>
                <w:sz w:val="20"/>
                <w:szCs w:val="20"/>
              </w:rPr>
              <w:t>-n</w:t>
            </w:r>
            <w:r w:rsidRPr="002F78FA">
              <w:rPr>
                <w:rFonts w:cs="Times New Roman"/>
                <w:i/>
                <w:iCs/>
                <w:color w:val="A86200"/>
                <w:sz w:val="20"/>
                <w:szCs w:val="20"/>
              </w:rPr>
              <w:t>otification</w:t>
            </w:r>
            <w:r w:rsidRPr="002F78FA">
              <w:rPr>
                <w:rFonts w:cs="Times New Roman"/>
                <w:color w:val="000000"/>
                <w:sz w:val="20"/>
                <w:szCs w:val="20"/>
              </w:rPr>
              <w:t xml:space="preserve"> {</w:t>
            </w:r>
            <w:r>
              <w:rPr>
                <w:rFonts w:cs="Times New Roman"/>
                <w:color w:val="000000"/>
                <w:sz w:val="20"/>
                <w:szCs w:val="20"/>
              </w:rPr>
              <w:br/>
            </w:r>
            <w:r w:rsidRPr="002F78FA">
              <w:rPr>
                <w:rFonts w:cs="Times New Roman"/>
                <w:color w:val="000000"/>
                <w:sz w:val="20"/>
                <w:szCs w:val="20"/>
              </w:rPr>
              <w:tab/>
              <w:t>…</w:t>
            </w:r>
            <w:r>
              <w:rPr>
                <w:rFonts w:cs="Times New Roman"/>
                <w:color w:val="000000"/>
                <w:sz w:val="20"/>
                <w:szCs w:val="20"/>
              </w:rPr>
              <w:br/>
            </w:r>
            <w:r w:rsidRPr="002F78FA">
              <w:rPr>
                <w:rFonts w:cs="Times New Roman"/>
                <w:color w:val="000000"/>
                <w:sz w:val="20"/>
                <w:szCs w:val="20"/>
              </w:rPr>
              <w:tab/>
            </w:r>
            <w:r w:rsidRPr="002F78FA">
              <w:rPr>
                <w:rFonts w:cs="Times New Roman"/>
                <w:color w:val="000080"/>
                <w:sz w:val="20"/>
                <w:szCs w:val="20"/>
              </w:rPr>
              <w:t>leaf</w:t>
            </w:r>
            <w:r w:rsidRPr="002F78FA">
              <w:rPr>
                <w:rFonts w:cs="Times New Roman"/>
                <w:color w:val="000000"/>
                <w:sz w:val="20"/>
                <w:szCs w:val="20"/>
              </w:rPr>
              <w:t xml:space="preserve"> generic</w:t>
            </w:r>
            <w:r w:rsidR="00A51F3C">
              <w:rPr>
                <w:rFonts w:cs="Times New Roman"/>
                <w:color w:val="000000"/>
                <w:sz w:val="20"/>
                <w:szCs w:val="20"/>
              </w:rPr>
              <w:t>-a</w:t>
            </w:r>
            <w:r w:rsidRPr="002F78FA">
              <w:rPr>
                <w:rFonts w:cs="Times New Roman"/>
                <w:color w:val="000000"/>
                <w:sz w:val="20"/>
                <w:szCs w:val="20"/>
              </w:rPr>
              <w:t>ttribute</w:t>
            </w:r>
            <w:r w:rsidR="00E60D0F">
              <w:rPr>
                <w:rFonts w:cs="Times New Roman"/>
                <w:color w:val="000000"/>
                <w:sz w:val="20"/>
                <w:szCs w:val="20"/>
              </w:rPr>
              <w:t>-</w:t>
            </w:r>
            <w:r w:rsidRPr="002F78FA">
              <w:rPr>
                <w:rFonts w:cs="Times New Roman"/>
                <w:color w:val="000000"/>
                <w:sz w:val="20"/>
                <w:szCs w:val="20"/>
              </w:rPr>
              <w:t>1 {</w:t>
            </w:r>
            <w:r>
              <w:rPr>
                <w:rFonts w:cs="Times New Roman"/>
                <w:color w:val="000000"/>
                <w:sz w:val="20"/>
                <w:szCs w:val="20"/>
              </w:rPr>
              <w:br/>
            </w:r>
            <w:r>
              <w:rPr>
                <w:rFonts w:cs="Times New Roman"/>
                <w:color w:val="000000"/>
                <w:sz w:val="20"/>
                <w:szCs w:val="20"/>
              </w:rPr>
              <w:tab/>
            </w:r>
            <w:r w:rsidRPr="002F78FA">
              <w:rPr>
                <w:rFonts w:cs="Times New Roman"/>
                <w:color w:val="000000"/>
                <w:sz w:val="20"/>
                <w:szCs w:val="20"/>
              </w:rPr>
              <w:tab/>
              <w:t>…</w:t>
            </w:r>
            <w:r>
              <w:rPr>
                <w:rFonts w:cs="Times New Roman"/>
                <w:color w:val="000000"/>
                <w:sz w:val="20"/>
                <w:szCs w:val="20"/>
              </w:rPr>
              <w:br/>
            </w:r>
            <w:r w:rsidRPr="002F78FA">
              <w:rPr>
                <w:rFonts w:cs="Times New Roman"/>
                <w:color w:val="000000"/>
                <w:sz w:val="20"/>
                <w:szCs w:val="20"/>
              </w:rPr>
              <w:tab/>
            </w:r>
            <w:r w:rsidRPr="002F78FA">
              <w:rPr>
                <w:rFonts w:cs="Times New Roman"/>
                <w:color w:val="000000"/>
                <w:sz w:val="20"/>
                <w:szCs w:val="20"/>
              </w:rPr>
              <w:tab/>
            </w:r>
            <w:r w:rsidRPr="002F78FA">
              <w:rPr>
                <w:rFonts w:cs="Times New Roman"/>
                <w:color w:val="000080"/>
                <w:sz w:val="20"/>
                <w:szCs w:val="20"/>
              </w:rPr>
              <w:t>mandatory</w:t>
            </w:r>
            <w:r w:rsidRPr="002F78FA">
              <w:rPr>
                <w:rFonts w:cs="Times New Roman"/>
                <w:color w:val="000000"/>
                <w:sz w:val="20"/>
                <w:szCs w:val="20"/>
              </w:rPr>
              <w:t xml:space="preserve"> true;</w:t>
            </w:r>
            <w:r>
              <w:rPr>
                <w:rFonts w:cs="Times New Roman"/>
                <w:color w:val="000000"/>
                <w:sz w:val="20"/>
                <w:szCs w:val="20"/>
              </w:rPr>
              <w:br/>
            </w:r>
            <w:r w:rsidRPr="002F78FA">
              <w:rPr>
                <w:rFonts w:cs="Times New Roman"/>
                <w:color w:val="000000"/>
                <w:sz w:val="20"/>
                <w:szCs w:val="20"/>
              </w:rPr>
              <w:tab/>
              <w:t>}</w:t>
            </w:r>
            <w:r w:rsidR="00A51F3C">
              <w:rPr>
                <w:rFonts w:cs="Times New Roman"/>
                <w:color w:val="000000"/>
                <w:sz w:val="20"/>
                <w:szCs w:val="20"/>
              </w:rPr>
              <w:br/>
            </w:r>
            <w:r w:rsidRPr="002F78FA">
              <w:rPr>
                <w:rFonts w:cs="Times New Roman"/>
                <w:color w:val="000000"/>
                <w:sz w:val="20"/>
                <w:szCs w:val="20"/>
              </w:rPr>
              <w:tab/>
            </w:r>
            <w:r w:rsidRPr="002F78FA">
              <w:rPr>
                <w:rFonts w:cs="Times New Roman"/>
                <w:color w:val="000080"/>
                <w:sz w:val="20"/>
                <w:szCs w:val="20"/>
              </w:rPr>
              <w:t>leaf-list</w:t>
            </w:r>
            <w:r w:rsidRPr="002F78FA">
              <w:rPr>
                <w:rFonts w:cs="Times New Roman"/>
                <w:color w:val="000000"/>
                <w:sz w:val="20"/>
                <w:szCs w:val="20"/>
              </w:rPr>
              <w:t xml:space="preserve"> generic</w:t>
            </w:r>
            <w:r w:rsidR="00A51F3C">
              <w:rPr>
                <w:rFonts w:cs="Times New Roman"/>
                <w:color w:val="000000"/>
                <w:sz w:val="20"/>
                <w:szCs w:val="20"/>
              </w:rPr>
              <w:t>-a</w:t>
            </w:r>
            <w:r w:rsidRPr="002F78FA">
              <w:rPr>
                <w:rFonts w:cs="Times New Roman"/>
                <w:color w:val="000000"/>
                <w:sz w:val="20"/>
                <w:szCs w:val="20"/>
              </w:rPr>
              <w:t>ttribute</w:t>
            </w:r>
            <w:r w:rsidR="00E60D0F">
              <w:rPr>
                <w:rFonts w:cs="Times New Roman"/>
                <w:color w:val="000000"/>
                <w:sz w:val="20"/>
                <w:szCs w:val="20"/>
              </w:rPr>
              <w:t>-</w:t>
            </w:r>
            <w:r w:rsidRPr="002F78FA">
              <w:rPr>
                <w:rFonts w:cs="Times New Roman"/>
                <w:color w:val="000000"/>
                <w:sz w:val="20"/>
                <w:szCs w:val="20"/>
              </w:rPr>
              <w:t>2 {</w:t>
            </w:r>
            <w:r w:rsidR="00A51F3C">
              <w:rPr>
                <w:rFonts w:cs="Times New Roman"/>
                <w:color w:val="000000"/>
                <w:sz w:val="20"/>
                <w:szCs w:val="20"/>
              </w:rPr>
              <w:br/>
            </w:r>
            <w:r w:rsidRPr="002F78FA">
              <w:rPr>
                <w:rFonts w:cs="Times New Roman"/>
                <w:color w:val="000000"/>
                <w:sz w:val="20"/>
                <w:szCs w:val="20"/>
              </w:rPr>
              <w:tab/>
            </w:r>
            <w:r w:rsidRPr="002F78FA">
              <w:rPr>
                <w:rFonts w:cs="Times New Roman"/>
                <w:color w:val="000000"/>
                <w:sz w:val="20"/>
                <w:szCs w:val="20"/>
              </w:rPr>
              <w:tab/>
              <w:t>…</w:t>
            </w:r>
            <w:r w:rsidR="00A51F3C">
              <w:rPr>
                <w:rFonts w:cs="Times New Roman"/>
                <w:color w:val="000000"/>
                <w:sz w:val="20"/>
                <w:szCs w:val="20"/>
              </w:rPr>
              <w:br/>
            </w:r>
            <w:r w:rsidRPr="002F78FA">
              <w:rPr>
                <w:rFonts w:cs="Times New Roman"/>
                <w:color w:val="000000"/>
                <w:sz w:val="20"/>
                <w:szCs w:val="20"/>
              </w:rPr>
              <w:tab/>
            </w:r>
            <w:r w:rsidRPr="002F78FA">
              <w:rPr>
                <w:rFonts w:cs="Times New Roman"/>
                <w:color w:val="000000"/>
                <w:sz w:val="20"/>
                <w:szCs w:val="20"/>
              </w:rPr>
              <w:tab/>
            </w:r>
            <w:r w:rsidRPr="00A51F3C">
              <w:rPr>
                <w:rFonts w:cs="Times New Roman"/>
                <w:color w:val="000080"/>
                <w:sz w:val="20"/>
                <w:szCs w:val="20"/>
              </w:rPr>
              <w:t>mandatory</w:t>
            </w:r>
            <w:r w:rsidRPr="002F78FA">
              <w:rPr>
                <w:rFonts w:cs="Times New Roman"/>
                <w:color w:val="000000"/>
                <w:sz w:val="20"/>
                <w:szCs w:val="20"/>
              </w:rPr>
              <w:t xml:space="preserve"> true;</w:t>
            </w:r>
            <w:r w:rsidR="00A51F3C">
              <w:rPr>
                <w:rFonts w:cs="Times New Roman"/>
                <w:color w:val="000000"/>
                <w:sz w:val="20"/>
                <w:szCs w:val="20"/>
              </w:rPr>
              <w:br/>
            </w:r>
            <w:r w:rsidRPr="002F78FA">
              <w:rPr>
                <w:rFonts w:cs="Times New Roman"/>
                <w:color w:val="000000"/>
                <w:sz w:val="20"/>
                <w:szCs w:val="20"/>
              </w:rPr>
              <w:tab/>
              <w:t>}</w:t>
            </w:r>
            <w:r w:rsidR="00A51F3C">
              <w:rPr>
                <w:rFonts w:cs="Times New Roman"/>
                <w:color w:val="000000"/>
                <w:sz w:val="20"/>
                <w:szCs w:val="20"/>
              </w:rPr>
              <w:br/>
            </w:r>
            <w:r w:rsidRPr="002F78FA">
              <w:rPr>
                <w:rFonts w:cs="Times New Roman"/>
                <w:color w:val="000000"/>
                <w:sz w:val="20"/>
                <w:szCs w:val="20"/>
              </w:rPr>
              <w:t>}</w:t>
            </w:r>
          </w:p>
          <w:p w14:paraId="76B99FA3" w14:textId="4BE98A1B" w:rsidR="00EA6FC9" w:rsidRDefault="002F78FA" w:rsidP="00883CA5">
            <w:pPr>
              <w:tabs>
                <w:tab w:val="left" w:pos="315"/>
                <w:tab w:val="left" w:pos="601"/>
                <w:tab w:val="left" w:pos="904"/>
              </w:tabs>
              <w:autoSpaceDE w:val="0"/>
              <w:autoSpaceDN w:val="0"/>
              <w:adjustRightInd w:val="0"/>
              <w:spacing w:beforeLines="80" w:before="192" w:afterLines="80" w:after="192"/>
              <w:rPr>
                <w:rFonts w:cs="Times New Roman"/>
                <w:color w:val="auto"/>
                <w:sz w:val="20"/>
                <w:szCs w:val="20"/>
              </w:rPr>
            </w:pPr>
            <w:r w:rsidRPr="002F78FA">
              <w:rPr>
                <w:rFonts w:cs="Times New Roman"/>
                <w:color w:val="000080"/>
                <w:sz w:val="20"/>
                <w:szCs w:val="20"/>
              </w:rPr>
              <w:t>grouping</w:t>
            </w:r>
            <w:r w:rsidRPr="002F78FA">
              <w:rPr>
                <w:rFonts w:cs="Times New Roman"/>
                <w:color w:val="000000"/>
                <w:sz w:val="20"/>
                <w:szCs w:val="20"/>
              </w:rPr>
              <w:t xml:space="preserve"> </w:t>
            </w:r>
            <w:r w:rsidR="00A51F3C">
              <w:rPr>
                <w:rFonts w:cs="Times New Roman"/>
                <w:color w:val="000000"/>
                <w:sz w:val="20"/>
                <w:szCs w:val="20"/>
              </w:rPr>
              <w:t>n</w:t>
            </w:r>
            <w:r w:rsidRPr="002F78FA">
              <w:rPr>
                <w:rFonts w:cs="Times New Roman"/>
                <w:color w:val="000000"/>
                <w:sz w:val="20"/>
                <w:szCs w:val="20"/>
              </w:rPr>
              <w:t>otification</w:t>
            </w:r>
            <w:r w:rsidR="00A51F3C">
              <w:rPr>
                <w:rFonts w:cs="Times New Roman"/>
                <w:color w:val="000000"/>
                <w:sz w:val="20"/>
                <w:szCs w:val="20"/>
              </w:rPr>
              <w:t>-a</w:t>
            </w:r>
            <w:r w:rsidRPr="002F78FA">
              <w:rPr>
                <w:rFonts w:cs="Times New Roman"/>
                <w:color w:val="000000"/>
                <w:sz w:val="20"/>
                <w:szCs w:val="20"/>
              </w:rPr>
              <w:t xml:space="preserve"> {</w:t>
            </w:r>
            <w:r w:rsidR="00A51F3C">
              <w:rPr>
                <w:rFonts w:cs="Times New Roman"/>
                <w:color w:val="000000"/>
                <w:sz w:val="20"/>
                <w:szCs w:val="20"/>
              </w:rPr>
              <w:br/>
            </w:r>
            <w:r w:rsidRPr="002F78FA">
              <w:rPr>
                <w:rFonts w:cs="Times New Roman"/>
                <w:color w:val="000000"/>
                <w:sz w:val="20"/>
                <w:szCs w:val="20"/>
              </w:rPr>
              <w:tab/>
              <w:t>…</w:t>
            </w:r>
            <w:r w:rsidR="00A51F3C">
              <w:rPr>
                <w:rFonts w:cs="Times New Roman"/>
                <w:color w:val="000000"/>
                <w:sz w:val="20"/>
                <w:szCs w:val="20"/>
              </w:rPr>
              <w:br/>
            </w:r>
            <w:r w:rsidR="00A51F3C">
              <w:rPr>
                <w:rFonts w:cs="Times New Roman"/>
                <w:color w:val="000080"/>
                <w:sz w:val="20"/>
                <w:szCs w:val="20"/>
              </w:rPr>
              <w:tab/>
            </w:r>
            <w:r w:rsidRPr="002F78FA">
              <w:rPr>
                <w:rFonts w:cs="Times New Roman"/>
                <w:color w:val="000080"/>
                <w:sz w:val="20"/>
                <w:szCs w:val="20"/>
              </w:rPr>
              <w:t>leaf</w:t>
            </w:r>
            <w:r w:rsidRPr="002F78FA">
              <w:rPr>
                <w:rFonts w:cs="Times New Roman"/>
                <w:color w:val="000000"/>
                <w:sz w:val="20"/>
                <w:szCs w:val="20"/>
              </w:rPr>
              <w:t xml:space="preserve"> attribute</w:t>
            </w:r>
            <w:r w:rsidR="00E60D0F">
              <w:rPr>
                <w:rFonts w:cs="Times New Roman"/>
                <w:color w:val="000000"/>
                <w:sz w:val="20"/>
                <w:szCs w:val="20"/>
              </w:rPr>
              <w:t>-</w:t>
            </w:r>
            <w:r w:rsidRPr="002F78FA">
              <w:rPr>
                <w:rFonts w:cs="Times New Roman"/>
                <w:color w:val="000000"/>
                <w:sz w:val="20"/>
                <w:szCs w:val="20"/>
              </w:rPr>
              <w:t>1 {</w:t>
            </w:r>
            <w:r w:rsidR="00A51F3C">
              <w:rPr>
                <w:rFonts w:cs="Times New Roman"/>
                <w:color w:val="000000"/>
                <w:sz w:val="20"/>
                <w:szCs w:val="20"/>
              </w:rPr>
              <w:br/>
            </w:r>
            <w:r w:rsidRPr="002F78FA">
              <w:rPr>
                <w:rFonts w:cs="Times New Roman"/>
                <w:color w:val="000000"/>
                <w:sz w:val="20"/>
                <w:szCs w:val="20"/>
              </w:rPr>
              <w:tab/>
            </w:r>
            <w:r w:rsidRPr="002F78FA">
              <w:rPr>
                <w:rFonts w:cs="Times New Roman"/>
                <w:color w:val="000000"/>
                <w:sz w:val="20"/>
                <w:szCs w:val="20"/>
              </w:rPr>
              <w:tab/>
            </w:r>
            <w:r w:rsidRPr="002F78FA">
              <w:rPr>
                <w:rFonts w:cs="Times New Roman"/>
                <w:color w:val="000080"/>
                <w:sz w:val="20"/>
                <w:szCs w:val="20"/>
              </w:rPr>
              <w:t>type</w:t>
            </w:r>
            <w:r w:rsidRPr="002F78FA">
              <w:rPr>
                <w:rFonts w:cs="Times New Roman"/>
                <w:color w:val="000000"/>
                <w:sz w:val="20"/>
                <w:szCs w:val="20"/>
              </w:rPr>
              <w:t xml:space="preserve"> </w:t>
            </w:r>
            <w:r w:rsidRPr="002F78FA">
              <w:rPr>
                <w:rFonts w:cs="Times New Roman"/>
                <w:color w:val="008080"/>
                <w:sz w:val="20"/>
                <w:szCs w:val="20"/>
              </w:rPr>
              <w:t>string</w:t>
            </w:r>
            <w:r w:rsidR="00A51F3C" w:rsidRPr="00A51F3C">
              <w:rPr>
                <w:rFonts w:cs="Times New Roman"/>
                <w:color w:val="auto"/>
                <w:sz w:val="20"/>
                <w:szCs w:val="20"/>
              </w:rPr>
              <w:t>;</w:t>
            </w:r>
            <w:r w:rsidR="00A51F3C">
              <w:rPr>
                <w:rFonts w:cs="Times New Roman"/>
                <w:color w:val="auto"/>
                <w:sz w:val="20"/>
                <w:szCs w:val="20"/>
              </w:rPr>
              <w:br/>
            </w:r>
            <w:r w:rsidRPr="002F78FA">
              <w:rPr>
                <w:rFonts w:cs="Times New Roman"/>
                <w:color w:val="000000"/>
                <w:sz w:val="20"/>
                <w:szCs w:val="20"/>
              </w:rPr>
              <w:tab/>
            </w:r>
            <w:r w:rsidRPr="002F78FA">
              <w:rPr>
                <w:rFonts w:cs="Times New Roman"/>
                <w:color w:val="000000"/>
                <w:sz w:val="20"/>
                <w:szCs w:val="20"/>
              </w:rPr>
              <w:tab/>
            </w:r>
            <w:r w:rsidRPr="00A51F3C">
              <w:rPr>
                <w:rFonts w:cs="Times New Roman"/>
                <w:color w:val="000000"/>
                <w:sz w:val="20"/>
                <w:szCs w:val="20"/>
              </w:rPr>
              <w:t>…</w:t>
            </w:r>
            <w:r w:rsidR="00A51F3C">
              <w:rPr>
                <w:rFonts w:cs="Times New Roman"/>
                <w:color w:val="000000"/>
                <w:sz w:val="20"/>
                <w:szCs w:val="20"/>
              </w:rPr>
              <w:br/>
            </w:r>
            <w:r w:rsidRPr="00A51F3C">
              <w:rPr>
                <w:rFonts w:cs="Times New Roman"/>
                <w:color w:val="000000"/>
                <w:sz w:val="20"/>
                <w:szCs w:val="20"/>
              </w:rPr>
              <w:tab/>
              <w:t>}</w:t>
            </w:r>
            <w:r w:rsidR="00A51F3C">
              <w:rPr>
                <w:rFonts w:cs="Times New Roman"/>
                <w:color w:val="000000"/>
                <w:sz w:val="20"/>
                <w:szCs w:val="20"/>
              </w:rPr>
              <w:br/>
            </w:r>
            <w:r w:rsidRPr="00A51F3C">
              <w:rPr>
                <w:rFonts w:cs="Times New Roman"/>
                <w:color w:val="000000"/>
                <w:sz w:val="20"/>
                <w:szCs w:val="20"/>
              </w:rPr>
              <w:tab/>
            </w:r>
            <w:r w:rsidRPr="00A51F3C">
              <w:rPr>
                <w:rFonts w:cs="Times New Roman"/>
                <w:color w:val="000080"/>
                <w:sz w:val="20"/>
                <w:szCs w:val="20"/>
              </w:rPr>
              <w:t>leaf</w:t>
            </w:r>
            <w:r w:rsidRPr="00A51F3C">
              <w:rPr>
                <w:rFonts w:cs="Times New Roman"/>
                <w:color w:val="000000"/>
                <w:sz w:val="20"/>
                <w:szCs w:val="20"/>
              </w:rPr>
              <w:t xml:space="preserve"> attribute</w:t>
            </w:r>
            <w:r w:rsidR="00E60D0F">
              <w:rPr>
                <w:rFonts w:cs="Times New Roman"/>
                <w:color w:val="000000"/>
                <w:sz w:val="20"/>
                <w:szCs w:val="20"/>
              </w:rPr>
              <w:t>-</w:t>
            </w:r>
            <w:r w:rsidRPr="00A51F3C">
              <w:rPr>
                <w:rFonts w:cs="Times New Roman"/>
                <w:color w:val="000000"/>
                <w:sz w:val="20"/>
                <w:szCs w:val="20"/>
              </w:rPr>
              <w:t>2 {</w:t>
            </w:r>
            <w:r w:rsidR="00A51F3C">
              <w:rPr>
                <w:rFonts w:cs="Times New Roman"/>
                <w:color w:val="000000"/>
                <w:sz w:val="20"/>
                <w:szCs w:val="20"/>
              </w:rPr>
              <w:br/>
            </w:r>
            <w:r w:rsidRPr="00A51F3C">
              <w:rPr>
                <w:rFonts w:cs="Times New Roman"/>
                <w:color w:val="000000"/>
                <w:sz w:val="20"/>
                <w:szCs w:val="20"/>
              </w:rPr>
              <w:tab/>
            </w:r>
            <w:r w:rsidRPr="00A51F3C">
              <w:rPr>
                <w:rFonts w:cs="Times New Roman"/>
                <w:color w:val="000000"/>
                <w:sz w:val="20"/>
                <w:szCs w:val="20"/>
              </w:rPr>
              <w:tab/>
            </w:r>
            <w:r w:rsidRPr="00A51F3C">
              <w:rPr>
                <w:rFonts w:cs="Times New Roman"/>
                <w:color w:val="000080"/>
                <w:sz w:val="20"/>
                <w:szCs w:val="20"/>
              </w:rPr>
              <w:t>type</w:t>
            </w:r>
            <w:r w:rsidRPr="00A51F3C">
              <w:rPr>
                <w:rFonts w:cs="Times New Roman"/>
                <w:color w:val="000000"/>
                <w:sz w:val="20"/>
                <w:szCs w:val="20"/>
              </w:rPr>
              <w:t xml:space="preserve"> integer</w:t>
            </w:r>
            <w:r w:rsidR="00A51F3C" w:rsidRPr="00A51F3C">
              <w:rPr>
                <w:rFonts w:cs="Times New Roman"/>
                <w:color w:val="auto"/>
                <w:sz w:val="20"/>
                <w:szCs w:val="20"/>
              </w:rPr>
              <w:t>;</w:t>
            </w:r>
            <w:r w:rsidR="00A51F3C">
              <w:rPr>
                <w:rFonts w:cs="Times New Roman"/>
                <w:color w:val="auto"/>
                <w:sz w:val="20"/>
                <w:szCs w:val="20"/>
              </w:rPr>
              <w:br/>
            </w:r>
            <w:r w:rsidRPr="00A51F3C">
              <w:rPr>
                <w:rFonts w:cs="Times New Roman"/>
                <w:color w:val="000000"/>
                <w:sz w:val="20"/>
                <w:szCs w:val="20"/>
              </w:rPr>
              <w:tab/>
            </w:r>
            <w:r w:rsidRPr="00A51F3C">
              <w:rPr>
                <w:rFonts w:cs="Times New Roman"/>
                <w:color w:val="000000"/>
                <w:sz w:val="20"/>
                <w:szCs w:val="20"/>
              </w:rPr>
              <w:tab/>
              <w:t>…</w:t>
            </w:r>
            <w:r w:rsidR="00A51F3C">
              <w:rPr>
                <w:rFonts w:cs="Times New Roman"/>
                <w:color w:val="000000"/>
                <w:sz w:val="20"/>
                <w:szCs w:val="20"/>
              </w:rPr>
              <w:br/>
            </w:r>
            <w:r w:rsidRPr="00A51F3C">
              <w:rPr>
                <w:rFonts w:cs="Times New Roman"/>
                <w:color w:val="000000"/>
                <w:sz w:val="20"/>
                <w:szCs w:val="20"/>
              </w:rPr>
              <w:tab/>
              <w:t>}</w:t>
            </w:r>
            <w:r w:rsidR="00A51F3C">
              <w:rPr>
                <w:rFonts w:cs="Times New Roman"/>
                <w:color w:val="000000"/>
                <w:sz w:val="20"/>
                <w:szCs w:val="20"/>
              </w:rPr>
              <w:br/>
            </w:r>
            <w:r w:rsidRPr="00A51F3C">
              <w:rPr>
                <w:rFonts w:cs="Times New Roman"/>
                <w:color w:val="000000"/>
                <w:sz w:val="20"/>
                <w:szCs w:val="20"/>
              </w:rPr>
              <w:t>}</w:t>
            </w:r>
          </w:p>
          <w:p w14:paraId="4A2E215B" w14:textId="12D1CA45" w:rsidR="00EA6FC9" w:rsidRDefault="002F78FA">
            <w:pPr>
              <w:tabs>
                <w:tab w:val="left" w:pos="315"/>
                <w:tab w:val="left" w:pos="601"/>
                <w:tab w:val="left" w:pos="904"/>
              </w:tabs>
              <w:autoSpaceDE w:val="0"/>
              <w:autoSpaceDN w:val="0"/>
              <w:adjustRightInd w:val="0"/>
              <w:spacing w:beforeLines="80" w:before="192" w:afterLines="80" w:after="192"/>
              <w:rPr>
                <w:rFonts w:cs="Times New Roman"/>
                <w:color w:val="auto"/>
                <w:sz w:val="20"/>
                <w:szCs w:val="20"/>
              </w:rPr>
            </w:pPr>
            <w:r w:rsidRPr="00BB410F">
              <w:rPr>
                <w:rFonts w:cs="Times New Roman"/>
                <w:color w:val="000080"/>
                <w:sz w:val="20"/>
                <w:szCs w:val="20"/>
              </w:rPr>
              <w:t>notification</w:t>
            </w:r>
            <w:r w:rsidRPr="00BB410F">
              <w:rPr>
                <w:rFonts w:cs="Times New Roman"/>
                <w:color w:val="000000"/>
                <w:sz w:val="20"/>
                <w:szCs w:val="20"/>
              </w:rPr>
              <w:t xml:space="preserve"> </w:t>
            </w:r>
            <w:r w:rsidR="00A51F3C" w:rsidRPr="00BB410F">
              <w:rPr>
                <w:rFonts w:cs="Times New Roman"/>
                <w:color w:val="000000"/>
                <w:sz w:val="20"/>
                <w:szCs w:val="20"/>
              </w:rPr>
              <w:t>n</w:t>
            </w:r>
            <w:r w:rsidRPr="00BB410F">
              <w:rPr>
                <w:rFonts w:cs="Times New Roman"/>
                <w:color w:val="000000"/>
                <w:sz w:val="20"/>
                <w:szCs w:val="20"/>
              </w:rPr>
              <w:t>otification</w:t>
            </w:r>
            <w:r w:rsidR="00A51F3C" w:rsidRPr="00BB410F">
              <w:rPr>
                <w:rFonts w:cs="Times New Roman"/>
                <w:color w:val="000000"/>
                <w:sz w:val="20"/>
                <w:szCs w:val="20"/>
              </w:rPr>
              <w:t>-a</w:t>
            </w:r>
            <w:r w:rsidRPr="00BB410F">
              <w:rPr>
                <w:rFonts w:cs="Times New Roman"/>
                <w:color w:val="000000"/>
                <w:sz w:val="20"/>
                <w:szCs w:val="20"/>
              </w:rPr>
              <w:t xml:space="preserve"> {</w:t>
            </w:r>
            <w:r w:rsidR="00A51F3C" w:rsidRPr="00BB410F">
              <w:rPr>
                <w:rFonts w:cs="Times New Roman"/>
                <w:color w:val="000000"/>
                <w:sz w:val="20"/>
                <w:szCs w:val="20"/>
              </w:rPr>
              <w:br/>
            </w:r>
            <w:r w:rsidRPr="00BB410F">
              <w:rPr>
                <w:rFonts w:cs="Times New Roman"/>
                <w:color w:val="000000"/>
                <w:sz w:val="20"/>
                <w:szCs w:val="20"/>
              </w:rPr>
              <w:tab/>
              <w:t>…</w:t>
            </w:r>
            <w:r w:rsidR="00A51F3C" w:rsidRPr="00BB410F">
              <w:rPr>
                <w:rFonts w:cs="Times New Roman"/>
                <w:color w:val="000000"/>
                <w:sz w:val="20"/>
                <w:szCs w:val="20"/>
              </w:rPr>
              <w:br/>
            </w:r>
            <w:r w:rsidRPr="00BB410F">
              <w:rPr>
                <w:rFonts w:cs="Times New Roman"/>
                <w:color w:val="000000"/>
                <w:sz w:val="20"/>
                <w:szCs w:val="20"/>
              </w:rPr>
              <w:tab/>
            </w:r>
            <w:r w:rsidRPr="00A51F3C">
              <w:rPr>
                <w:rFonts w:cs="Times New Roman"/>
                <w:color w:val="000080"/>
                <w:sz w:val="20"/>
                <w:szCs w:val="20"/>
              </w:rPr>
              <w:t>uses</w:t>
            </w:r>
            <w:r w:rsidRPr="00A51F3C">
              <w:rPr>
                <w:rFonts w:cs="Times New Roman"/>
                <w:color w:val="000000"/>
                <w:sz w:val="20"/>
                <w:szCs w:val="20"/>
              </w:rPr>
              <w:t xml:space="preserve"> </w:t>
            </w:r>
            <w:r w:rsidR="00A51F3C" w:rsidRPr="00A51F3C">
              <w:rPr>
                <w:rFonts w:cs="Times New Roman"/>
                <w:color w:val="000000"/>
                <w:sz w:val="20"/>
                <w:szCs w:val="20"/>
              </w:rPr>
              <w:t>g</w:t>
            </w:r>
            <w:r w:rsidRPr="00A51F3C">
              <w:rPr>
                <w:rFonts w:cs="Times New Roman"/>
                <w:color w:val="000000"/>
                <w:sz w:val="20"/>
                <w:szCs w:val="20"/>
              </w:rPr>
              <w:t>eneric</w:t>
            </w:r>
            <w:r w:rsidR="00A51F3C" w:rsidRPr="00A51F3C">
              <w:rPr>
                <w:rFonts w:cs="Times New Roman"/>
                <w:color w:val="000000"/>
                <w:sz w:val="20"/>
                <w:szCs w:val="20"/>
              </w:rPr>
              <w:t>-n</w:t>
            </w:r>
            <w:r w:rsidRPr="00A51F3C">
              <w:rPr>
                <w:rFonts w:cs="Times New Roman"/>
                <w:color w:val="000000"/>
                <w:sz w:val="20"/>
                <w:szCs w:val="20"/>
              </w:rPr>
              <w:t>otification;</w:t>
            </w:r>
            <w:r w:rsidR="00A51F3C" w:rsidRPr="00A51F3C">
              <w:rPr>
                <w:rFonts w:cs="Times New Roman"/>
                <w:color w:val="000000"/>
                <w:sz w:val="20"/>
                <w:szCs w:val="20"/>
              </w:rPr>
              <w:br/>
            </w:r>
            <w:r w:rsidR="00A51F3C" w:rsidRPr="00A51F3C">
              <w:rPr>
                <w:rFonts w:cs="Times New Roman"/>
                <w:color w:val="000080"/>
                <w:sz w:val="20"/>
                <w:szCs w:val="20"/>
              </w:rPr>
              <w:tab/>
            </w:r>
            <w:r w:rsidRPr="00A51F3C">
              <w:rPr>
                <w:rFonts w:cs="Times New Roman"/>
                <w:color w:val="000080"/>
                <w:sz w:val="20"/>
                <w:szCs w:val="20"/>
              </w:rPr>
              <w:t>uses</w:t>
            </w:r>
            <w:r w:rsidRPr="00A51F3C">
              <w:rPr>
                <w:rFonts w:cs="Times New Roman"/>
                <w:color w:val="000000"/>
                <w:sz w:val="20"/>
                <w:szCs w:val="20"/>
              </w:rPr>
              <w:t xml:space="preserve"> </w:t>
            </w:r>
            <w:r w:rsidR="00A51F3C" w:rsidRPr="00A51F3C">
              <w:rPr>
                <w:rFonts w:cs="Times New Roman"/>
                <w:color w:val="000000"/>
                <w:sz w:val="20"/>
                <w:szCs w:val="20"/>
              </w:rPr>
              <w:t>n</w:t>
            </w:r>
            <w:r w:rsidRPr="00A51F3C">
              <w:rPr>
                <w:rFonts w:cs="Times New Roman"/>
                <w:color w:val="000000"/>
                <w:sz w:val="20"/>
                <w:szCs w:val="20"/>
              </w:rPr>
              <w:t>otification</w:t>
            </w:r>
            <w:r w:rsidR="00A51F3C" w:rsidRPr="00A51F3C">
              <w:rPr>
                <w:rFonts w:cs="Times New Roman"/>
                <w:color w:val="000000"/>
                <w:sz w:val="20"/>
                <w:szCs w:val="20"/>
              </w:rPr>
              <w:t>-a</w:t>
            </w:r>
            <w:r w:rsidRPr="00A51F3C">
              <w:rPr>
                <w:rFonts w:cs="Times New Roman"/>
                <w:color w:val="000000"/>
                <w:sz w:val="20"/>
                <w:szCs w:val="20"/>
              </w:rPr>
              <w:t>;</w:t>
            </w:r>
            <w:r w:rsidR="00A51F3C" w:rsidRPr="00A51F3C">
              <w:rPr>
                <w:rFonts w:cs="Times New Roman"/>
                <w:color w:val="000000"/>
                <w:sz w:val="20"/>
                <w:szCs w:val="20"/>
              </w:rPr>
              <w:br/>
            </w:r>
            <w:r w:rsidRPr="00A51F3C">
              <w:rPr>
                <w:rFonts w:cs="Times New Roman"/>
                <w:color w:val="000000"/>
                <w:sz w:val="20"/>
                <w:szCs w:val="20"/>
              </w:rPr>
              <w:t>}</w:t>
            </w:r>
          </w:p>
          <w:p w14:paraId="66C284AF" w14:textId="660913EB" w:rsidR="00EA6FC9" w:rsidRDefault="00A51F3C">
            <w:pPr>
              <w:tabs>
                <w:tab w:val="left" w:pos="315"/>
                <w:tab w:val="left" w:pos="601"/>
                <w:tab w:val="left" w:pos="904"/>
              </w:tabs>
              <w:spacing w:beforeLines="80" w:before="192" w:afterLines="80" w:after="192"/>
              <w:rPr>
                <w:rFonts w:cs="Times New Roman"/>
                <w:sz w:val="20"/>
                <w:szCs w:val="20"/>
              </w:rPr>
            </w:pPr>
            <w:r w:rsidRPr="00BB410F">
              <w:rPr>
                <w:rFonts w:cs="Times New Roman"/>
                <w:color w:val="000080"/>
                <w:sz w:val="20"/>
                <w:szCs w:val="20"/>
              </w:rPr>
              <w:t>notification</w:t>
            </w:r>
            <w:r w:rsidRPr="00BB410F">
              <w:rPr>
                <w:rFonts w:cs="Times New Roman"/>
                <w:color w:val="000000"/>
                <w:sz w:val="20"/>
                <w:szCs w:val="20"/>
              </w:rPr>
              <w:t xml:space="preserve"> notification-a</w:t>
            </w:r>
            <w:r w:rsidR="00C67E2D" w:rsidRPr="002F78FA">
              <w:rPr>
                <w:rFonts w:cs="Times New Roman"/>
                <w:sz w:val="20"/>
                <w:szCs w:val="20"/>
              </w:rPr>
              <w:t xml:space="preserve"> </w:t>
            </w:r>
            <w:commentRangeStart w:id="841"/>
            <w:commentRangeEnd w:id="841"/>
            <w:r w:rsidR="00C67E2D" w:rsidRPr="002F78FA">
              <w:rPr>
                <w:rStyle w:val="Kommentarzeichen"/>
                <w:rFonts w:cs="Times New Roman"/>
                <w:sz w:val="20"/>
                <w:szCs w:val="20"/>
              </w:rPr>
              <w:commentReference w:id="841"/>
            </w:r>
            <w:commentRangeStart w:id="842"/>
            <w:commentRangeEnd w:id="842"/>
            <w:r w:rsidR="00C67E2D" w:rsidRPr="002F78FA">
              <w:rPr>
                <w:rStyle w:val="Kommentarzeichen"/>
                <w:rFonts w:cs="Times New Roman"/>
                <w:sz w:val="20"/>
                <w:szCs w:val="20"/>
              </w:rPr>
              <w:commentReference w:id="842"/>
            </w:r>
            <w:r w:rsidR="00C67E2D" w:rsidRPr="002F78FA">
              <w:rPr>
                <w:rFonts w:cs="Times New Roman"/>
                <w:sz w:val="20"/>
                <w:szCs w:val="20"/>
              </w:rPr>
              <w:t>{</w:t>
            </w:r>
            <w:r w:rsidR="00C67E2D" w:rsidRPr="002F78FA">
              <w:rPr>
                <w:rFonts w:cs="Times New Roman"/>
                <w:sz w:val="20"/>
                <w:szCs w:val="20"/>
              </w:rPr>
              <w:br/>
            </w:r>
            <w:r w:rsidR="0040047B" w:rsidRPr="002F78FA">
              <w:rPr>
                <w:rFonts w:cs="Times New Roman"/>
                <w:sz w:val="20"/>
                <w:szCs w:val="20"/>
              </w:rPr>
              <w:tab/>
              <w:t>…</w:t>
            </w:r>
            <w:r w:rsidR="0040047B" w:rsidRPr="002F78FA">
              <w:rPr>
                <w:rFonts w:cs="Times New Roman"/>
                <w:sz w:val="20"/>
                <w:szCs w:val="20"/>
              </w:rPr>
              <w:br/>
            </w:r>
            <w:r w:rsidRPr="00BB410F">
              <w:rPr>
                <w:rFonts w:cs="Times New Roman"/>
                <w:color w:val="000000"/>
                <w:sz w:val="20"/>
                <w:szCs w:val="20"/>
              </w:rPr>
              <w:tab/>
            </w:r>
            <w:r w:rsidRPr="00A51F3C">
              <w:rPr>
                <w:rFonts w:cs="Times New Roman"/>
                <w:color w:val="000080"/>
                <w:sz w:val="20"/>
                <w:szCs w:val="20"/>
              </w:rPr>
              <w:t>uses</w:t>
            </w:r>
            <w:r w:rsidRPr="00A51F3C">
              <w:rPr>
                <w:rFonts w:cs="Times New Roman"/>
                <w:color w:val="000000"/>
                <w:sz w:val="20"/>
                <w:szCs w:val="20"/>
              </w:rPr>
              <w:t xml:space="preserve"> generic-notification;</w:t>
            </w:r>
            <w:r w:rsidRPr="00A51F3C">
              <w:rPr>
                <w:rFonts w:cs="Times New Roman"/>
                <w:color w:val="000000"/>
                <w:sz w:val="20"/>
                <w:szCs w:val="20"/>
              </w:rPr>
              <w:br/>
            </w:r>
            <w:r w:rsidRPr="00A51F3C">
              <w:rPr>
                <w:rFonts w:cs="Times New Roman"/>
                <w:color w:val="000080"/>
                <w:sz w:val="20"/>
                <w:szCs w:val="20"/>
              </w:rPr>
              <w:tab/>
              <w:t>uses</w:t>
            </w:r>
            <w:r w:rsidRPr="00A51F3C">
              <w:rPr>
                <w:rFonts w:cs="Times New Roman"/>
                <w:color w:val="000000"/>
                <w:sz w:val="20"/>
                <w:szCs w:val="20"/>
              </w:rPr>
              <w:t xml:space="preserve"> notification-a;</w:t>
            </w:r>
            <w:r w:rsidRPr="00A51F3C">
              <w:rPr>
                <w:rFonts w:cs="Times New Roman"/>
                <w:color w:val="000000"/>
                <w:sz w:val="20"/>
                <w:szCs w:val="20"/>
              </w:rPr>
              <w:br/>
            </w:r>
            <w:r w:rsidR="0040047B" w:rsidRPr="002F78FA">
              <w:rPr>
                <w:rFonts w:cs="Times New Roman"/>
                <w:sz w:val="20"/>
                <w:szCs w:val="20"/>
              </w:rPr>
              <w:t>}</w:t>
            </w:r>
          </w:p>
          <w:p w14:paraId="4F692B9A" w14:textId="3EF36974" w:rsidR="00EA6FC9" w:rsidRDefault="005F67B3" w:rsidP="003C49DA">
            <w:pPr>
              <w:pStyle w:val="Kommentartext"/>
              <w:tabs>
                <w:tab w:val="left" w:pos="315"/>
                <w:tab w:val="left" w:pos="601"/>
                <w:tab w:val="left" w:pos="904"/>
              </w:tabs>
              <w:spacing w:beforeLines="80" w:before="192" w:afterLines="80" w:after="192"/>
              <w:rPr>
                <w:rFonts w:eastAsiaTheme="majorEastAsia" w:cs="Times New Roman"/>
                <w:b/>
                <w:bCs/>
              </w:rPr>
            </w:pPr>
            <w:r w:rsidRPr="002F78FA">
              <w:rPr>
                <w:rFonts w:cs="Times New Roman"/>
                <w:highlight w:val="yellow"/>
              </w:rPr>
              <w:t xml:space="preserve">Table from </w:t>
            </w:r>
            <w:hyperlink r:id="rId76" w:history="1">
              <w:r w:rsidRPr="002F78FA">
                <w:rPr>
                  <w:rStyle w:val="Hyperlink"/>
                  <w:rFonts w:cs="Times New Roman"/>
                  <w:highlight w:val="yellow"/>
                </w:rPr>
                <w:t>onf2015.276</w:t>
              </w:r>
            </w:hyperlink>
            <w:r w:rsidRPr="002F78FA">
              <w:rPr>
                <w:rFonts w:cs="Times New Roman"/>
                <w:highlight w:val="yellow"/>
              </w:rPr>
              <w:t>:</w:t>
            </w:r>
          </w:p>
          <w:tbl>
            <w:tblPr>
              <w:tblStyle w:val="Tabellenraster"/>
              <w:tblW w:w="5670" w:type="dxa"/>
              <w:jc w:val="left"/>
              <w:tblInd w:w="29" w:type="dxa"/>
              <w:tblLayout w:type="fixed"/>
              <w:tblLook w:val="04A0" w:firstRow="1" w:lastRow="0" w:firstColumn="1" w:lastColumn="0" w:noHBand="0" w:noVBand="1"/>
            </w:tblPr>
            <w:tblGrid>
              <w:gridCol w:w="2126"/>
              <w:gridCol w:w="1701"/>
              <w:gridCol w:w="1843"/>
            </w:tblGrid>
            <w:tr w:rsidR="005F67B3" w:rsidRPr="002F78FA" w14:paraId="4AC55976" w14:textId="77777777" w:rsidTr="00B42DD2">
              <w:trPr>
                <w:tblHeader w:val="0"/>
                <w:jc w:val="left"/>
              </w:trPr>
              <w:tc>
                <w:tcPr>
                  <w:tcW w:w="2126" w:type="dxa"/>
                </w:tcPr>
                <w:p w14:paraId="10BAA0B8" w14:textId="77777777" w:rsidR="005F67B3" w:rsidRPr="002F78FA" w:rsidRDefault="005F67B3" w:rsidP="00B42DD2">
                  <w:pPr>
                    <w:tabs>
                      <w:tab w:val="left" w:pos="315"/>
                      <w:tab w:val="left" w:pos="601"/>
                      <w:tab w:val="left" w:pos="904"/>
                    </w:tabs>
                    <w:spacing w:before="40" w:after="40"/>
                    <w:rPr>
                      <w:rFonts w:cs="Times New Roman"/>
                      <w:b/>
                      <w:sz w:val="20"/>
                      <w:szCs w:val="20"/>
                    </w:rPr>
                  </w:pPr>
                  <w:r w:rsidRPr="002F78FA">
                    <w:rPr>
                      <w:rFonts w:cs="Times New Roman"/>
                      <w:b/>
                      <w:sz w:val="20"/>
                      <w:szCs w:val="20"/>
                    </w:rPr>
                    <w:t>Parameter name</w:t>
                  </w:r>
                </w:p>
              </w:tc>
              <w:tc>
                <w:tcPr>
                  <w:tcW w:w="1701" w:type="dxa"/>
                </w:tcPr>
                <w:p w14:paraId="62B46A4A" w14:textId="77777777" w:rsidR="005F67B3" w:rsidRPr="002F78FA" w:rsidRDefault="005F67B3" w:rsidP="00B42DD2">
                  <w:pPr>
                    <w:tabs>
                      <w:tab w:val="left" w:pos="315"/>
                      <w:tab w:val="left" w:pos="601"/>
                      <w:tab w:val="left" w:pos="904"/>
                    </w:tabs>
                    <w:spacing w:before="40" w:after="40"/>
                    <w:rPr>
                      <w:rFonts w:cs="Times New Roman"/>
                      <w:b/>
                      <w:sz w:val="20"/>
                      <w:szCs w:val="20"/>
                      <w:lang w:val="de-DE"/>
                    </w:rPr>
                  </w:pPr>
                  <w:r w:rsidRPr="002F78FA">
                    <w:rPr>
                      <w:rFonts w:cs="Times New Roman"/>
                      <w:b/>
                      <w:sz w:val="20"/>
                      <w:szCs w:val="20"/>
                      <w:lang w:val="de-DE"/>
                    </w:rPr>
                    <w:t>ITU-T M.3702</w:t>
                  </w:r>
                </w:p>
              </w:tc>
              <w:tc>
                <w:tcPr>
                  <w:tcW w:w="1843" w:type="dxa"/>
                </w:tcPr>
                <w:p w14:paraId="3E5E829B" w14:textId="77777777" w:rsidR="005F67B3" w:rsidRPr="002F78FA" w:rsidRDefault="005F67B3" w:rsidP="00B42DD2">
                  <w:pPr>
                    <w:tabs>
                      <w:tab w:val="left" w:pos="315"/>
                      <w:tab w:val="left" w:pos="601"/>
                      <w:tab w:val="left" w:pos="904"/>
                    </w:tabs>
                    <w:spacing w:before="40" w:after="40"/>
                    <w:rPr>
                      <w:rFonts w:cs="Times New Roman"/>
                      <w:b/>
                      <w:sz w:val="20"/>
                      <w:szCs w:val="20"/>
                      <w:lang w:val="de-DE"/>
                    </w:rPr>
                  </w:pPr>
                  <w:r w:rsidRPr="002F78FA">
                    <w:rPr>
                      <w:rFonts w:cs="Times New Roman"/>
                      <w:b/>
                      <w:sz w:val="20"/>
                      <w:szCs w:val="20"/>
                      <w:lang w:val="de-DE"/>
                    </w:rPr>
                    <w:t>3GPP TS32.302</w:t>
                  </w:r>
                </w:p>
              </w:tc>
            </w:tr>
            <w:tr w:rsidR="008675F3" w:rsidRPr="008675F3" w14:paraId="5E796E70" w14:textId="77777777" w:rsidTr="00B42DD2">
              <w:trPr>
                <w:tblHeader w:val="0"/>
                <w:jc w:val="left"/>
              </w:trPr>
              <w:tc>
                <w:tcPr>
                  <w:tcW w:w="2126" w:type="dxa"/>
                </w:tcPr>
                <w:p w14:paraId="1005E5F4" w14:textId="77777777" w:rsidR="008675F3" w:rsidRPr="008675F3" w:rsidRDefault="008675F3" w:rsidP="00B42DD2">
                  <w:pPr>
                    <w:tabs>
                      <w:tab w:val="left" w:pos="315"/>
                      <w:tab w:val="left" w:pos="601"/>
                      <w:tab w:val="left" w:pos="904"/>
                    </w:tabs>
                    <w:spacing w:before="40" w:after="40"/>
                    <w:rPr>
                      <w:rFonts w:cs="Times New Roman"/>
                      <w:sz w:val="20"/>
                      <w:szCs w:val="20"/>
                    </w:rPr>
                  </w:pPr>
                  <w:proofErr w:type="spellStart"/>
                  <w:r w:rsidRPr="002F78FA">
                    <w:rPr>
                      <w:rFonts w:cs="Times New Roman"/>
                      <w:sz w:val="20"/>
                      <w:szCs w:val="20"/>
                    </w:rPr>
                    <w:t>objectClass</w:t>
                  </w:r>
                  <w:proofErr w:type="spellEnd"/>
                </w:p>
              </w:tc>
              <w:tc>
                <w:tcPr>
                  <w:tcW w:w="1701" w:type="dxa"/>
                </w:tcPr>
                <w:p w14:paraId="4D536C33"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c>
                <w:tcPr>
                  <w:tcW w:w="1843" w:type="dxa"/>
                </w:tcPr>
                <w:p w14:paraId="146AC0F7"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r>
            <w:tr w:rsidR="008675F3" w:rsidRPr="008675F3" w14:paraId="121285CC" w14:textId="77777777" w:rsidTr="00B42DD2">
              <w:trPr>
                <w:tblHeader w:val="0"/>
                <w:jc w:val="left"/>
              </w:trPr>
              <w:tc>
                <w:tcPr>
                  <w:tcW w:w="2126" w:type="dxa"/>
                </w:tcPr>
                <w:p w14:paraId="738EAD0E" w14:textId="77777777" w:rsidR="008675F3" w:rsidRPr="008675F3" w:rsidRDefault="008675F3" w:rsidP="00B42DD2">
                  <w:pPr>
                    <w:tabs>
                      <w:tab w:val="left" w:pos="315"/>
                      <w:tab w:val="left" w:pos="601"/>
                      <w:tab w:val="left" w:pos="904"/>
                    </w:tabs>
                    <w:spacing w:before="40" w:after="40"/>
                    <w:rPr>
                      <w:rFonts w:cs="Times New Roman"/>
                      <w:sz w:val="20"/>
                      <w:szCs w:val="20"/>
                    </w:rPr>
                  </w:pPr>
                  <w:proofErr w:type="spellStart"/>
                  <w:r w:rsidRPr="002F78FA">
                    <w:rPr>
                      <w:rFonts w:cs="Times New Roman"/>
                      <w:sz w:val="20"/>
                      <w:szCs w:val="20"/>
                    </w:rPr>
                    <w:t>object</w:t>
                  </w:r>
                  <w:r>
                    <w:rPr>
                      <w:rFonts w:cs="Times New Roman"/>
                      <w:sz w:val="20"/>
                      <w:szCs w:val="20"/>
                    </w:rPr>
                    <w:t>Instance</w:t>
                  </w:r>
                  <w:proofErr w:type="spellEnd"/>
                </w:p>
              </w:tc>
              <w:tc>
                <w:tcPr>
                  <w:tcW w:w="1701" w:type="dxa"/>
                </w:tcPr>
                <w:p w14:paraId="4391E148"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c>
                <w:tcPr>
                  <w:tcW w:w="1843" w:type="dxa"/>
                </w:tcPr>
                <w:p w14:paraId="4E7C4FE9"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r>
            <w:tr w:rsidR="008675F3" w:rsidRPr="008675F3" w14:paraId="0EFB6E6A" w14:textId="77777777" w:rsidTr="00B42DD2">
              <w:trPr>
                <w:tblHeader w:val="0"/>
                <w:jc w:val="left"/>
              </w:trPr>
              <w:tc>
                <w:tcPr>
                  <w:tcW w:w="2126" w:type="dxa"/>
                </w:tcPr>
                <w:p w14:paraId="6BA3A904" w14:textId="77777777" w:rsidR="008675F3" w:rsidRPr="002F78FA" w:rsidRDefault="008675F3" w:rsidP="00B42DD2">
                  <w:pPr>
                    <w:tabs>
                      <w:tab w:val="left" w:pos="315"/>
                      <w:tab w:val="left" w:pos="601"/>
                      <w:tab w:val="left" w:pos="904"/>
                    </w:tabs>
                    <w:spacing w:before="40" w:after="40"/>
                    <w:rPr>
                      <w:rFonts w:cs="Times New Roman"/>
                      <w:sz w:val="20"/>
                      <w:szCs w:val="20"/>
                      <w:lang w:val="de-DE"/>
                    </w:rPr>
                  </w:pPr>
                  <w:proofErr w:type="spellStart"/>
                  <w:r w:rsidRPr="002F78FA">
                    <w:rPr>
                      <w:rFonts w:cs="Times New Roman"/>
                      <w:sz w:val="20"/>
                      <w:szCs w:val="20"/>
                      <w:lang w:val="de-DE"/>
                    </w:rPr>
                    <w:t>notificationId</w:t>
                  </w:r>
                  <w:proofErr w:type="spellEnd"/>
                  <w:r w:rsidRPr="002F78FA">
                    <w:rPr>
                      <w:rFonts w:cs="Times New Roman"/>
                      <w:sz w:val="20"/>
                      <w:szCs w:val="20"/>
                      <w:lang w:val="de-DE"/>
                    </w:rPr>
                    <w:t xml:space="preserve"> aka </w:t>
                  </w:r>
                  <w:proofErr w:type="spellStart"/>
                  <w:r w:rsidRPr="002F78FA">
                    <w:rPr>
                      <w:rFonts w:cs="Times New Roman"/>
                      <w:sz w:val="20"/>
                      <w:szCs w:val="20"/>
                      <w:lang w:val="de-DE"/>
                    </w:rPr>
                    <w:t>notificationIdentifier</w:t>
                  </w:r>
                  <w:proofErr w:type="spellEnd"/>
                </w:p>
              </w:tc>
              <w:tc>
                <w:tcPr>
                  <w:tcW w:w="1701" w:type="dxa"/>
                </w:tcPr>
                <w:p w14:paraId="0097EA5B"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c>
                <w:tcPr>
                  <w:tcW w:w="1843" w:type="dxa"/>
                </w:tcPr>
                <w:p w14:paraId="5F0647C0"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r>
            <w:tr w:rsidR="008675F3" w:rsidRPr="008675F3" w14:paraId="147FEBD2" w14:textId="77777777" w:rsidTr="00B42DD2">
              <w:trPr>
                <w:tblHeader w:val="0"/>
                <w:jc w:val="left"/>
              </w:trPr>
              <w:tc>
                <w:tcPr>
                  <w:tcW w:w="2126" w:type="dxa"/>
                </w:tcPr>
                <w:p w14:paraId="5EC79965" w14:textId="77777777" w:rsidR="008675F3" w:rsidRPr="002F78FA" w:rsidRDefault="008675F3" w:rsidP="00B42DD2">
                  <w:pPr>
                    <w:tabs>
                      <w:tab w:val="left" w:pos="315"/>
                      <w:tab w:val="left" w:pos="601"/>
                      <w:tab w:val="left" w:pos="904"/>
                    </w:tabs>
                    <w:spacing w:before="40" w:after="40"/>
                    <w:rPr>
                      <w:rFonts w:cs="Times New Roman"/>
                      <w:sz w:val="20"/>
                      <w:szCs w:val="20"/>
                    </w:rPr>
                  </w:pPr>
                  <w:proofErr w:type="spellStart"/>
                  <w:r w:rsidRPr="002F78FA">
                    <w:rPr>
                      <w:rFonts w:cs="Times New Roman"/>
                      <w:sz w:val="20"/>
                      <w:szCs w:val="20"/>
                    </w:rPr>
                    <w:t>eventTime</w:t>
                  </w:r>
                  <w:proofErr w:type="spellEnd"/>
                </w:p>
              </w:tc>
              <w:tc>
                <w:tcPr>
                  <w:tcW w:w="1701" w:type="dxa"/>
                </w:tcPr>
                <w:p w14:paraId="2A549D12"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c>
                <w:tcPr>
                  <w:tcW w:w="1843" w:type="dxa"/>
                </w:tcPr>
                <w:p w14:paraId="0B1A8C2A"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r>
            <w:tr w:rsidR="008675F3" w:rsidRPr="008675F3" w14:paraId="0A775651" w14:textId="77777777" w:rsidTr="00B42DD2">
              <w:trPr>
                <w:tblHeader w:val="0"/>
                <w:jc w:val="left"/>
              </w:trPr>
              <w:tc>
                <w:tcPr>
                  <w:tcW w:w="2126" w:type="dxa"/>
                </w:tcPr>
                <w:p w14:paraId="0A86927C" w14:textId="77777777" w:rsidR="008675F3" w:rsidRPr="002F78FA" w:rsidRDefault="008675F3" w:rsidP="00B42DD2">
                  <w:pPr>
                    <w:tabs>
                      <w:tab w:val="left" w:pos="315"/>
                      <w:tab w:val="left" w:pos="601"/>
                      <w:tab w:val="left" w:pos="904"/>
                    </w:tabs>
                    <w:spacing w:before="40" w:after="40"/>
                    <w:rPr>
                      <w:rFonts w:cs="Times New Roman"/>
                      <w:sz w:val="20"/>
                      <w:szCs w:val="20"/>
                    </w:rPr>
                  </w:pPr>
                  <w:proofErr w:type="spellStart"/>
                  <w:r w:rsidRPr="002F78FA">
                    <w:rPr>
                      <w:rFonts w:cs="Times New Roman"/>
                      <w:sz w:val="20"/>
                      <w:szCs w:val="20"/>
                    </w:rPr>
                    <w:t>systemDN</w:t>
                  </w:r>
                  <w:proofErr w:type="spellEnd"/>
                </w:p>
              </w:tc>
              <w:tc>
                <w:tcPr>
                  <w:tcW w:w="1701" w:type="dxa"/>
                </w:tcPr>
                <w:p w14:paraId="67AE658D"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c>
                <w:tcPr>
                  <w:tcW w:w="1843" w:type="dxa"/>
                </w:tcPr>
                <w:p w14:paraId="287ACF81"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r>
            <w:tr w:rsidR="008675F3" w:rsidRPr="008675F3" w14:paraId="351A9E91" w14:textId="77777777" w:rsidTr="00B42DD2">
              <w:trPr>
                <w:tblHeader w:val="0"/>
                <w:jc w:val="left"/>
              </w:trPr>
              <w:tc>
                <w:tcPr>
                  <w:tcW w:w="2126" w:type="dxa"/>
                </w:tcPr>
                <w:p w14:paraId="1F371BB9" w14:textId="77777777" w:rsidR="008675F3" w:rsidRPr="002F78FA" w:rsidRDefault="008675F3" w:rsidP="00B42DD2">
                  <w:pPr>
                    <w:tabs>
                      <w:tab w:val="left" w:pos="315"/>
                      <w:tab w:val="left" w:pos="601"/>
                      <w:tab w:val="left" w:pos="904"/>
                    </w:tabs>
                    <w:spacing w:before="40" w:after="40"/>
                    <w:rPr>
                      <w:rFonts w:cs="Times New Roman"/>
                      <w:sz w:val="20"/>
                      <w:szCs w:val="20"/>
                    </w:rPr>
                  </w:pPr>
                  <w:proofErr w:type="spellStart"/>
                  <w:r w:rsidRPr="002F78FA">
                    <w:rPr>
                      <w:rFonts w:cs="Times New Roman"/>
                      <w:sz w:val="20"/>
                      <w:szCs w:val="20"/>
                    </w:rPr>
                    <w:t>notificationType</w:t>
                  </w:r>
                  <w:proofErr w:type="spellEnd"/>
                </w:p>
              </w:tc>
              <w:tc>
                <w:tcPr>
                  <w:tcW w:w="1701" w:type="dxa"/>
                </w:tcPr>
                <w:p w14:paraId="202F47D3"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c>
                <w:tcPr>
                  <w:tcW w:w="1843" w:type="dxa"/>
                </w:tcPr>
                <w:p w14:paraId="50E3254B" w14:textId="77777777" w:rsidR="008675F3" w:rsidRPr="008675F3" w:rsidRDefault="008675F3" w:rsidP="00B42DD2">
                  <w:pPr>
                    <w:tabs>
                      <w:tab w:val="left" w:pos="315"/>
                      <w:tab w:val="left" w:pos="601"/>
                      <w:tab w:val="left" w:pos="904"/>
                    </w:tabs>
                    <w:spacing w:before="40" w:after="40"/>
                    <w:rPr>
                      <w:rFonts w:cs="Times New Roman"/>
                      <w:sz w:val="20"/>
                      <w:szCs w:val="20"/>
                      <w:lang w:val="de-DE"/>
                    </w:rPr>
                  </w:pPr>
                  <w:r>
                    <w:rPr>
                      <w:rFonts w:cs="Times New Roman"/>
                      <w:sz w:val="20"/>
                      <w:szCs w:val="20"/>
                      <w:lang w:val="de-DE"/>
                    </w:rPr>
                    <w:t>M</w:t>
                  </w:r>
                </w:p>
              </w:tc>
            </w:tr>
          </w:tbl>
          <w:p w14:paraId="5941DEDD" w14:textId="77777777" w:rsidR="00EA6FC9" w:rsidRDefault="00EA6FC9">
            <w:pPr>
              <w:tabs>
                <w:tab w:val="left" w:pos="315"/>
                <w:tab w:val="left" w:pos="601"/>
                <w:tab w:val="left" w:pos="904"/>
              </w:tabs>
              <w:spacing w:beforeLines="80" w:before="192" w:afterLines="80" w:after="192"/>
              <w:rPr>
                <w:rFonts w:cs="Times New Roman"/>
                <w:sz w:val="20"/>
                <w:szCs w:val="20"/>
              </w:rPr>
            </w:pPr>
          </w:p>
        </w:tc>
      </w:tr>
    </w:tbl>
    <w:p w14:paraId="299310DD" w14:textId="77777777" w:rsidR="0040047B" w:rsidRPr="00AD26A3" w:rsidRDefault="0040047B" w:rsidP="002B7DFC">
      <w:pPr>
        <w:rPr>
          <w:szCs w:val="24"/>
        </w:rPr>
      </w:pPr>
    </w:p>
    <w:p w14:paraId="09FAA55C" w14:textId="77777777" w:rsidR="009D1A43" w:rsidRDefault="009D1A43" w:rsidP="009D1A43">
      <w:pPr>
        <w:pStyle w:val="berschrift2"/>
      </w:pPr>
      <w:bookmarkStart w:id="843" w:name="_Ref458426999"/>
      <w:bookmarkStart w:id="844" w:name="_Toc516067383"/>
      <w:bookmarkStart w:id="845" w:name="_Toc531166604"/>
      <w:bookmarkStart w:id="846" w:name="_Ref447094409"/>
      <w:r w:rsidRPr="009D1A43">
        <w:lastRenderedPageBreak/>
        <w:t>Mapping of UML Packages</w:t>
      </w:r>
      <w:bookmarkEnd w:id="843"/>
      <w:bookmarkEnd w:id="844"/>
      <w:bookmarkEnd w:id="845"/>
    </w:p>
    <w:p w14:paraId="6FA6814D" w14:textId="77777777" w:rsidR="009D1A43" w:rsidRPr="00AD26A3" w:rsidRDefault="00EA0AC6" w:rsidP="009D1A43">
      <w:pPr>
        <w:rPr>
          <w:szCs w:val="24"/>
        </w:rPr>
      </w:pPr>
      <w:r w:rsidRPr="00AD26A3">
        <w:rPr>
          <w:szCs w:val="24"/>
        </w:rPr>
        <w:t>The mapping tool shall generate a YANG module per UML model.</w:t>
      </w:r>
    </w:p>
    <w:p w14:paraId="61BB60BB" w14:textId="1010F169" w:rsidR="00EA0AC6" w:rsidRPr="00AD26A3" w:rsidRDefault="00EA0AC6" w:rsidP="009D1A43">
      <w:pPr>
        <w:rPr>
          <w:szCs w:val="24"/>
        </w:rPr>
      </w:pPr>
      <w:r w:rsidRPr="00AD26A3">
        <w:rPr>
          <w:szCs w:val="24"/>
        </w:rPr>
        <w:t xml:space="preserve">According to the UML Modeling Guidelines </w:t>
      </w:r>
      <w:r w:rsidR="00F7051B">
        <w:fldChar w:fldCharType="begin"/>
      </w:r>
      <w:r w:rsidR="00F7051B">
        <w:instrText xml:space="preserve"> REF _Ref428448481 \r \h  \* MERGEFORMAT </w:instrText>
      </w:r>
      <w:r w:rsidR="00F7051B">
        <w:fldChar w:fldCharType="separate"/>
      </w:r>
      <w:r w:rsidR="00261E05" w:rsidRPr="00261E05">
        <w:rPr>
          <w:szCs w:val="24"/>
        </w:rPr>
        <w:t>[7]</w:t>
      </w:r>
      <w:r w:rsidR="00F7051B">
        <w:fldChar w:fldCharType="end"/>
      </w:r>
      <w:r w:rsidRPr="00AD26A3">
        <w:rPr>
          <w:szCs w:val="24"/>
        </w:rPr>
        <w:t>, each UML model is basically structured into the following packages:</w:t>
      </w:r>
    </w:p>
    <w:p w14:paraId="6C7AC637" w14:textId="77777777" w:rsidR="00EA0AC6" w:rsidRPr="00AD26A3" w:rsidRDefault="0078356F" w:rsidP="00EA0AC6">
      <w:pPr>
        <w:jc w:val="center"/>
        <w:rPr>
          <w:szCs w:val="24"/>
        </w:rPr>
      </w:pPr>
      <w:r w:rsidRPr="00AD26A3">
        <w:rPr>
          <w:noProof/>
          <w:szCs w:val="24"/>
          <w:lang w:val="de-DE" w:eastAsia="de-DE"/>
        </w:rPr>
        <w:drawing>
          <wp:inline distT="0" distB="0" distL="0" distR="0" wp14:anchorId="7E9EC794" wp14:editId="2C5B6EC7">
            <wp:extent cx="1038225" cy="1352550"/>
            <wp:effectExtent l="19050" t="0" r="9525" b="0"/>
            <wp:docPr id="2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a:stretch>
                      <a:fillRect/>
                    </a:stretch>
                  </pic:blipFill>
                  <pic:spPr bwMode="auto">
                    <a:xfrm>
                      <a:off x="0" y="0"/>
                      <a:ext cx="1038225" cy="1352550"/>
                    </a:xfrm>
                    <a:prstGeom prst="rect">
                      <a:avLst/>
                    </a:prstGeom>
                    <a:noFill/>
                    <a:ln w="9525">
                      <a:noFill/>
                      <a:miter lim="800000"/>
                      <a:headEnd/>
                      <a:tailEnd/>
                    </a:ln>
                  </pic:spPr>
                </pic:pic>
              </a:graphicData>
            </a:graphic>
          </wp:inline>
        </w:drawing>
      </w:r>
    </w:p>
    <w:p w14:paraId="3D13157B" w14:textId="783C7209" w:rsidR="00EA0AC6" w:rsidRDefault="00EA0AC6" w:rsidP="00EA0AC6">
      <w:pPr>
        <w:pStyle w:val="FigureCaption"/>
      </w:pPr>
      <w:bookmarkStart w:id="847" w:name="_Ref396211633"/>
      <w:bookmarkStart w:id="848" w:name="_Toc409163012"/>
      <w:bookmarkStart w:id="849" w:name="_Toc410656478"/>
      <w:bookmarkStart w:id="850" w:name="_Toc453319039"/>
      <w:bookmarkStart w:id="851" w:name="_Toc516067353"/>
      <w:bookmarkStart w:id="852" w:name="_Toc531166637"/>
      <w:r>
        <w:t xml:space="preserve">Figure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Figure \* ARABIC \s 1 </w:instrText>
      </w:r>
      <w:r w:rsidR="00991E2B">
        <w:fldChar w:fldCharType="separate"/>
      </w:r>
      <w:r w:rsidR="00261E05">
        <w:rPr>
          <w:noProof/>
        </w:rPr>
        <w:t>1</w:t>
      </w:r>
      <w:r w:rsidR="00991E2B">
        <w:fldChar w:fldCharType="end"/>
      </w:r>
      <w:bookmarkEnd w:id="847"/>
      <w:r>
        <w:t>: Pre-defined Packages in a UML Module</w:t>
      </w:r>
      <w:bookmarkEnd w:id="848"/>
      <w:bookmarkEnd w:id="849"/>
      <w:bookmarkEnd w:id="850"/>
      <w:bookmarkEnd w:id="851"/>
      <w:bookmarkEnd w:id="852"/>
    </w:p>
    <w:p w14:paraId="202BDFEF" w14:textId="77777777" w:rsidR="00EA0AC6" w:rsidRPr="00AD26A3" w:rsidRDefault="00230672" w:rsidP="009D1A43">
      <w:pPr>
        <w:rPr>
          <w:szCs w:val="24"/>
        </w:rPr>
      </w:pPr>
      <w:r w:rsidRPr="00AD26A3">
        <w:rPr>
          <w:szCs w:val="24"/>
        </w:rPr>
        <w:t xml:space="preserve">The grouping that is provided through these packages shall </w:t>
      </w:r>
      <w:r w:rsidR="00E26C72" w:rsidRPr="00AD26A3">
        <w:rPr>
          <w:szCs w:val="24"/>
        </w:rPr>
        <w:t>persist in the YANG module using headings defined as comments.</w:t>
      </w:r>
    </w:p>
    <w:p w14:paraId="4E3A9BE8" w14:textId="504F6241" w:rsidR="00E26C72" w:rsidRDefault="00E26C72" w:rsidP="00E26C72">
      <w:pPr>
        <w:pStyle w:val="TableCaption"/>
      </w:pPr>
      <w:bookmarkStart w:id="853" w:name="_Ref517189018"/>
      <w:bookmarkStart w:id="854" w:name="_Toc516067343"/>
      <w:bookmarkStart w:id="855" w:name="_Toc531166668"/>
      <w:r>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26</w:t>
      </w:r>
      <w:r w:rsidR="00991E2B">
        <w:fldChar w:fldCharType="end"/>
      </w:r>
      <w:bookmarkEnd w:id="853"/>
      <w:r>
        <w:t xml:space="preserve">: </w:t>
      </w:r>
      <w:r w:rsidR="002537A2" w:rsidRPr="002537A2">
        <w:t>UML Package</w:t>
      </w:r>
      <w:r w:rsidR="002537A2">
        <w:t xml:space="preserve"> to </w:t>
      </w:r>
      <w:r w:rsidR="002537A2" w:rsidRPr="002537A2">
        <w:t>YANG Heading</w:t>
      </w:r>
      <w:r>
        <w:t xml:space="preserve"> Mapping</w:t>
      </w:r>
      <w:bookmarkEnd w:id="854"/>
      <w:bookmarkEnd w:id="855"/>
    </w:p>
    <w:tbl>
      <w:tblPr>
        <w:tblStyle w:val="Tabellenraster"/>
        <w:tblW w:w="0" w:type="auto"/>
        <w:tblLayout w:type="fixed"/>
        <w:tblLook w:val="04A0" w:firstRow="1" w:lastRow="0" w:firstColumn="1" w:lastColumn="0" w:noHBand="0" w:noVBand="1"/>
      </w:tblPr>
      <w:tblGrid>
        <w:gridCol w:w="2338"/>
        <w:gridCol w:w="7162"/>
      </w:tblGrid>
      <w:tr w:rsidR="002537A2" w:rsidRPr="00523A7C" w14:paraId="320652A3" w14:textId="77777777" w:rsidTr="00E26C72">
        <w:trPr>
          <w:cantSplit/>
          <w:tblHeader w:val="0"/>
        </w:trPr>
        <w:tc>
          <w:tcPr>
            <w:tcW w:w="2338" w:type="dxa"/>
          </w:tcPr>
          <w:p w14:paraId="0D24B182" w14:textId="0FB3E8D1" w:rsidR="002537A2" w:rsidRPr="00523A7C" w:rsidRDefault="002537A2" w:rsidP="00523A7C">
            <w:pPr>
              <w:spacing w:beforeLines="40" w:before="96" w:afterLines="40" w:after="96"/>
              <w:rPr>
                <w:b/>
                <w:noProof/>
                <w:lang w:val="de-DE" w:eastAsia="de-DE"/>
              </w:rPr>
            </w:pPr>
            <w:r w:rsidRPr="00523A7C">
              <w:rPr>
                <w:b/>
                <w:noProof/>
                <w:lang w:val="de-DE" w:eastAsia="de-DE"/>
              </w:rPr>
              <w:t>UML Package</w:t>
            </w:r>
          </w:p>
        </w:tc>
        <w:tc>
          <w:tcPr>
            <w:tcW w:w="7162" w:type="dxa"/>
          </w:tcPr>
          <w:p w14:paraId="53BA6D77" w14:textId="60229581" w:rsidR="002537A2" w:rsidRPr="00523A7C" w:rsidRDefault="002537A2" w:rsidP="00523A7C">
            <w:pPr>
              <w:spacing w:beforeLines="40" w:before="96" w:afterLines="40" w:after="96"/>
              <w:rPr>
                <w:b/>
                <w:sz w:val="20"/>
                <w:szCs w:val="20"/>
              </w:rPr>
            </w:pPr>
            <w:r w:rsidRPr="00523A7C">
              <w:rPr>
                <w:b/>
                <w:sz w:val="20"/>
                <w:szCs w:val="20"/>
              </w:rPr>
              <w:t>YANG Heading</w:t>
            </w:r>
          </w:p>
        </w:tc>
      </w:tr>
      <w:tr w:rsidR="00D332DC" w14:paraId="2A4050A0" w14:textId="77777777" w:rsidTr="00E26C72">
        <w:trPr>
          <w:cantSplit/>
          <w:tblHeader w:val="0"/>
        </w:trPr>
        <w:tc>
          <w:tcPr>
            <w:tcW w:w="2338" w:type="dxa"/>
          </w:tcPr>
          <w:p w14:paraId="7A74CEBC" w14:textId="00885517" w:rsidR="00D332DC" w:rsidRDefault="00233A1E" w:rsidP="00523A7C">
            <w:pPr>
              <w:spacing w:beforeLines="40" w:before="96" w:afterLines="40" w:after="96"/>
              <w:rPr>
                <w:noProof/>
                <w:lang w:val="de-DE" w:eastAsia="de-DE"/>
              </w:rPr>
            </w:pPr>
            <w:r w:rsidRPr="00233A1E">
              <w:rPr>
                <w:noProof/>
                <w:lang w:val="de-DE" w:eastAsia="de-DE"/>
              </w:rPr>
              <w:drawing>
                <wp:inline distT="0" distB="0" distL="0" distR="0" wp14:anchorId="52DB8327" wp14:editId="4A435F7C">
                  <wp:extent cx="857370" cy="14289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57370" cy="142895"/>
                          </a:xfrm>
                          <a:prstGeom prst="rect">
                            <a:avLst/>
                          </a:prstGeom>
                        </pic:spPr>
                      </pic:pic>
                    </a:graphicData>
                  </a:graphic>
                </wp:inline>
              </w:drawing>
            </w:r>
          </w:p>
        </w:tc>
        <w:tc>
          <w:tcPr>
            <w:tcW w:w="7162" w:type="dxa"/>
          </w:tcPr>
          <w:p w14:paraId="2BE09C2E" w14:textId="26AB758C" w:rsidR="00D332DC" w:rsidRPr="00613A9D" w:rsidRDefault="00951774" w:rsidP="00523A7C">
            <w:pPr>
              <w:spacing w:beforeLines="40" w:before="96" w:afterLines="40" w:after="96"/>
              <w:rPr>
                <w:sz w:val="20"/>
                <w:szCs w:val="20"/>
              </w:rPr>
            </w:pPr>
            <w:r w:rsidRPr="00951774">
              <w:rPr>
                <w:sz w:val="20"/>
                <w:szCs w:val="20"/>
              </w:rPr>
              <w:t xml:space="preserve">grouping statements for </w:t>
            </w:r>
            <w:r w:rsidR="00237DA1">
              <w:rPr>
                <w:sz w:val="20"/>
                <w:szCs w:val="20"/>
              </w:rPr>
              <w:t xml:space="preserve">object </w:t>
            </w:r>
            <w:r w:rsidR="00D332DC" w:rsidRPr="00D332DC">
              <w:rPr>
                <w:sz w:val="20"/>
                <w:szCs w:val="20"/>
              </w:rPr>
              <w:t>references</w:t>
            </w:r>
          </w:p>
          <w:p w14:paraId="6E2C081E" w14:textId="605F2AA9" w:rsidR="00D332DC" w:rsidRPr="00613A9D" w:rsidRDefault="00951774" w:rsidP="00523A7C">
            <w:pPr>
              <w:autoSpaceDE w:val="0"/>
              <w:autoSpaceDN w:val="0"/>
              <w:adjustRightInd w:val="0"/>
              <w:spacing w:beforeLines="40" w:before="96" w:afterLines="40" w:after="96"/>
              <w:rPr>
                <w:sz w:val="20"/>
                <w:szCs w:val="20"/>
              </w:rPr>
            </w:pPr>
            <w:r w:rsidRPr="00CF2DF8">
              <w:rPr>
                <w:rFonts w:cs="Times New Roman"/>
                <w:color w:val="auto"/>
                <w:sz w:val="20"/>
                <w:szCs w:val="20"/>
              </w:rPr>
              <w:t>augment statements</w:t>
            </w:r>
          </w:p>
        </w:tc>
      </w:tr>
      <w:tr w:rsidR="00D332DC" w14:paraId="71D7AB72" w14:textId="77777777" w:rsidTr="00E26C72">
        <w:trPr>
          <w:cantSplit/>
          <w:tblHeader w:val="0"/>
        </w:trPr>
        <w:tc>
          <w:tcPr>
            <w:tcW w:w="2338" w:type="dxa"/>
          </w:tcPr>
          <w:p w14:paraId="397BE315" w14:textId="77777777" w:rsidR="00D332DC" w:rsidRDefault="00D332DC" w:rsidP="00523A7C">
            <w:pPr>
              <w:spacing w:beforeLines="40" w:before="96" w:afterLines="40" w:after="96"/>
            </w:pPr>
            <w:r>
              <w:rPr>
                <w:noProof/>
                <w:lang w:val="de-DE" w:eastAsia="de-DE"/>
              </w:rPr>
              <w:drawing>
                <wp:inline distT="0" distB="0" distL="0" distR="0" wp14:anchorId="4AB5A56E" wp14:editId="35983E56">
                  <wp:extent cx="1038225" cy="161925"/>
                  <wp:effectExtent l="19050" t="0" r="9525" b="0"/>
                  <wp:docPr id="42"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1038225" cy="161925"/>
                          </a:xfrm>
                          <a:prstGeom prst="rect">
                            <a:avLst/>
                          </a:prstGeom>
                          <a:noFill/>
                          <a:ln w="9525">
                            <a:noFill/>
                            <a:miter lim="800000"/>
                            <a:headEnd/>
                            <a:tailEnd/>
                          </a:ln>
                        </pic:spPr>
                      </pic:pic>
                    </a:graphicData>
                  </a:graphic>
                </wp:inline>
              </w:drawing>
            </w:r>
          </w:p>
        </w:tc>
        <w:tc>
          <w:tcPr>
            <w:tcW w:w="7162" w:type="dxa"/>
          </w:tcPr>
          <w:p w14:paraId="44E3A256" w14:textId="6B994BCD" w:rsidR="006901F4" w:rsidRPr="00FA3F6C" w:rsidRDefault="006901F4" w:rsidP="00523A7C">
            <w:pPr>
              <w:autoSpaceDE w:val="0"/>
              <w:autoSpaceDN w:val="0"/>
              <w:adjustRightInd w:val="0"/>
              <w:spacing w:beforeLines="40" w:before="96" w:afterLines="40" w:after="96"/>
              <w:rPr>
                <w:rFonts w:cs="Times New Roman"/>
                <w:color w:val="auto"/>
                <w:sz w:val="20"/>
                <w:szCs w:val="20"/>
              </w:rPr>
            </w:pPr>
            <w:r w:rsidRPr="00FA3F6C">
              <w:rPr>
                <w:rFonts w:cs="Times New Roman"/>
                <w:color w:val="auto"/>
                <w:sz w:val="20"/>
                <w:szCs w:val="20"/>
              </w:rPr>
              <w:t>identit</w:t>
            </w:r>
            <w:r w:rsidRPr="00CF2DF8">
              <w:rPr>
                <w:rFonts w:cs="Times New Roman"/>
                <w:color w:val="auto"/>
                <w:sz w:val="20"/>
                <w:szCs w:val="20"/>
              </w:rPr>
              <w:t>y statements</w:t>
            </w:r>
          </w:p>
          <w:p w14:paraId="71741A08" w14:textId="472A09EB" w:rsidR="00D332DC" w:rsidRPr="00613A9D" w:rsidRDefault="00D332DC" w:rsidP="00523A7C">
            <w:pPr>
              <w:spacing w:beforeLines="40" w:before="96" w:afterLines="40" w:after="96"/>
              <w:rPr>
                <w:sz w:val="20"/>
                <w:szCs w:val="20"/>
              </w:rPr>
            </w:pPr>
            <w:r>
              <w:rPr>
                <w:sz w:val="20"/>
                <w:szCs w:val="20"/>
              </w:rPr>
              <w:t>t</w:t>
            </w:r>
            <w:r w:rsidRPr="00613A9D">
              <w:rPr>
                <w:sz w:val="20"/>
                <w:szCs w:val="20"/>
              </w:rPr>
              <w:t>ype</w:t>
            </w:r>
            <w:r>
              <w:rPr>
                <w:sz w:val="20"/>
                <w:szCs w:val="20"/>
              </w:rPr>
              <w:t>def</w:t>
            </w:r>
            <w:r w:rsidR="006901F4">
              <w:rPr>
                <w:sz w:val="20"/>
                <w:szCs w:val="20"/>
              </w:rPr>
              <w:t xml:space="preserve"> statements</w:t>
            </w:r>
          </w:p>
          <w:p w14:paraId="3BC43951" w14:textId="48BC2E8C" w:rsidR="00D332DC" w:rsidRPr="00EE273C" w:rsidRDefault="006901F4" w:rsidP="00523A7C">
            <w:pPr>
              <w:autoSpaceDE w:val="0"/>
              <w:autoSpaceDN w:val="0"/>
              <w:adjustRightInd w:val="0"/>
              <w:spacing w:beforeLines="40" w:before="96" w:afterLines="40" w:after="96"/>
            </w:pPr>
            <w:r w:rsidRPr="00CF2DF8">
              <w:rPr>
                <w:rFonts w:cs="Times New Roman"/>
                <w:color w:val="auto"/>
                <w:sz w:val="20"/>
                <w:szCs w:val="20"/>
              </w:rPr>
              <w:t>grouping statements for complex data types</w:t>
            </w:r>
          </w:p>
        </w:tc>
      </w:tr>
      <w:tr w:rsidR="00D332DC" w14:paraId="553494A6" w14:textId="77777777" w:rsidTr="00013C91">
        <w:tc>
          <w:tcPr>
            <w:tcW w:w="2338" w:type="dxa"/>
          </w:tcPr>
          <w:p w14:paraId="79D91824" w14:textId="77777777" w:rsidR="00D332DC" w:rsidRDefault="00D332DC" w:rsidP="00523A7C">
            <w:pPr>
              <w:spacing w:beforeLines="40" w:before="96" w:afterLines="40" w:after="96"/>
              <w:rPr>
                <w:noProof/>
                <w:lang w:val="de-DE" w:eastAsia="de-DE"/>
              </w:rPr>
            </w:pPr>
            <w:r>
              <w:rPr>
                <w:noProof/>
                <w:lang w:val="de-DE" w:eastAsia="de-DE"/>
              </w:rPr>
              <w:drawing>
                <wp:inline distT="0" distB="0" distL="0" distR="0" wp14:anchorId="2C9C26C3" wp14:editId="7D87BF2F">
                  <wp:extent cx="942975" cy="142875"/>
                  <wp:effectExtent l="19050" t="0" r="9525" b="0"/>
                  <wp:docPr id="30"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srcRect/>
                          <a:stretch>
                            <a:fillRect/>
                          </a:stretch>
                        </pic:blipFill>
                        <pic:spPr bwMode="auto">
                          <a:xfrm>
                            <a:off x="0" y="0"/>
                            <a:ext cx="942975" cy="142875"/>
                          </a:xfrm>
                          <a:prstGeom prst="rect">
                            <a:avLst/>
                          </a:prstGeom>
                          <a:noFill/>
                          <a:ln w="9525">
                            <a:noFill/>
                            <a:miter lim="800000"/>
                            <a:headEnd/>
                            <a:tailEnd/>
                          </a:ln>
                        </pic:spPr>
                      </pic:pic>
                    </a:graphicData>
                  </a:graphic>
                </wp:inline>
              </w:drawing>
            </w:r>
          </w:p>
        </w:tc>
        <w:tc>
          <w:tcPr>
            <w:tcW w:w="7162" w:type="dxa"/>
          </w:tcPr>
          <w:p w14:paraId="67196B41" w14:textId="6242ED94" w:rsidR="00D332DC" w:rsidRPr="00613A9D" w:rsidRDefault="006901F4" w:rsidP="00523A7C">
            <w:pPr>
              <w:spacing w:beforeLines="40" w:before="96" w:afterLines="40" w:after="96"/>
              <w:rPr>
                <w:sz w:val="20"/>
                <w:szCs w:val="20"/>
              </w:rPr>
            </w:pPr>
            <w:r w:rsidRPr="006901F4">
              <w:rPr>
                <w:sz w:val="20"/>
                <w:szCs w:val="20"/>
              </w:rPr>
              <w:t>grouping statements for</w:t>
            </w:r>
            <w:r w:rsidR="00D332DC" w:rsidRPr="00013C91">
              <w:rPr>
                <w:sz w:val="20"/>
                <w:szCs w:val="20"/>
              </w:rPr>
              <w:t xml:space="preserve"> </w:t>
            </w:r>
            <w:r w:rsidR="00D332DC">
              <w:rPr>
                <w:sz w:val="20"/>
                <w:szCs w:val="20"/>
              </w:rPr>
              <w:t>o</w:t>
            </w:r>
            <w:r w:rsidR="00D332DC" w:rsidRPr="00013C91">
              <w:rPr>
                <w:sz w:val="20"/>
                <w:szCs w:val="20"/>
              </w:rPr>
              <w:t>bject</w:t>
            </w:r>
            <w:r w:rsidR="00D332DC">
              <w:rPr>
                <w:sz w:val="20"/>
                <w:szCs w:val="20"/>
              </w:rPr>
              <w:t>-c</w:t>
            </w:r>
            <w:r w:rsidR="00D332DC" w:rsidRPr="00013C91">
              <w:rPr>
                <w:sz w:val="20"/>
                <w:szCs w:val="20"/>
              </w:rPr>
              <w:t>lasses</w:t>
            </w:r>
          </w:p>
        </w:tc>
      </w:tr>
      <w:tr w:rsidR="00D332DC" w14:paraId="5C8CE3E7" w14:textId="77777777" w:rsidTr="00A464A4">
        <w:tc>
          <w:tcPr>
            <w:tcW w:w="2338" w:type="dxa"/>
          </w:tcPr>
          <w:p w14:paraId="5D377DB1" w14:textId="77777777" w:rsidR="00D332DC" w:rsidRDefault="00D332DC" w:rsidP="00523A7C">
            <w:pPr>
              <w:spacing w:beforeLines="40" w:before="96" w:afterLines="40" w:after="96"/>
              <w:rPr>
                <w:noProof/>
                <w:lang w:val="de-DE" w:eastAsia="de-DE"/>
              </w:rPr>
            </w:pPr>
            <w:r>
              <w:rPr>
                <w:noProof/>
                <w:lang w:val="de-DE" w:eastAsia="de-DE"/>
              </w:rPr>
              <w:drawing>
                <wp:inline distT="0" distB="0" distL="0" distR="0" wp14:anchorId="5BBE5EB1" wp14:editId="31438671">
                  <wp:extent cx="723900" cy="142875"/>
                  <wp:effectExtent l="19050" t="0" r="0" b="0"/>
                  <wp:docPr id="10"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srcRect/>
                          <a:stretch>
                            <a:fillRect/>
                          </a:stretch>
                        </pic:blipFill>
                        <pic:spPr bwMode="auto">
                          <a:xfrm>
                            <a:off x="0" y="0"/>
                            <a:ext cx="723900" cy="142875"/>
                          </a:xfrm>
                          <a:prstGeom prst="rect">
                            <a:avLst/>
                          </a:prstGeom>
                          <a:noFill/>
                          <a:ln w="9525">
                            <a:noFill/>
                            <a:miter lim="800000"/>
                            <a:headEnd/>
                            <a:tailEnd/>
                          </a:ln>
                        </pic:spPr>
                      </pic:pic>
                    </a:graphicData>
                  </a:graphic>
                </wp:inline>
              </w:drawing>
            </w:r>
          </w:p>
        </w:tc>
        <w:tc>
          <w:tcPr>
            <w:tcW w:w="7162" w:type="dxa"/>
          </w:tcPr>
          <w:p w14:paraId="7F78E8EE" w14:textId="679ECCD9" w:rsidR="00D332DC" w:rsidRPr="00613A9D" w:rsidRDefault="003D36C7" w:rsidP="00523A7C">
            <w:pPr>
              <w:spacing w:beforeLines="40" w:before="96" w:afterLines="40" w:after="96"/>
              <w:rPr>
                <w:sz w:val="20"/>
                <w:szCs w:val="20"/>
              </w:rPr>
            </w:pPr>
            <w:proofErr w:type="spellStart"/>
            <w:r>
              <w:rPr>
                <w:sz w:val="20"/>
                <w:szCs w:val="20"/>
              </w:rPr>
              <w:t>rpc</w:t>
            </w:r>
            <w:proofErr w:type="spellEnd"/>
            <w:r>
              <w:rPr>
                <w:sz w:val="20"/>
                <w:szCs w:val="20"/>
              </w:rPr>
              <w:t xml:space="preserve"> statements</w:t>
            </w:r>
          </w:p>
        </w:tc>
      </w:tr>
      <w:tr w:rsidR="00D332DC" w14:paraId="47749EC6" w14:textId="77777777" w:rsidTr="00A464A4">
        <w:tc>
          <w:tcPr>
            <w:tcW w:w="2338" w:type="dxa"/>
          </w:tcPr>
          <w:p w14:paraId="240FEF0F" w14:textId="77777777" w:rsidR="00D332DC" w:rsidRDefault="00D332DC" w:rsidP="00523A7C">
            <w:pPr>
              <w:spacing w:beforeLines="40" w:before="96" w:afterLines="40" w:after="96"/>
              <w:rPr>
                <w:noProof/>
                <w:lang w:val="de-DE" w:eastAsia="de-DE"/>
              </w:rPr>
            </w:pPr>
            <w:r>
              <w:rPr>
                <w:noProof/>
                <w:lang w:val="de-DE" w:eastAsia="de-DE"/>
              </w:rPr>
              <w:drawing>
                <wp:inline distT="0" distB="0" distL="0" distR="0" wp14:anchorId="0689643D" wp14:editId="5FD71AB3">
                  <wp:extent cx="895350" cy="152400"/>
                  <wp:effectExtent l="19050" t="0" r="0" b="0"/>
                  <wp:docPr id="29"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895350" cy="152400"/>
                          </a:xfrm>
                          <a:prstGeom prst="rect">
                            <a:avLst/>
                          </a:prstGeom>
                          <a:noFill/>
                          <a:ln w="9525">
                            <a:noFill/>
                            <a:miter lim="800000"/>
                            <a:headEnd/>
                            <a:tailEnd/>
                          </a:ln>
                        </pic:spPr>
                      </pic:pic>
                    </a:graphicData>
                  </a:graphic>
                </wp:inline>
              </w:drawing>
            </w:r>
          </w:p>
        </w:tc>
        <w:tc>
          <w:tcPr>
            <w:tcW w:w="7162" w:type="dxa"/>
          </w:tcPr>
          <w:p w14:paraId="327ED9C1" w14:textId="00C252D3" w:rsidR="00D332DC" w:rsidRPr="00613A9D" w:rsidRDefault="00D332DC" w:rsidP="00523A7C">
            <w:pPr>
              <w:spacing w:beforeLines="40" w:before="96" w:afterLines="40" w:after="96"/>
              <w:rPr>
                <w:sz w:val="20"/>
                <w:szCs w:val="20"/>
              </w:rPr>
            </w:pPr>
            <w:r>
              <w:rPr>
                <w:sz w:val="20"/>
                <w:szCs w:val="20"/>
              </w:rPr>
              <w:t>notification</w:t>
            </w:r>
            <w:r w:rsidR="003D36C7">
              <w:rPr>
                <w:sz w:val="20"/>
                <w:szCs w:val="20"/>
              </w:rPr>
              <w:t xml:space="preserve"> statement</w:t>
            </w:r>
            <w:r>
              <w:rPr>
                <w:sz w:val="20"/>
                <w:szCs w:val="20"/>
              </w:rPr>
              <w:t>s</w:t>
            </w:r>
          </w:p>
        </w:tc>
      </w:tr>
    </w:tbl>
    <w:p w14:paraId="5FFBEDB7" w14:textId="77777777" w:rsidR="00E26C72" w:rsidRPr="00AD26A3" w:rsidRDefault="00E26C72" w:rsidP="00E26C72">
      <w:pPr>
        <w:rPr>
          <w:szCs w:val="24"/>
        </w:rPr>
      </w:pPr>
    </w:p>
    <w:p w14:paraId="5EDB72E0" w14:textId="77777777" w:rsidR="002B7DFC" w:rsidRDefault="002B7DFC" w:rsidP="009B6F01">
      <w:pPr>
        <w:pStyle w:val="berschrift2"/>
      </w:pPr>
      <w:bookmarkStart w:id="856" w:name="_Ref458508727"/>
      <w:bookmarkStart w:id="857" w:name="_Ref458509636"/>
      <w:bookmarkStart w:id="858" w:name="_Toc516067384"/>
      <w:bookmarkStart w:id="859" w:name="_Toc531166605"/>
      <w:r w:rsidRPr="002B7DFC">
        <w:t>Mapping of Lifecycle</w:t>
      </w:r>
      <w:bookmarkEnd w:id="846"/>
      <w:bookmarkEnd w:id="856"/>
      <w:bookmarkEnd w:id="857"/>
      <w:bookmarkEnd w:id="858"/>
      <w:bookmarkEnd w:id="859"/>
    </w:p>
    <w:p w14:paraId="23D2DCB5" w14:textId="77777777" w:rsidR="002B7DFC" w:rsidRPr="00AD26A3" w:rsidRDefault="002B7DFC" w:rsidP="002B7DFC">
      <w:pPr>
        <w:rPr>
          <w:szCs w:val="24"/>
        </w:rPr>
      </w:pPr>
    </w:p>
    <w:p w14:paraId="6B69E3B8" w14:textId="37F3E79E" w:rsidR="00F70C2E" w:rsidRDefault="00F70C2E" w:rsidP="008759DF">
      <w:pPr>
        <w:pStyle w:val="TableCaption"/>
      </w:pPr>
      <w:bookmarkStart w:id="860" w:name="_Toc420597480"/>
      <w:bookmarkStart w:id="861" w:name="_Toc516067344"/>
      <w:bookmarkStart w:id="862" w:name="_Toc531166669"/>
      <w:r>
        <w:t xml:space="preserve">Table </w:t>
      </w:r>
      <w:r w:rsidR="00991E2B">
        <w:fldChar w:fldCharType="begin"/>
      </w:r>
      <w:r w:rsidR="00A0446F">
        <w:instrText xml:space="preserve"> STYLEREF 1 \s </w:instrText>
      </w:r>
      <w:r w:rsidR="00991E2B">
        <w:fldChar w:fldCharType="separate"/>
      </w:r>
      <w:r w:rsidR="00261E05">
        <w:rPr>
          <w:noProof/>
        </w:rPr>
        <w:t>5</w:t>
      </w:r>
      <w:r w:rsidR="00991E2B">
        <w:fldChar w:fldCharType="end"/>
      </w:r>
      <w:r>
        <w:t>.</w:t>
      </w:r>
      <w:r w:rsidR="00991E2B">
        <w:fldChar w:fldCharType="begin"/>
      </w:r>
      <w:r w:rsidR="00A0446F">
        <w:instrText xml:space="preserve"> SEQ Table \* ARABIC \s 1 </w:instrText>
      </w:r>
      <w:r w:rsidR="00991E2B">
        <w:fldChar w:fldCharType="separate"/>
      </w:r>
      <w:r w:rsidR="00261E05">
        <w:rPr>
          <w:noProof/>
        </w:rPr>
        <w:t>27</w:t>
      </w:r>
      <w:r w:rsidR="00991E2B">
        <w:fldChar w:fldCharType="end"/>
      </w:r>
      <w:r>
        <w:t>: Lifecycle Mapping</w:t>
      </w:r>
      <w:bookmarkEnd w:id="860"/>
      <w:bookmarkEnd w:id="861"/>
      <w:bookmarkEnd w:id="862"/>
    </w:p>
    <w:tbl>
      <w:tblPr>
        <w:tblStyle w:val="Tabellenraster"/>
        <w:tblW w:w="0" w:type="auto"/>
        <w:tblLook w:val="04A0" w:firstRow="1" w:lastRow="0" w:firstColumn="1" w:lastColumn="0" w:noHBand="0" w:noVBand="1"/>
      </w:tblPr>
      <w:tblGrid>
        <w:gridCol w:w="2429"/>
        <w:gridCol w:w="3349"/>
        <w:gridCol w:w="3798"/>
      </w:tblGrid>
      <w:tr w:rsidR="00FA7FD3" w:rsidRPr="00FA7FD3" w14:paraId="5A02B206" w14:textId="77777777" w:rsidTr="00EE273C">
        <w:trPr>
          <w:cantSplit/>
        </w:trPr>
        <w:tc>
          <w:tcPr>
            <w:tcW w:w="9576" w:type="dxa"/>
            <w:gridSpan w:val="3"/>
            <w:shd w:val="clear" w:color="auto" w:fill="BAE3A7" w:themeFill="accent5" w:themeFillTint="66"/>
          </w:tcPr>
          <w:p w14:paraId="5851ED1F" w14:textId="77777777" w:rsidR="00FA7FD3" w:rsidRPr="00FA7FD3" w:rsidRDefault="00FA7FD3" w:rsidP="00AD26A3">
            <w:pPr>
              <w:spacing w:before="80" w:after="80"/>
              <w:jc w:val="center"/>
              <w:rPr>
                <w:szCs w:val="24"/>
              </w:rPr>
            </w:pPr>
            <w:r w:rsidRPr="00FA7FD3">
              <w:rPr>
                <w:szCs w:val="24"/>
              </w:rPr>
              <w:t>UML Lifecycle</w:t>
            </w:r>
          </w:p>
        </w:tc>
      </w:tr>
      <w:tr w:rsidR="00FA7FD3" w:rsidRPr="00FA7FD3" w14:paraId="1D4807C0" w14:textId="77777777" w:rsidTr="005A41FF">
        <w:trPr>
          <w:cantSplit/>
        </w:trPr>
        <w:tc>
          <w:tcPr>
            <w:tcW w:w="2429" w:type="dxa"/>
            <w:shd w:val="clear" w:color="auto" w:fill="EEF1A5" w:themeFill="accent2" w:themeFillTint="66"/>
          </w:tcPr>
          <w:p w14:paraId="3474825F" w14:textId="77777777" w:rsidR="00FA7FD3" w:rsidRPr="00FA7FD3" w:rsidRDefault="00FA7FD3" w:rsidP="00AD26A3">
            <w:pPr>
              <w:spacing w:before="80" w:after="80"/>
              <w:rPr>
                <w:szCs w:val="24"/>
              </w:rPr>
            </w:pPr>
            <w:r w:rsidRPr="00FA7FD3">
              <w:rPr>
                <w:szCs w:val="24"/>
              </w:rPr>
              <w:t>UML Artifact</w:t>
            </w:r>
          </w:p>
        </w:tc>
        <w:tc>
          <w:tcPr>
            <w:tcW w:w="3349" w:type="dxa"/>
            <w:shd w:val="clear" w:color="auto" w:fill="7BEFFF" w:themeFill="accent1" w:themeFillTint="66"/>
          </w:tcPr>
          <w:p w14:paraId="74BA4974" w14:textId="77777777" w:rsidR="00FA7FD3" w:rsidRPr="00FA7FD3" w:rsidRDefault="00FA7FD3" w:rsidP="00AD26A3">
            <w:pPr>
              <w:spacing w:before="80" w:after="80"/>
              <w:rPr>
                <w:szCs w:val="24"/>
              </w:rPr>
            </w:pPr>
            <w:r w:rsidRPr="00FA7FD3">
              <w:rPr>
                <w:szCs w:val="24"/>
              </w:rPr>
              <w:t>YANG Artifact</w:t>
            </w:r>
          </w:p>
        </w:tc>
        <w:tc>
          <w:tcPr>
            <w:tcW w:w="3798" w:type="dxa"/>
            <w:shd w:val="clear" w:color="auto" w:fill="D9D9D9" w:themeFill="background1" w:themeFillShade="D9"/>
          </w:tcPr>
          <w:p w14:paraId="29A0EA44" w14:textId="77777777" w:rsidR="00FA7FD3" w:rsidRPr="00FA7FD3" w:rsidRDefault="00FA7FD3" w:rsidP="00AD26A3">
            <w:pPr>
              <w:spacing w:before="80" w:after="80"/>
              <w:rPr>
                <w:szCs w:val="24"/>
              </w:rPr>
            </w:pPr>
            <w:r w:rsidRPr="00FA7FD3">
              <w:rPr>
                <w:szCs w:val="24"/>
              </w:rPr>
              <w:t>Comments</w:t>
            </w:r>
          </w:p>
        </w:tc>
      </w:tr>
      <w:tr w:rsidR="009E63CA" w:rsidRPr="00FA7FD3" w14:paraId="08755592" w14:textId="77777777" w:rsidTr="00550768">
        <w:trPr>
          <w:cantSplit/>
          <w:tblHeader w:val="0"/>
        </w:trPr>
        <w:tc>
          <w:tcPr>
            <w:tcW w:w="2429" w:type="dxa"/>
          </w:tcPr>
          <w:p w14:paraId="6F5E0A71" w14:textId="77777777" w:rsidR="009E63CA" w:rsidRPr="00FA7FD3" w:rsidRDefault="00FB0B85" w:rsidP="00AD26A3">
            <w:pPr>
              <w:spacing w:before="80" w:after="80"/>
              <w:rPr>
                <w:szCs w:val="24"/>
              </w:rPr>
            </w:pPr>
            <w:r>
              <w:rPr>
                <w:szCs w:val="24"/>
              </w:rPr>
              <w:lastRenderedPageBreak/>
              <w:t>&lt;</w:t>
            </w:r>
            <w:r w:rsidR="009E63CA" w:rsidRPr="00FA7FD3">
              <w:rPr>
                <w:szCs w:val="24"/>
              </w:rPr>
              <w:t>Lifecycle Stereotype</w:t>
            </w:r>
            <w:r w:rsidR="009E63CA">
              <w:rPr>
                <w:szCs w:val="24"/>
              </w:rPr>
              <w:t>s</w:t>
            </w:r>
            <w:r>
              <w:rPr>
                <w:szCs w:val="24"/>
              </w:rPr>
              <w:t>&gt;</w:t>
            </w:r>
          </w:p>
        </w:tc>
        <w:tc>
          <w:tcPr>
            <w:tcW w:w="3349" w:type="dxa"/>
          </w:tcPr>
          <w:p w14:paraId="05C38C03" w14:textId="77777777" w:rsidR="009E63CA" w:rsidRPr="00FA7FD3" w:rsidRDefault="009E63CA" w:rsidP="00AD26A3">
            <w:pPr>
              <w:spacing w:before="80" w:after="80"/>
              <w:rPr>
                <w:szCs w:val="24"/>
              </w:rPr>
            </w:pPr>
            <w:r w:rsidRPr="00FA7FD3">
              <w:rPr>
                <w:szCs w:val="24"/>
              </w:rPr>
              <w:t>“</w:t>
            </w:r>
            <w:proofErr w:type="gramStart"/>
            <w:r w:rsidRPr="00FA7FD3">
              <w:rPr>
                <w:szCs w:val="24"/>
              </w:rPr>
              <w:t xml:space="preserve">status“ </w:t>
            </w:r>
            <w:proofErr w:type="spellStart"/>
            <w:r>
              <w:rPr>
                <w:szCs w:val="24"/>
              </w:rPr>
              <w:t>sub</w:t>
            </w:r>
            <w:r w:rsidRPr="00FA7FD3">
              <w:rPr>
                <w:szCs w:val="24"/>
              </w:rPr>
              <w:t>statement</w:t>
            </w:r>
            <w:proofErr w:type="spellEnd"/>
            <w:proofErr w:type="gramEnd"/>
            <w:r w:rsidR="002F5EA1">
              <w:rPr>
                <w:szCs w:val="24"/>
              </w:rPr>
              <w:br/>
              <w:t>or</w:t>
            </w:r>
            <w:r w:rsidR="002F5EA1">
              <w:rPr>
                <w:szCs w:val="24"/>
              </w:rPr>
              <w:br/>
            </w:r>
            <w:r w:rsidR="002F5EA1" w:rsidRPr="00D5335C">
              <w:rPr>
                <w:szCs w:val="24"/>
              </w:rPr>
              <w:t xml:space="preserve">“description” </w:t>
            </w:r>
            <w:proofErr w:type="spellStart"/>
            <w:r w:rsidR="002F5EA1" w:rsidRPr="00D5335C">
              <w:rPr>
                <w:szCs w:val="24"/>
              </w:rPr>
              <w:t>substatement</w:t>
            </w:r>
            <w:proofErr w:type="spellEnd"/>
          </w:p>
        </w:tc>
        <w:tc>
          <w:tcPr>
            <w:tcW w:w="3798" w:type="dxa"/>
          </w:tcPr>
          <w:p w14:paraId="39DF056A" w14:textId="77777777" w:rsidR="00E3255D" w:rsidRDefault="00E3255D" w:rsidP="00AD26A3">
            <w:pPr>
              <w:tabs>
                <w:tab w:val="left" w:pos="1894"/>
              </w:tabs>
              <w:spacing w:before="80" w:after="80"/>
              <w:rPr>
                <w:szCs w:val="24"/>
              </w:rPr>
            </w:pPr>
            <w:r w:rsidRPr="00C02773">
              <w:rPr>
                <w:szCs w:val="24"/>
              </w:rPr>
              <w:t>«</w:t>
            </w:r>
            <w:r>
              <w:rPr>
                <w:szCs w:val="24"/>
              </w:rPr>
              <w:t>UML</w:t>
            </w:r>
            <w:r w:rsidRPr="00C02773">
              <w:rPr>
                <w:szCs w:val="24"/>
              </w:rPr>
              <w:t>»</w:t>
            </w:r>
            <w:r>
              <w:rPr>
                <w:szCs w:val="24"/>
              </w:rPr>
              <w:tab/>
            </w:r>
            <w:r w:rsidRPr="00E82D16">
              <w:rPr>
                <w:szCs w:val="24"/>
              </w:rPr>
              <w:sym w:font="Wingdings" w:char="F0E0"/>
            </w:r>
            <w:r>
              <w:rPr>
                <w:szCs w:val="24"/>
              </w:rPr>
              <w:t xml:space="preserve"> “YANG”</w:t>
            </w:r>
            <w:r>
              <w:rPr>
                <w:szCs w:val="24"/>
              </w:rPr>
              <w:br/>
            </w:r>
            <w:r>
              <w:rPr>
                <w:szCs w:val="24"/>
              </w:rPr>
              <w:br/>
            </w:r>
            <w:r w:rsidRPr="00C02773">
              <w:rPr>
                <w:szCs w:val="24"/>
              </w:rPr>
              <w:t>«</w:t>
            </w:r>
            <w:r>
              <w:rPr>
                <w:szCs w:val="24"/>
              </w:rPr>
              <w:t>Deprecated</w:t>
            </w:r>
            <w:r w:rsidRPr="00C02773">
              <w:rPr>
                <w:szCs w:val="24"/>
              </w:rPr>
              <w:t>»</w:t>
            </w:r>
            <w:r>
              <w:rPr>
                <w:szCs w:val="24"/>
              </w:rPr>
              <w:tab/>
            </w:r>
            <w:r w:rsidRPr="00DF45FE">
              <w:rPr>
                <w:szCs w:val="24"/>
              </w:rPr>
              <w:sym w:font="Wingdings" w:char="F0E0"/>
            </w:r>
            <w:r>
              <w:rPr>
                <w:szCs w:val="24"/>
              </w:rPr>
              <w:t xml:space="preserve"> </w:t>
            </w:r>
            <w:r w:rsidRPr="00205C12">
              <w:rPr>
                <w:szCs w:val="24"/>
              </w:rPr>
              <w:t>"deprecated"</w:t>
            </w:r>
            <w:r>
              <w:rPr>
                <w:szCs w:val="24"/>
              </w:rPr>
              <w:br/>
            </w:r>
            <w:r w:rsidRPr="00C02773">
              <w:rPr>
                <w:szCs w:val="24"/>
              </w:rPr>
              <w:t>«</w:t>
            </w:r>
            <w:r>
              <w:rPr>
                <w:szCs w:val="24"/>
              </w:rPr>
              <w:t>E</w:t>
            </w:r>
            <w:r w:rsidRPr="00C02773">
              <w:rPr>
                <w:szCs w:val="24"/>
              </w:rPr>
              <w:t>xperimental»</w:t>
            </w:r>
            <w:r w:rsidR="005A41FF">
              <w:rPr>
                <w:szCs w:val="24"/>
              </w:rPr>
              <w:t xml:space="preserve"> (default)</w:t>
            </w:r>
            <w:r>
              <w:rPr>
                <w:szCs w:val="24"/>
              </w:rPr>
              <w:tab/>
            </w:r>
            <w:r w:rsidRPr="00163206">
              <w:rPr>
                <w:szCs w:val="24"/>
              </w:rPr>
              <w:sym w:font="Wingdings" w:char="F0E0"/>
            </w:r>
            <w:r>
              <w:rPr>
                <w:szCs w:val="24"/>
              </w:rPr>
              <w:t xml:space="preserve"> </w:t>
            </w:r>
            <w:r w:rsidRPr="00D5335C">
              <w:rPr>
                <w:szCs w:val="24"/>
              </w:rPr>
              <w:t>description</w:t>
            </w:r>
            <w:r>
              <w:rPr>
                <w:szCs w:val="24"/>
              </w:rPr>
              <w:br/>
            </w:r>
            <w:r w:rsidRPr="00C02773">
              <w:rPr>
                <w:szCs w:val="24"/>
              </w:rPr>
              <w:t>«</w:t>
            </w:r>
            <w:r>
              <w:rPr>
                <w:szCs w:val="24"/>
              </w:rPr>
              <w:t>Faulty</w:t>
            </w:r>
            <w:r w:rsidRPr="00C02773">
              <w:rPr>
                <w:szCs w:val="24"/>
              </w:rPr>
              <w:t>»</w:t>
            </w:r>
            <w:r>
              <w:rPr>
                <w:szCs w:val="24"/>
              </w:rPr>
              <w:tab/>
            </w:r>
            <w:r w:rsidRPr="00163206">
              <w:rPr>
                <w:szCs w:val="24"/>
              </w:rPr>
              <w:sym w:font="Wingdings" w:char="F0E0"/>
            </w:r>
            <w:r>
              <w:rPr>
                <w:szCs w:val="24"/>
              </w:rPr>
              <w:t xml:space="preserve"> </w:t>
            </w:r>
            <w:r w:rsidRPr="00D5335C">
              <w:rPr>
                <w:szCs w:val="24"/>
              </w:rPr>
              <w:t>description</w:t>
            </w:r>
            <w:r>
              <w:rPr>
                <w:szCs w:val="24"/>
              </w:rPr>
              <w:br/>
            </w:r>
            <w:r w:rsidRPr="00C02773">
              <w:rPr>
                <w:szCs w:val="24"/>
              </w:rPr>
              <w:t>«</w:t>
            </w:r>
            <w:proofErr w:type="spellStart"/>
            <w:r>
              <w:rPr>
                <w:szCs w:val="24"/>
              </w:rPr>
              <w:t>LikelyToChange</w:t>
            </w:r>
            <w:proofErr w:type="spellEnd"/>
            <w:r w:rsidRPr="00C02773">
              <w:rPr>
                <w:szCs w:val="24"/>
              </w:rPr>
              <w:t>»</w:t>
            </w:r>
            <w:r>
              <w:rPr>
                <w:szCs w:val="24"/>
              </w:rPr>
              <w:tab/>
            </w:r>
            <w:r w:rsidRPr="00163206">
              <w:rPr>
                <w:szCs w:val="24"/>
              </w:rPr>
              <w:sym w:font="Wingdings" w:char="F0E0"/>
            </w:r>
            <w:r>
              <w:rPr>
                <w:szCs w:val="24"/>
              </w:rPr>
              <w:t xml:space="preserve"> </w:t>
            </w:r>
            <w:r w:rsidRPr="00D5335C">
              <w:rPr>
                <w:szCs w:val="24"/>
              </w:rPr>
              <w:t>description</w:t>
            </w:r>
            <w:r>
              <w:rPr>
                <w:szCs w:val="24"/>
              </w:rPr>
              <w:br/>
            </w:r>
            <w:r w:rsidRPr="00C02773">
              <w:rPr>
                <w:szCs w:val="24"/>
              </w:rPr>
              <w:t>«</w:t>
            </w:r>
            <w:r>
              <w:rPr>
                <w:szCs w:val="24"/>
              </w:rPr>
              <w:t>Mature</w:t>
            </w:r>
            <w:r w:rsidRPr="00C02773">
              <w:rPr>
                <w:szCs w:val="24"/>
              </w:rPr>
              <w:t>»</w:t>
            </w:r>
            <w:r>
              <w:rPr>
                <w:szCs w:val="24"/>
              </w:rPr>
              <w:tab/>
            </w:r>
            <w:r w:rsidRPr="00DF45FE">
              <w:rPr>
                <w:szCs w:val="24"/>
              </w:rPr>
              <w:sym w:font="Wingdings" w:char="F0E0"/>
            </w:r>
            <w:r>
              <w:rPr>
                <w:szCs w:val="24"/>
              </w:rPr>
              <w:t xml:space="preserve"> </w:t>
            </w:r>
            <w:r w:rsidRPr="00205C12">
              <w:rPr>
                <w:szCs w:val="24"/>
              </w:rPr>
              <w:t>"current"</w:t>
            </w:r>
            <w:r>
              <w:rPr>
                <w:szCs w:val="24"/>
              </w:rPr>
              <w:t xml:space="preserve"> (default)</w:t>
            </w:r>
            <w:r>
              <w:rPr>
                <w:szCs w:val="24"/>
              </w:rPr>
              <w:br/>
            </w:r>
            <w:r w:rsidRPr="00C02773">
              <w:rPr>
                <w:szCs w:val="24"/>
              </w:rPr>
              <w:t>«</w:t>
            </w:r>
            <w:r>
              <w:rPr>
                <w:szCs w:val="24"/>
              </w:rPr>
              <w:t>Obsolete</w:t>
            </w:r>
            <w:r w:rsidRPr="00C02773">
              <w:rPr>
                <w:szCs w:val="24"/>
              </w:rPr>
              <w:t>»</w:t>
            </w:r>
            <w:r>
              <w:rPr>
                <w:szCs w:val="24"/>
              </w:rPr>
              <w:tab/>
            </w:r>
            <w:r w:rsidRPr="00DF45FE">
              <w:rPr>
                <w:szCs w:val="24"/>
              </w:rPr>
              <w:sym w:font="Wingdings" w:char="F0E0"/>
            </w:r>
            <w:r>
              <w:rPr>
                <w:szCs w:val="24"/>
              </w:rPr>
              <w:t xml:space="preserve"> </w:t>
            </w:r>
            <w:r w:rsidRPr="00205C12">
              <w:rPr>
                <w:szCs w:val="24"/>
              </w:rPr>
              <w:t>"obsolete"</w:t>
            </w:r>
            <w:r>
              <w:rPr>
                <w:szCs w:val="24"/>
              </w:rPr>
              <w:br/>
            </w:r>
            <w:r w:rsidRPr="00C02773">
              <w:rPr>
                <w:szCs w:val="24"/>
              </w:rPr>
              <w:t>«</w:t>
            </w:r>
            <w:r>
              <w:rPr>
                <w:szCs w:val="24"/>
              </w:rPr>
              <w:t>P</w:t>
            </w:r>
            <w:r w:rsidRPr="00C02773">
              <w:rPr>
                <w:szCs w:val="24"/>
              </w:rPr>
              <w:t>reliminary»</w:t>
            </w:r>
            <w:r>
              <w:rPr>
                <w:szCs w:val="24"/>
              </w:rPr>
              <w:tab/>
            </w:r>
            <w:r w:rsidRPr="00163206">
              <w:rPr>
                <w:szCs w:val="24"/>
              </w:rPr>
              <w:sym w:font="Wingdings" w:char="F0E0"/>
            </w:r>
            <w:r>
              <w:rPr>
                <w:szCs w:val="24"/>
              </w:rPr>
              <w:t xml:space="preserve"> </w:t>
            </w:r>
            <w:r w:rsidRPr="00D5335C">
              <w:rPr>
                <w:szCs w:val="24"/>
              </w:rPr>
              <w:t>description</w:t>
            </w:r>
          </w:p>
          <w:p w14:paraId="3BDF816F" w14:textId="65214A9B" w:rsidR="007D6B04" w:rsidRPr="00FA7FD3" w:rsidRDefault="00E3255D" w:rsidP="00AD26A3">
            <w:pPr>
              <w:spacing w:before="80" w:after="80"/>
              <w:rPr>
                <w:szCs w:val="24"/>
              </w:rPr>
            </w:pPr>
            <w:r>
              <w:rPr>
                <w:szCs w:val="24"/>
              </w:rPr>
              <w:t>Allow having a switch per state in the mapping tool to map it or not; default is Mature only.</w:t>
            </w:r>
            <w:r w:rsidR="00AC7AF3">
              <w:rPr>
                <w:szCs w:val="24"/>
              </w:rPr>
              <w:br/>
              <w:t xml:space="preserve">See also section </w:t>
            </w:r>
            <w:r w:rsidR="00991E2B">
              <w:rPr>
                <w:szCs w:val="24"/>
              </w:rPr>
              <w:fldChar w:fldCharType="begin"/>
            </w:r>
            <w:r w:rsidR="00AC7AF3">
              <w:rPr>
                <w:szCs w:val="24"/>
              </w:rPr>
              <w:instrText xml:space="preserve"> REF _Ref458509594 \r \h </w:instrText>
            </w:r>
            <w:r w:rsidR="00991E2B">
              <w:rPr>
                <w:szCs w:val="24"/>
              </w:rPr>
            </w:r>
            <w:r w:rsidR="00991E2B">
              <w:rPr>
                <w:szCs w:val="24"/>
              </w:rPr>
              <w:fldChar w:fldCharType="separate"/>
            </w:r>
            <w:r w:rsidR="00261E05">
              <w:rPr>
                <w:szCs w:val="24"/>
              </w:rPr>
              <w:t>7.2</w:t>
            </w:r>
            <w:r w:rsidR="00991E2B">
              <w:rPr>
                <w:szCs w:val="24"/>
              </w:rPr>
              <w:fldChar w:fldCharType="end"/>
            </w:r>
            <w:r w:rsidR="00AC7AF3">
              <w:rPr>
                <w:szCs w:val="24"/>
              </w:rPr>
              <w:t>.</w:t>
            </w:r>
          </w:p>
        </w:tc>
      </w:tr>
    </w:tbl>
    <w:p w14:paraId="18607824" w14:textId="77777777" w:rsidR="000C1F71" w:rsidRPr="00AD26A3" w:rsidRDefault="000C1F71" w:rsidP="002B7DFC">
      <w:pPr>
        <w:rPr>
          <w:szCs w:val="24"/>
        </w:rPr>
      </w:pPr>
    </w:p>
    <w:p w14:paraId="47EDB619" w14:textId="77777777" w:rsidR="00547F09" w:rsidRDefault="006D7226" w:rsidP="009B6F01">
      <w:pPr>
        <w:pStyle w:val="berschrift2"/>
      </w:pPr>
      <w:bookmarkStart w:id="863" w:name="_Toc458427586"/>
      <w:bookmarkStart w:id="864" w:name="_Toc458427736"/>
      <w:bookmarkStart w:id="865" w:name="_Toc458779144"/>
      <w:bookmarkStart w:id="866" w:name="_Toc458427587"/>
      <w:bookmarkStart w:id="867" w:name="_Toc458427737"/>
      <w:bookmarkStart w:id="868" w:name="_Toc458779145"/>
      <w:bookmarkStart w:id="869" w:name="_Toc458427588"/>
      <w:bookmarkStart w:id="870" w:name="_Toc458427738"/>
      <w:bookmarkStart w:id="871" w:name="_Toc458427830"/>
      <w:bookmarkStart w:id="872" w:name="_Toc458427863"/>
      <w:bookmarkStart w:id="873" w:name="_Toc458779146"/>
      <w:bookmarkStart w:id="874" w:name="_Toc458779241"/>
      <w:bookmarkStart w:id="875" w:name="_Toc458427599"/>
      <w:bookmarkStart w:id="876" w:name="_Toc458427749"/>
      <w:bookmarkStart w:id="877" w:name="_Toc458779157"/>
      <w:bookmarkStart w:id="878" w:name="_Toc458427607"/>
      <w:bookmarkStart w:id="879" w:name="_Toc458427757"/>
      <w:bookmarkStart w:id="880" w:name="_Toc458779165"/>
      <w:bookmarkStart w:id="881" w:name="_Ref425490624"/>
      <w:bookmarkStart w:id="882" w:name="_Toc516067385"/>
      <w:bookmarkStart w:id="883" w:name="_Toc531166606"/>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r>
        <w:t>Mapping</w:t>
      </w:r>
      <w:r w:rsidR="00462CA4">
        <w:t xml:space="preserve"> Issues</w:t>
      </w:r>
      <w:bookmarkEnd w:id="881"/>
      <w:bookmarkEnd w:id="882"/>
      <w:bookmarkEnd w:id="883"/>
    </w:p>
    <w:p w14:paraId="056FBFB1" w14:textId="77777777" w:rsidR="0008392F" w:rsidRPr="00AD26A3" w:rsidRDefault="0008392F" w:rsidP="005B1F40">
      <w:pPr>
        <w:rPr>
          <w:szCs w:val="24"/>
        </w:rPr>
      </w:pPr>
    </w:p>
    <w:p w14:paraId="2B199E47" w14:textId="77777777" w:rsidR="00547F09" w:rsidRDefault="007741E2" w:rsidP="009B6F01">
      <w:pPr>
        <w:pStyle w:val="berschrift3"/>
      </w:pPr>
      <w:bookmarkStart w:id="884" w:name="_Toc458427609"/>
      <w:bookmarkStart w:id="885" w:name="_Toc458427759"/>
      <w:bookmarkStart w:id="886" w:name="_Toc458779167"/>
      <w:bookmarkStart w:id="887" w:name="_Toc458427610"/>
      <w:bookmarkStart w:id="888" w:name="_Toc458427760"/>
      <w:bookmarkStart w:id="889" w:name="_Toc458779168"/>
      <w:bookmarkStart w:id="890" w:name="_Toc458427611"/>
      <w:bookmarkStart w:id="891" w:name="_Toc458427761"/>
      <w:bookmarkStart w:id="892" w:name="_Toc458779169"/>
      <w:bookmarkStart w:id="893" w:name="_Toc458427612"/>
      <w:bookmarkStart w:id="894" w:name="_Toc458427762"/>
      <w:bookmarkStart w:id="895" w:name="_Toc458779170"/>
      <w:bookmarkStart w:id="896" w:name="_Toc458427613"/>
      <w:bookmarkStart w:id="897" w:name="_Toc458427763"/>
      <w:bookmarkStart w:id="898" w:name="_Toc458779171"/>
      <w:bookmarkStart w:id="899" w:name="_Toc458427614"/>
      <w:bookmarkStart w:id="900" w:name="_Toc458427764"/>
      <w:bookmarkStart w:id="901" w:name="_Toc458779172"/>
      <w:bookmarkStart w:id="902" w:name="_Toc458427615"/>
      <w:bookmarkStart w:id="903" w:name="_Toc458427765"/>
      <w:bookmarkStart w:id="904" w:name="_Toc458779173"/>
      <w:bookmarkStart w:id="905" w:name="_Toc458427624"/>
      <w:bookmarkStart w:id="906" w:name="_Toc458427774"/>
      <w:bookmarkStart w:id="907" w:name="_Toc458779182"/>
      <w:bookmarkStart w:id="908" w:name="_Toc516067386"/>
      <w:bookmarkStart w:id="909" w:name="_Ref517186034"/>
      <w:bookmarkStart w:id="910" w:name="_Toc531166607"/>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r>
        <w:t>YANG 1.0 or YANG 1.1?</w:t>
      </w:r>
      <w:bookmarkEnd w:id="908"/>
      <w:bookmarkEnd w:id="909"/>
      <w:bookmarkEnd w:id="910"/>
    </w:p>
    <w:p w14:paraId="10D9CD62" w14:textId="7F9167B9" w:rsidR="0008392F" w:rsidRPr="00AD26A3" w:rsidRDefault="007741E2">
      <w:pPr>
        <w:rPr>
          <w:szCs w:val="24"/>
        </w:rPr>
      </w:pPr>
      <w:r w:rsidRPr="00AD26A3">
        <w:rPr>
          <w:szCs w:val="24"/>
        </w:rPr>
        <w:t>YANG 1.0 is approved and defined in RFC 6020</w:t>
      </w:r>
      <w:r w:rsidR="006A3515">
        <w:rPr>
          <w:szCs w:val="24"/>
        </w:rPr>
        <w:t xml:space="preserve"> </w:t>
      </w:r>
      <w:r w:rsidR="006A3515">
        <w:rPr>
          <w:szCs w:val="24"/>
        </w:rPr>
        <w:fldChar w:fldCharType="begin"/>
      </w:r>
      <w:r w:rsidR="006A3515">
        <w:rPr>
          <w:szCs w:val="24"/>
        </w:rPr>
        <w:instrText xml:space="preserve"> REF _Ref517189265 \r \h </w:instrText>
      </w:r>
      <w:r w:rsidR="006A3515">
        <w:rPr>
          <w:szCs w:val="24"/>
        </w:rPr>
      </w:r>
      <w:r w:rsidR="006A3515">
        <w:rPr>
          <w:szCs w:val="24"/>
        </w:rPr>
        <w:fldChar w:fldCharType="separate"/>
      </w:r>
      <w:r w:rsidR="00261E05">
        <w:rPr>
          <w:szCs w:val="24"/>
        </w:rPr>
        <w:t>[1]</w:t>
      </w:r>
      <w:r w:rsidR="006A3515">
        <w:rPr>
          <w:szCs w:val="24"/>
        </w:rPr>
        <w:fldChar w:fldCharType="end"/>
      </w:r>
      <w:r w:rsidRPr="00AD26A3">
        <w:rPr>
          <w:szCs w:val="24"/>
        </w:rPr>
        <w:t>.</w:t>
      </w:r>
      <w:r w:rsidRPr="00AD26A3">
        <w:rPr>
          <w:szCs w:val="24"/>
        </w:rPr>
        <w:br/>
        <w:t xml:space="preserve">YANG 1.1 is </w:t>
      </w:r>
      <w:r w:rsidR="00E27C54" w:rsidRPr="00AD26A3">
        <w:rPr>
          <w:szCs w:val="24"/>
        </w:rPr>
        <w:t xml:space="preserve">approved and defined in RFC </w:t>
      </w:r>
      <w:r w:rsidR="00E27C54">
        <w:rPr>
          <w:szCs w:val="24"/>
        </w:rPr>
        <w:t>7950</w:t>
      </w:r>
      <w:r w:rsidR="006A3515">
        <w:rPr>
          <w:szCs w:val="24"/>
        </w:rPr>
        <w:t xml:space="preserve"> </w:t>
      </w:r>
      <w:r w:rsidR="006A3515">
        <w:rPr>
          <w:szCs w:val="24"/>
        </w:rPr>
        <w:fldChar w:fldCharType="begin"/>
      </w:r>
      <w:r w:rsidR="006A3515">
        <w:rPr>
          <w:szCs w:val="24"/>
        </w:rPr>
        <w:instrText xml:space="preserve"> REF _Ref503949474 \r \h </w:instrText>
      </w:r>
      <w:r w:rsidR="006A3515">
        <w:rPr>
          <w:szCs w:val="24"/>
        </w:rPr>
      </w:r>
      <w:r w:rsidR="006A3515">
        <w:rPr>
          <w:szCs w:val="24"/>
        </w:rPr>
        <w:fldChar w:fldCharType="separate"/>
      </w:r>
      <w:r w:rsidR="00261E05">
        <w:rPr>
          <w:szCs w:val="24"/>
        </w:rPr>
        <w:t>[11]</w:t>
      </w:r>
      <w:r w:rsidR="006A3515">
        <w:rPr>
          <w:szCs w:val="24"/>
        </w:rPr>
        <w:fldChar w:fldCharType="end"/>
      </w:r>
      <w:r w:rsidRPr="00AD26A3">
        <w:rPr>
          <w:szCs w:val="24"/>
        </w:rPr>
        <w:t xml:space="preserve">. </w:t>
      </w:r>
      <w:r w:rsidR="00F91856" w:rsidRPr="00AD26A3">
        <w:rPr>
          <w:szCs w:val="24"/>
        </w:rPr>
        <w:t>The</w:t>
      </w:r>
      <w:r w:rsidRPr="00AD26A3">
        <w:rPr>
          <w:szCs w:val="24"/>
        </w:rPr>
        <w:t xml:space="preserve"> enhancements are </w:t>
      </w:r>
      <w:r w:rsidR="00F91856" w:rsidRPr="00AD26A3">
        <w:rPr>
          <w:szCs w:val="24"/>
        </w:rPr>
        <w:t>listed in section “Summary of Changes from RFC 6020”</w:t>
      </w:r>
      <w:r w:rsidRPr="00AD26A3">
        <w:rPr>
          <w:szCs w:val="24"/>
        </w:rPr>
        <w:t>.</w:t>
      </w:r>
    </w:p>
    <w:p w14:paraId="0EA8D5F0" w14:textId="77777777" w:rsidR="007741E2" w:rsidRPr="00AD26A3" w:rsidRDefault="007741E2" w:rsidP="002C1987">
      <w:pPr>
        <w:rPr>
          <w:szCs w:val="24"/>
        </w:rPr>
      </w:pPr>
    </w:p>
    <w:p w14:paraId="7E24078A" w14:textId="77777777" w:rsidR="00147673" w:rsidRDefault="00EC20F3" w:rsidP="009B6F01">
      <w:pPr>
        <w:pStyle w:val="berschrift3"/>
      </w:pPr>
      <w:bookmarkStart w:id="911" w:name="_Toc458427626"/>
      <w:bookmarkStart w:id="912" w:name="_Toc458427776"/>
      <w:bookmarkStart w:id="913" w:name="_Toc458779184"/>
      <w:bookmarkStart w:id="914" w:name="_Toc458427627"/>
      <w:bookmarkStart w:id="915" w:name="_Toc458427777"/>
      <w:bookmarkStart w:id="916" w:name="_Toc458779185"/>
      <w:bookmarkStart w:id="917" w:name="_Toc458427628"/>
      <w:bookmarkStart w:id="918" w:name="_Toc458427778"/>
      <w:bookmarkStart w:id="919" w:name="_Toc458779186"/>
      <w:bookmarkStart w:id="920" w:name="_Toc458427629"/>
      <w:bookmarkStart w:id="921" w:name="_Toc458427779"/>
      <w:bookmarkStart w:id="922" w:name="_Toc458779187"/>
      <w:bookmarkStart w:id="923" w:name="_Toc458427630"/>
      <w:bookmarkStart w:id="924" w:name="_Toc458427780"/>
      <w:bookmarkStart w:id="925" w:name="_Toc458779188"/>
      <w:bookmarkStart w:id="926" w:name="_Toc458427631"/>
      <w:bookmarkStart w:id="927" w:name="_Toc458427781"/>
      <w:bookmarkStart w:id="928" w:name="_Toc458779189"/>
      <w:bookmarkStart w:id="929" w:name="_Toc458427632"/>
      <w:bookmarkStart w:id="930" w:name="_Toc458427782"/>
      <w:bookmarkStart w:id="931" w:name="_Toc458779190"/>
      <w:bookmarkStart w:id="932" w:name="_Toc458427633"/>
      <w:bookmarkStart w:id="933" w:name="_Toc458427783"/>
      <w:bookmarkStart w:id="934" w:name="_Toc458779191"/>
      <w:bookmarkStart w:id="935" w:name="_Toc458427634"/>
      <w:bookmarkStart w:id="936" w:name="_Toc458427784"/>
      <w:bookmarkStart w:id="937" w:name="_Toc458779192"/>
      <w:bookmarkStart w:id="938" w:name="_Toc458427635"/>
      <w:bookmarkStart w:id="939" w:name="_Toc458427785"/>
      <w:bookmarkStart w:id="940" w:name="_Toc458779193"/>
      <w:bookmarkStart w:id="941" w:name="_Ref429714285"/>
      <w:bookmarkStart w:id="942" w:name="_Toc516067387"/>
      <w:bookmarkStart w:id="943" w:name="_Toc531166608"/>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r>
        <w:t xml:space="preserve">Combination of </w:t>
      </w:r>
      <w:r w:rsidR="00DB71B7">
        <w:t>different Associations</w:t>
      </w:r>
      <w:r w:rsidR="00147673">
        <w:t>?</w:t>
      </w:r>
      <w:bookmarkEnd w:id="941"/>
      <w:bookmarkEnd w:id="942"/>
      <w:bookmarkEnd w:id="943"/>
    </w:p>
    <w:p w14:paraId="4742318B" w14:textId="77777777" w:rsidR="004A218B" w:rsidRPr="00AD26A3" w:rsidRDefault="004A218B" w:rsidP="004A218B">
      <w:pPr>
        <w:rPr>
          <w:szCs w:val="24"/>
        </w:rPr>
      </w:pPr>
    </w:p>
    <w:p w14:paraId="51737770" w14:textId="24D229CB" w:rsidR="004A218B" w:rsidRDefault="004A218B" w:rsidP="008759DF">
      <w:pPr>
        <w:pStyle w:val="TableCaption"/>
      </w:pPr>
      <w:bookmarkStart w:id="944" w:name="_Toc516067345"/>
      <w:bookmarkStart w:id="945" w:name="_Toc531166670"/>
      <w:r>
        <w:lastRenderedPageBreak/>
        <w:t xml:space="preserve">Table </w:t>
      </w:r>
      <w:r w:rsidR="00991E2B">
        <w:fldChar w:fldCharType="begin"/>
      </w:r>
      <w:r>
        <w:instrText xml:space="preserve"> STYLEREF 1 \s </w:instrText>
      </w:r>
      <w:r w:rsidR="00991E2B">
        <w:fldChar w:fldCharType="separate"/>
      </w:r>
      <w:r w:rsidR="00261E05">
        <w:rPr>
          <w:noProof/>
        </w:rPr>
        <w:t>5</w:t>
      </w:r>
      <w:r w:rsidR="00991E2B">
        <w:fldChar w:fldCharType="end"/>
      </w:r>
      <w:r>
        <w:t>.</w:t>
      </w:r>
      <w:r w:rsidR="00991E2B">
        <w:fldChar w:fldCharType="begin"/>
      </w:r>
      <w:r>
        <w:instrText xml:space="preserve"> SEQ Table \* ARABIC \s 1 </w:instrText>
      </w:r>
      <w:r w:rsidR="00991E2B">
        <w:fldChar w:fldCharType="separate"/>
      </w:r>
      <w:r w:rsidR="00261E05">
        <w:rPr>
          <w:noProof/>
        </w:rPr>
        <w:t>28</w:t>
      </w:r>
      <w:r w:rsidR="00991E2B">
        <w:fldChar w:fldCharType="end"/>
      </w:r>
      <w:r>
        <w:t xml:space="preserve">: </w:t>
      </w:r>
      <w:r w:rsidRPr="004A218B">
        <w:t>Combination of Associations Mapping Examples</w:t>
      </w:r>
      <w:bookmarkEnd w:id="944"/>
      <w:bookmarkEnd w:id="945"/>
    </w:p>
    <w:tbl>
      <w:tblPr>
        <w:tblStyle w:val="Tabellenraster"/>
        <w:tblW w:w="0" w:type="auto"/>
        <w:tblLayout w:type="fixed"/>
        <w:tblLook w:val="04A0" w:firstRow="1" w:lastRow="0" w:firstColumn="1" w:lastColumn="0" w:noHBand="0" w:noVBand="1"/>
      </w:tblPr>
      <w:tblGrid>
        <w:gridCol w:w="4750"/>
        <w:gridCol w:w="4750"/>
      </w:tblGrid>
      <w:tr w:rsidR="00EC20F3" w:rsidRPr="00AE0AE4" w14:paraId="2A2B89BD" w14:textId="77777777" w:rsidTr="00B9272A">
        <w:trPr>
          <w:cantSplit/>
          <w:tblHeader w:val="0"/>
        </w:trPr>
        <w:tc>
          <w:tcPr>
            <w:tcW w:w="4750" w:type="dxa"/>
          </w:tcPr>
          <w:p w14:paraId="55B9EAA3" w14:textId="77777777" w:rsidR="00EC20F3" w:rsidRDefault="00337374" w:rsidP="000F0C77">
            <w:pPr>
              <w:spacing w:before="80" w:after="80"/>
              <w:rPr>
                <w:noProof/>
                <w:lang w:val="de-DE" w:eastAsia="de-DE"/>
              </w:rPr>
            </w:pPr>
            <w:r>
              <w:rPr>
                <w:noProof/>
                <w:lang w:val="de-DE" w:eastAsia="de-DE"/>
              </w:rPr>
              <w:drawing>
                <wp:inline distT="0" distB="0" distL="0" distR="0" wp14:anchorId="5A283B1D" wp14:editId="5470AB90">
                  <wp:extent cx="2876550" cy="3305175"/>
                  <wp:effectExtent l="19050" t="0" r="0" b="0"/>
                  <wp:docPr id="1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2876550" cy="3305175"/>
                          </a:xfrm>
                          <a:prstGeom prst="rect">
                            <a:avLst/>
                          </a:prstGeom>
                          <a:noFill/>
                          <a:ln w="9525">
                            <a:noFill/>
                            <a:miter lim="800000"/>
                            <a:headEnd/>
                            <a:tailEnd/>
                          </a:ln>
                        </pic:spPr>
                      </pic:pic>
                    </a:graphicData>
                  </a:graphic>
                </wp:inline>
              </w:drawing>
            </w:r>
          </w:p>
        </w:tc>
        <w:tc>
          <w:tcPr>
            <w:tcW w:w="4750" w:type="dxa"/>
          </w:tcPr>
          <w:p w14:paraId="586B5F15" w14:textId="77777777" w:rsidR="00441BBA" w:rsidRDefault="00BF73B0" w:rsidP="00F23A40">
            <w:pPr>
              <w:tabs>
                <w:tab w:val="left" w:pos="315"/>
                <w:tab w:val="left" w:pos="599"/>
                <w:tab w:val="left" w:pos="882"/>
              </w:tabs>
              <w:autoSpaceDE w:val="0"/>
              <w:autoSpaceDN w:val="0"/>
              <w:adjustRightInd w:val="0"/>
              <w:spacing w:beforeLines="80" w:before="192" w:afterLines="80" w:after="192"/>
              <w:rPr>
                <w:rFonts w:cs="Times New Roman"/>
                <w:noProof/>
                <w:sz w:val="20"/>
                <w:szCs w:val="20"/>
                <w:lang w:eastAsia="de-DE"/>
              </w:rPr>
            </w:pPr>
            <w:r w:rsidRPr="00BF73B0">
              <w:rPr>
                <w:rFonts w:cs="Times New Roman"/>
                <w:color w:val="000080"/>
                <w:sz w:val="20"/>
                <w:szCs w:val="20"/>
              </w:rPr>
              <w:t>container</w:t>
            </w:r>
            <w:r w:rsidRPr="00BF73B0">
              <w:rPr>
                <w:rFonts w:cs="Times New Roman"/>
                <w:color w:val="000000"/>
                <w:sz w:val="20"/>
                <w:szCs w:val="20"/>
              </w:rPr>
              <w:t xml:space="preserve"> class-n {</w:t>
            </w:r>
            <w:r w:rsidRPr="00BF73B0">
              <w:rPr>
                <w:rFonts w:cs="Times New Roman"/>
                <w:color w:val="000000"/>
                <w:sz w:val="20"/>
                <w:szCs w:val="20"/>
              </w:rPr>
              <w:br/>
            </w:r>
            <w:r w:rsidRPr="00BF73B0">
              <w:rPr>
                <w:rFonts w:cs="Times New Roman"/>
                <w:color w:val="000000"/>
                <w:sz w:val="20"/>
                <w:szCs w:val="20"/>
              </w:rPr>
              <w:tab/>
              <w:t>…</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80"/>
                <w:sz w:val="20"/>
                <w:szCs w:val="20"/>
              </w:rPr>
              <w:t>container</w:t>
            </w:r>
            <w:r w:rsidRPr="00BF73B0">
              <w:rPr>
                <w:rFonts w:cs="Times New Roman"/>
                <w:color w:val="000000"/>
                <w:sz w:val="20"/>
                <w:szCs w:val="20"/>
              </w:rPr>
              <w:t xml:space="preserve"> class-p {</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00"/>
                <w:sz w:val="20"/>
                <w:szCs w:val="20"/>
              </w:rPr>
              <w:tab/>
              <w:t>…</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80"/>
                <w:sz w:val="20"/>
                <w:szCs w:val="20"/>
              </w:rPr>
              <w:t>leaf-list</w:t>
            </w:r>
            <w:r w:rsidRPr="00BF73B0">
              <w:rPr>
                <w:rFonts w:cs="Times New Roman"/>
                <w:color w:val="000000"/>
                <w:sz w:val="20"/>
                <w:szCs w:val="20"/>
              </w:rPr>
              <w:t xml:space="preserve"> class-o {</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80"/>
                <w:sz w:val="20"/>
                <w:szCs w:val="20"/>
              </w:rPr>
              <w:t>type</w:t>
            </w:r>
            <w:r w:rsidRPr="00BF73B0">
              <w:rPr>
                <w:rFonts w:cs="Times New Roman"/>
                <w:color w:val="000000"/>
                <w:sz w:val="20"/>
                <w:szCs w:val="20"/>
              </w:rPr>
              <w:t xml:space="preserve"> </w:t>
            </w:r>
            <w:proofErr w:type="spellStart"/>
            <w:r w:rsidRPr="00BF73B0">
              <w:rPr>
                <w:rFonts w:cs="Times New Roman"/>
                <w:color w:val="008080"/>
                <w:sz w:val="20"/>
                <w:szCs w:val="20"/>
              </w:rPr>
              <w:t>leafref</w:t>
            </w:r>
            <w:proofErr w:type="spellEnd"/>
            <w:r w:rsidRPr="00BF73B0">
              <w:rPr>
                <w:rFonts w:cs="Times New Roman"/>
                <w:color w:val="000000"/>
                <w:sz w:val="20"/>
                <w:szCs w:val="20"/>
              </w:rPr>
              <w:t xml:space="preserve"> {</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80"/>
                <w:sz w:val="20"/>
                <w:szCs w:val="20"/>
              </w:rPr>
              <w:t>path</w:t>
            </w:r>
            <w:r w:rsidRPr="00BF73B0">
              <w:rPr>
                <w:rFonts w:cs="Times New Roman"/>
                <w:color w:val="000000"/>
                <w:sz w:val="20"/>
                <w:szCs w:val="20"/>
              </w:rPr>
              <w:t xml:space="preserve"> “/class-o/name</w:t>
            </w:r>
            <w:r w:rsidRPr="00BF73B0">
              <w:rPr>
                <w:rFonts w:cs="Times New Roman"/>
                <w:color w:val="008000"/>
                <w:sz w:val="20"/>
                <w:szCs w:val="20"/>
              </w:rPr>
              <w:t>";</w:t>
            </w:r>
            <w:r w:rsidRPr="00BF73B0">
              <w:rPr>
                <w:rFonts w:cs="Times New Roman"/>
                <w:color w:val="008000"/>
                <w:sz w:val="20"/>
                <w:szCs w:val="20"/>
              </w:rPr>
              <w:br/>
            </w:r>
            <w:r w:rsidRPr="00BF73B0">
              <w:rPr>
                <w:rFonts w:cs="Times New Roman"/>
                <w:color w:val="008000"/>
                <w:sz w:val="20"/>
                <w:szCs w:val="20"/>
              </w:rPr>
              <w:tab/>
            </w:r>
            <w:r w:rsidRPr="00BF73B0">
              <w:rPr>
                <w:rFonts w:cs="Times New Roman"/>
                <w:color w:val="008000"/>
                <w:sz w:val="20"/>
                <w:szCs w:val="20"/>
              </w:rPr>
              <w:tab/>
            </w:r>
            <w:r w:rsidRPr="00BF73B0">
              <w:rPr>
                <w:rFonts w:cs="Times New Roman"/>
                <w:color w:val="008000"/>
                <w:sz w:val="20"/>
                <w:szCs w:val="20"/>
              </w:rPr>
              <w:tab/>
              <w:t>}</w:t>
            </w:r>
            <w:r w:rsidRPr="00BF73B0">
              <w:rPr>
                <w:rFonts w:cs="Times New Roman"/>
                <w:color w:val="008000"/>
                <w:sz w:val="20"/>
                <w:szCs w:val="20"/>
              </w:rPr>
              <w:br/>
            </w:r>
            <w:r w:rsidRPr="00BF73B0">
              <w:rPr>
                <w:rFonts w:cs="Times New Roman"/>
                <w:color w:val="008000"/>
                <w:sz w:val="20"/>
                <w:szCs w:val="20"/>
              </w:rPr>
              <w:tab/>
            </w:r>
            <w:r w:rsidRPr="00BF73B0">
              <w:rPr>
                <w:rFonts w:cs="Times New Roman"/>
                <w:color w:val="008000"/>
                <w:sz w:val="20"/>
                <w:szCs w:val="20"/>
              </w:rPr>
              <w:tab/>
              <w:t>}</w:t>
            </w:r>
            <w:r w:rsidRPr="00BF73B0">
              <w:rPr>
                <w:rFonts w:cs="Times New Roman"/>
                <w:color w:val="008000"/>
                <w:sz w:val="20"/>
                <w:szCs w:val="20"/>
              </w:rPr>
              <w:br/>
            </w:r>
            <w:r w:rsidRPr="00BF73B0">
              <w:rPr>
                <w:rFonts w:cs="Times New Roman"/>
                <w:color w:val="008000"/>
                <w:sz w:val="20"/>
                <w:szCs w:val="20"/>
              </w:rPr>
              <w:tab/>
            </w:r>
            <w:r w:rsidRPr="00BF73B0">
              <w:rPr>
                <w:rFonts w:cs="Times New Roman"/>
                <w:color w:val="008000"/>
                <w:sz w:val="20"/>
                <w:szCs w:val="20"/>
              </w:rPr>
              <w:tab/>
            </w:r>
            <w:r w:rsidRPr="0080752B">
              <w:rPr>
                <w:rFonts w:cs="Times New Roman"/>
                <w:color w:val="000080"/>
                <w:sz w:val="20"/>
                <w:szCs w:val="20"/>
              </w:rPr>
              <w:t>leaf</w:t>
            </w:r>
            <w:r w:rsidRPr="00BF73B0">
              <w:rPr>
                <w:rFonts w:cs="Times New Roman"/>
                <w:color w:val="008000"/>
                <w:sz w:val="20"/>
                <w:szCs w:val="20"/>
              </w:rPr>
              <w:t xml:space="preserve"> </w:t>
            </w:r>
            <w:r w:rsidRPr="0080752B">
              <w:rPr>
                <w:rFonts w:cs="Times New Roman"/>
                <w:color w:val="auto"/>
                <w:sz w:val="20"/>
                <w:szCs w:val="20"/>
              </w:rPr>
              <w:t>class-q {</w:t>
            </w:r>
            <w:r w:rsidRPr="0080752B">
              <w:rPr>
                <w:rFonts w:cs="Times New Roman"/>
                <w:color w:val="auto"/>
                <w:sz w:val="20"/>
                <w:szCs w:val="20"/>
              </w:rPr>
              <w:br/>
            </w:r>
            <w:r w:rsidRPr="00BF73B0">
              <w:rPr>
                <w:rFonts w:cs="Times New Roman"/>
                <w:color w:val="008000"/>
                <w:sz w:val="20"/>
                <w:szCs w:val="20"/>
              </w:rPr>
              <w:tab/>
            </w:r>
            <w:r w:rsidRPr="00BF73B0">
              <w:rPr>
                <w:rFonts w:cs="Times New Roman"/>
                <w:color w:val="008000"/>
                <w:sz w:val="20"/>
                <w:szCs w:val="20"/>
              </w:rPr>
              <w:tab/>
            </w:r>
            <w:r w:rsidRPr="00BF73B0">
              <w:rPr>
                <w:rFonts w:cs="Times New Roman"/>
                <w:color w:val="008000"/>
                <w:sz w:val="20"/>
                <w:szCs w:val="20"/>
              </w:rPr>
              <w:tab/>
            </w:r>
            <w:r w:rsidRPr="0080752B">
              <w:rPr>
                <w:rFonts w:cs="Times New Roman"/>
                <w:color w:val="000080"/>
                <w:sz w:val="20"/>
                <w:szCs w:val="20"/>
              </w:rPr>
              <w:t>type</w:t>
            </w:r>
            <w:r w:rsidRPr="00BF73B0">
              <w:rPr>
                <w:rFonts w:cs="Times New Roman"/>
                <w:color w:val="008000"/>
                <w:sz w:val="20"/>
                <w:szCs w:val="20"/>
              </w:rPr>
              <w:t xml:space="preserve"> </w:t>
            </w:r>
            <w:proofErr w:type="spellStart"/>
            <w:r w:rsidRPr="0080752B">
              <w:rPr>
                <w:rFonts w:cs="Times New Roman"/>
                <w:color w:val="008080"/>
                <w:sz w:val="20"/>
                <w:szCs w:val="20"/>
              </w:rPr>
              <w:t>leafref</w:t>
            </w:r>
            <w:proofErr w:type="spellEnd"/>
            <w:r w:rsidRPr="00BF73B0">
              <w:rPr>
                <w:rFonts w:cs="Times New Roman"/>
                <w:color w:val="008000"/>
                <w:sz w:val="20"/>
                <w:szCs w:val="20"/>
              </w:rPr>
              <w:t xml:space="preserve"> </w:t>
            </w:r>
            <w:r w:rsidRPr="0080752B">
              <w:rPr>
                <w:rFonts w:cs="Times New Roman"/>
                <w:color w:val="auto"/>
                <w:sz w:val="20"/>
                <w:szCs w:val="20"/>
              </w:rPr>
              <w:t>{</w:t>
            </w:r>
            <w:r w:rsidRPr="00BF73B0">
              <w:rPr>
                <w:rFonts w:cs="Times New Roman"/>
                <w:color w:val="008000"/>
                <w:sz w:val="20"/>
                <w:szCs w:val="20"/>
              </w:rPr>
              <w:br/>
            </w:r>
            <w:r w:rsidRPr="00BF73B0">
              <w:rPr>
                <w:rFonts w:cs="Times New Roman"/>
                <w:color w:val="008000"/>
                <w:sz w:val="20"/>
                <w:szCs w:val="20"/>
              </w:rPr>
              <w:tab/>
            </w:r>
            <w:r w:rsidRPr="00BF73B0">
              <w:rPr>
                <w:rFonts w:cs="Times New Roman"/>
                <w:color w:val="008000"/>
                <w:sz w:val="20"/>
                <w:szCs w:val="20"/>
              </w:rPr>
              <w:tab/>
            </w:r>
            <w:r w:rsidRPr="00BF73B0">
              <w:rPr>
                <w:rFonts w:cs="Times New Roman"/>
                <w:color w:val="008000"/>
                <w:sz w:val="20"/>
                <w:szCs w:val="20"/>
              </w:rPr>
              <w:tab/>
            </w:r>
            <w:r w:rsidRPr="00BF73B0">
              <w:rPr>
                <w:rFonts w:cs="Times New Roman"/>
                <w:color w:val="008000"/>
                <w:sz w:val="20"/>
                <w:szCs w:val="20"/>
              </w:rPr>
              <w:tab/>
            </w:r>
            <w:r w:rsidRPr="0080752B">
              <w:rPr>
                <w:rFonts w:cs="Times New Roman"/>
                <w:color w:val="000080"/>
                <w:sz w:val="20"/>
                <w:szCs w:val="20"/>
              </w:rPr>
              <w:t>path</w:t>
            </w:r>
            <w:r w:rsidRPr="00BF73B0">
              <w:rPr>
                <w:rFonts w:cs="Times New Roman"/>
                <w:color w:val="008000"/>
                <w:sz w:val="20"/>
                <w:szCs w:val="20"/>
              </w:rPr>
              <w:t xml:space="preserve"> </w:t>
            </w:r>
            <w:r w:rsidRPr="0080752B">
              <w:rPr>
                <w:rFonts w:cs="Times New Roman"/>
                <w:color w:val="auto"/>
                <w:sz w:val="20"/>
                <w:szCs w:val="20"/>
              </w:rPr>
              <w:t>“/class-q/name";</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00"/>
                <w:sz w:val="20"/>
                <w:szCs w:val="20"/>
              </w:rPr>
              <w:tab/>
              <w:t>}</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00"/>
                <w:sz w:val="20"/>
                <w:szCs w:val="20"/>
              </w:rPr>
              <w:tab/>
              <w:t>}</w:t>
            </w:r>
            <w:r w:rsidRPr="00BF73B0">
              <w:rPr>
                <w:rFonts w:cs="Times New Roman"/>
                <w:color w:val="000000"/>
                <w:sz w:val="20"/>
                <w:szCs w:val="20"/>
              </w:rPr>
              <w:br/>
            </w:r>
            <w:r w:rsidRPr="00BF73B0">
              <w:rPr>
                <w:rFonts w:cs="Times New Roman"/>
                <w:color w:val="000000"/>
                <w:sz w:val="20"/>
                <w:szCs w:val="20"/>
              </w:rPr>
              <w:tab/>
              <w:t>}</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80"/>
                <w:sz w:val="20"/>
                <w:szCs w:val="20"/>
              </w:rPr>
              <w:t>list</w:t>
            </w:r>
            <w:r w:rsidRPr="00BF73B0">
              <w:rPr>
                <w:rFonts w:cs="Times New Roman"/>
                <w:color w:val="000000"/>
                <w:sz w:val="20"/>
                <w:szCs w:val="20"/>
              </w:rPr>
              <w:t xml:space="preserve"> class-o {</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00"/>
                <w:sz w:val="20"/>
                <w:szCs w:val="20"/>
              </w:rPr>
              <w:tab/>
              <w:t>…</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80"/>
                <w:sz w:val="20"/>
                <w:szCs w:val="20"/>
              </w:rPr>
              <w:t>container</w:t>
            </w:r>
            <w:r w:rsidRPr="00BF73B0">
              <w:rPr>
                <w:rFonts w:cs="Times New Roman"/>
                <w:color w:val="000000"/>
                <w:sz w:val="20"/>
                <w:szCs w:val="20"/>
              </w:rPr>
              <w:t xml:space="preserve"> class-q {</w:t>
            </w:r>
            <w:r w:rsidRPr="00BF73B0">
              <w:rPr>
                <w:rFonts w:cs="Times New Roman"/>
                <w:color w:val="000000"/>
                <w:sz w:val="20"/>
                <w:szCs w:val="20"/>
              </w:rPr>
              <w:br/>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00"/>
                <w:sz w:val="20"/>
                <w:szCs w:val="20"/>
              </w:rPr>
              <w:tab/>
            </w:r>
            <w:r w:rsidRPr="00BF73B0">
              <w:rPr>
                <w:rFonts w:cs="Times New Roman"/>
                <w:color w:val="000000"/>
                <w:sz w:val="20"/>
                <w:szCs w:val="20"/>
                <w:lang w:val="de-DE"/>
              </w:rPr>
              <w:t>…</w:t>
            </w:r>
            <w:r w:rsidRPr="00BF73B0">
              <w:rPr>
                <w:rFonts w:cs="Times New Roman"/>
                <w:color w:val="000000"/>
                <w:sz w:val="20"/>
                <w:szCs w:val="20"/>
                <w:lang w:val="de-DE"/>
              </w:rPr>
              <w:br/>
            </w:r>
            <w:r w:rsidRPr="00BF73B0">
              <w:rPr>
                <w:rFonts w:cs="Times New Roman"/>
                <w:color w:val="000000"/>
                <w:sz w:val="20"/>
                <w:szCs w:val="20"/>
                <w:lang w:val="de-DE"/>
              </w:rPr>
              <w:tab/>
            </w:r>
            <w:r w:rsidRPr="00BF73B0">
              <w:rPr>
                <w:rFonts w:cs="Times New Roman"/>
                <w:color w:val="000000"/>
                <w:sz w:val="20"/>
                <w:szCs w:val="20"/>
                <w:lang w:val="de-DE"/>
              </w:rPr>
              <w:tab/>
            </w:r>
            <w:r w:rsidR="0080752B">
              <w:rPr>
                <w:rFonts w:cs="Times New Roman"/>
                <w:color w:val="000000"/>
                <w:sz w:val="20"/>
                <w:szCs w:val="20"/>
                <w:lang w:val="de-DE"/>
              </w:rPr>
              <w:t>}</w:t>
            </w:r>
            <w:r w:rsidRPr="00BF73B0">
              <w:rPr>
                <w:rFonts w:cs="Times New Roman"/>
                <w:color w:val="000000"/>
                <w:sz w:val="20"/>
                <w:szCs w:val="20"/>
                <w:lang w:val="de-DE"/>
              </w:rPr>
              <w:br/>
            </w:r>
            <w:r w:rsidRPr="00BF73B0">
              <w:rPr>
                <w:rFonts w:cs="Times New Roman"/>
                <w:color w:val="000000"/>
                <w:sz w:val="20"/>
                <w:szCs w:val="20"/>
                <w:lang w:val="de-DE"/>
              </w:rPr>
              <w:tab/>
              <w:t>}</w:t>
            </w:r>
            <w:r w:rsidRPr="00BF73B0">
              <w:rPr>
                <w:rFonts w:cs="Times New Roman"/>
                <w:color w:val="000000"/>
                <w:sz w:val="20"/>
                <w:szCs w:val="20"/>
                <w:lang w:val="de-DE"/>
              </w:rPr>
              <w:br/>
              <w:t>}</w:t>
            </w:r>
          </w:p>
        </w:tc>
      </w:tr>
    </w:tbl>
    <w:p w14:paraId="634FDAB8" w14:textId="77777777" w:rsidR="00EC20F3" w:rsidRPr="00AD26A3" w:rsidRDefault="00EC20F3" w:rsidP="00147673">
      <w:pPr>
        <w:rPr>
          <w:szCs w:val="24"/>
        </w:rPr>
      </w:pPr>
    </w:p>
    <w:p w14:paraId="0986B47E" w14:textId="77777777" w:rsidR="00B50A80" w:rsidRDefault="00B50A80" w:rsidP="009B6F01">
      <w:pPr>
        <w:pStyle w:val="berschrift1"/>
      </w:pPr>
      <w:bookmarkStart w:id="946" w:name="_Toc516067388"/>
      <w:bookmarkStart w:id="947" w:name="_Toc531166609"/>
      <w:r>
        <w:t xml:space="preserve">Mapping </w:t>
      </w:r>
      <w:r w:rsidR="00EF4A07">
        <w:t>Patterns</w:t>
      </w:r>
      <w:bookmarkEnd w:id="946"/>
      <w:bookmarkEnd w:id="947"/>
    </w:p>
    <w:p w14:paraId="0FC6EB9E" w14:textId="77777777" w:rsidR="00B50A80" w:rsidRPr="00AD26A3" w:rsidRDefault="00B50A80" w:rsidP="00B50A80">
      <w:pPr>
        <w:rPr>
          <w:szCs w:val="24"/>
        </w:rPr>
      </w:pPr>
    </w:p>
    <w:p w14:paraId="5D49B575" w14:textId="77777777" w:rsidR="00EF4A07" w:rsidRDefault="00EF4A07" w:rsidP="009B6F01">
      <w:pPr>
        <w:pStyle w:val="berschrift2"/>
      </w:pPr>
      <w:bookmarkStart w:id="948" w:name="_Ref422895685"/>
      <w:bookmarkStart w:id="949" w:name="_Toc516067389"/>
      <w:bookmarkStart w:id="950" w:name="_Toc531166610"/>
      <w:r>
        <w:t>UML Recursion</w:t>
      </w:r>
      <w:bookmarkEnd w:id="948"/>
      <w:bookmarkEnd w:id="949"/>
      <w:bookmarkEnd w:id="950"/>
    </w:p>
    <w:p w14:paraId="6FC33805" w14:textId="77777777" w:rsidR="00143ED1" w:rsidRPr="00AD26A3" w:rsidRDefault="00143ED1" w:rsidP="00143ED1">
      <w:pPr>
        <w:rPr>
          <w:szCs w:val="24"/>
        </w:rPr>
      </w:pPr>
      <w:r w:rsidRPr="00AD26A3">
        <w:rPr>
          <w:szCs w:val="24"/>
        </w:rPr>
        <w:t>As YANG defines hierarchical data store, any instances that need to store recursive containment will require translation. A mapping between object-oriented store and a hierarchical store is possible; however, there is more than one option: e.g.,</w:t>
      </w:r>
    </w:p>
    <w:p w14:paraId="2F4914F3" w14:textId="77777777" w:rsidR="00E31C91" w:rsidRDefault="00C67E2D">
      <w:pPr>
        <w:pStyle w:val="Listenabsatz"/>
        <w:numPr>
          <w:ilvl w:val="0"/>
          <w:numId w:val="4"/>
        </w:numPr>
        <w:rPr>
          <w:szCs w:val="24"/>
        </w:rPr>
      </w:pPr>
      <w:commentRangeStart w:id="951"/>
      <w:r w:rsidRPr="00C67E2D">
        <w:rPr>
          <w:szCs w:val="24"/>
        </w:rPr>
        <w:t>Reference based approach - have a flat list of objects, where the objects are linked into a hierarchy using references. An example of a two-way navigable approach is in RFC 7223.</w:t>
      </w:r>
      <w:commentRangeEnd w:id="951"/>
      <w:r w:rsidRPr="00C67E2D">
        <w:rPr>
          <w:rStyle w:val="Kommentarzeichen"/>
          <w:sz w:val="24"/>
          <w:szCs w:val="24"/>
        </w:rPr>
        <w:commentReference w:id="951"/>
      </w:r>
    </w:p>
    <w:p w14:paraId="21B56EF1" w14:textId="77777777" w:rsidR="00E31C91" w:rsidRDefault="00143ED1">
      <w:pPr>
        <w:pStyle w:val="Listenabsatz"/>
        <w:numPr>
          <w:ilvl w:val="0"/>
          <w:numId w:val="4"/>
        </w:numPr>
        <w:rPr>
          <w:szCs w:val="24"/>
        </w:rPr>
      </w:pPr>
      <w:r w:rsidRPr="00AD26A3">
        <w:rPr>
          <w:szCs w:val="24"/>
        </w:rPr>
        <w:t>Assume some specific number of “recursions”; i.e., specify some default number of recursion levels, and define a configurable parameter to allow changing the number of levels.</w:t>
      </w:r>
    </w:p>
    <w:p w14:paraId="486DE406" w14:textId="77777777" w:rsidR="00EF4A07" w:rsidRPr="00AD26A3" w:rsidRDefault="00F76E07" w:rsidP="00143ED1">
      <w:pPr>
        <w:rPr>
          <w:szCs w:val="24"/>
        </w:rPr>
      </w:pPr>
      <w:r w:rsidRPr="00AD26A3">
        <w:rPr>
          <w:szCs w:val="24"/>
          <w:highlight w:val="yellow"/>
        </w:rPr>
        <w:t xml:space="preserve">Text to be inserted discussing </w:t>
      </w:r>
      <w:r w:rsidR="001010F7" w:rsidRPr="00AD26A3">
        <w:rPr>
          <w:szCs w:val="24"/>
          <w:highlight w:val="yellow"/>
        </w:rPr>
        <w:t xml:space="preserve">the pros and cons of these options, and </w:t>
      </w:r>
      <w:r w:rsidRPr="00AD26A3">
        <w:rPr>
          <w:szCs w:val="24"/>
          <w:highlight w:val="yellow"/>
        </w:rPr>
        <w:t>rational for selecting the referenced based approach.</w:t>
      </w:r>
    </w:p>
    <w:p w14:paraId="3AD1972B" w14:textId="77777777" w:rsidR="00143ED1" w:rsidRPr="00AD26A3" w:rsidRDefault="00143ED1" w:rsidP="00143ED1">
      <w:pPr>
        <w:rPr>
          <w:szCs w:val="24"/>
        </w:rPr>
      </w:pPr>
      <w:bookmarkStart w:id="952" w:name="_Ref420586546"/>
    </w:p>
    <w:p w14:paraId="15A1100F" w14:textId="77777777" w:rsidR="006D2108" w:rsidRDefault="006D2108" w:rsidP="009B6F01">
      <w:pPr>
        <w:pStyle w:val="berschrift3"/>
      </w:pPr>
      <w:bookmarkStart w:id="953" w:name="_Toc516067390"/>
      <w:bookmarkStart w:id="954" w:name="_Toc531166611"/>
      <w:r>
        <w:t>Reference Based Approach</w:t>
      </w:r>
      <w:bookmarkEnd w:id="953"/>
      <w:bookmarkEnd w:id="954"/>
    </w:p>
    <w:p w14:paraId="5EF1D535" w14:textId="77777777" w:rsidR="00143ED1" w:rsidRPr="00AD26A3" w:rsidRDefault="00143ED1" w:rsidP="00143ED1">
      <w:pPr>
        <w:rPr>
          <w:szCs w:val="24"/>
        </w:rPr>
      </w:pPr>
    </w:p>
    <w:p w14:paraId="7E8D3036" w14:textId="52E3DC87" w:rsidR="009E3EE0" w:rsidRDefault="009E3EE0" w:rsidP="008759DF">
      <w:pPr>
        <w:pStyle w:val="TableCaption"/>
      </w:pPr>
      <w:bookmarkStart w:id="955" w:name="_Toc516067346"/>
      <w:bookmarkStart w:id="956" w:name="_Toc531166671"/>
      <w:r>
        <w:lastRenderedPageBreak/>
        <w:t xml:space="preserve">Table </w:t>
      </w:r>
      <w:r w:rsidR="00991E2B">
        <w:fldChar w:fldCharType="begin"/>
      </w:r>
      <w:r>
        <w:instrText xml:space="preserve"> STYLEREF 1 \s </w:instrText>
      </w:r>
      <w:r w:rsidR="00991E2B">
        <w:fldChar w:fldCharType="separate"/>
      </w:r>
      <w:r w:rsidR="00261E05">
        <w:rPr>
          <w:noProof/>
        </w:rPr>
        <w:t>6</w:t>
      </w:r>
      <w:r w:rsidR="00991E2B">
        <w:fldChar w:fldCharType="end"/>
      </w:r>
      <w:r>
        <w:t>.</w:t>
      </w:r>
      <w:r w:rsidR="00991E2B">
        <w:fldChar w:fldCharType="begin"/>
      </w:r>
      <w:r>
        <w:instrText xml:space="preserve"> SEQ Table \* ARABIC \s 1 </w:instrText>
      </w:r>
      <w:r w:rsidR="00991E2B">
        <w:fldChar w:fldCharType="separate"/>
      </w:r>
      <w:r w:rsidR="00261E05">
        <w:rPr>
          <w:noProof/>
        </w:rPr>
        <w:t>1</w:t>
      </w:r>
      <w:r w:rsidR="00991E2B">
        <w:fldChar w:fldCharType="end"/>
      </w:r>
      <w:r>
        <w:t xml:space="preserve">: </w:t>
      </w:r>
      <w:r w:rsidR="00F52C4C">
        <w:t xml:space="preserve">Recursion </w:t>
      </w:r>
      <w:r>
        <w:t>Mapping Examples</w:t>
      </w:r>
      <w:bookmarkEnd w:id="955"/>
      <w:bookmarkEnd w:id="956"/>
    </w:p>
    <w:tbl>
      <w:tblPr>
        <w:tblStyle w:val="Tabellenraster"/>
        <w:tblW w:w="0" w:type="auto"/>
        <w:tblLayout w:type="fixed"/>
        <w:tblLook w:val="04A0" w:firstRow="1" w:lastRow="0" w:firstColumn="1" w:lastColumn="0" w:noHBand="0" w:noVBand="1"/>
      </w:tblPr>
      <w:tblGrid>
        <w:gridCol w:w="3047"/>
        <w:gridCol w:w="6453"/>
      </w:tblGrid>
      <w:tr w:rsidR="009E3EE0" w14:paraId="6827A57A" w14:textId="77777777" w:rsidTr="00777EF5">
        <w:trPr>
          <w:cantSplit/>
          <w:tblHeader w:val="0"/>
        </w:trPr>
        <w:tc>
          <w:tcPr>
            <w:tcW w:w="3047" w:type="dxa"/>
          </w:tcPr>
          <w:p w14:paraId="097F7F48" w14:textId="77777777" w:rsidR="009E3EE0" w:rsidRDefault="007520CF" w:rsidP="00910988">
            <w:pPr>
              <w:spacing w:before="80" w:after="80"/>
            </w:pPr>
            <w:r>
              <w:rPr>
                <w:noProof/>
                <w:lang w:val="de-DE" w:eastAsia="de-DE"/>
              </w:rPr>
              <w:drawing>
                <wp:inline distT="0" distB="0" distL="0" distR="0" wp14:anchorId="01729FF6" wp14:editId="256F6262">
                  <wp:extent cx="1456067" cy="988638"/>
                  <wp:effectExtent l="19050" t="0" r="0" b="0"/>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a:stretch>
                            <a:fillRect/>
                          </a:stretch>
                        </pic:blipFill>
                        <pic:spPr bwMode="auto">
                          <a:xfrm>
                            <a:off x="0" y="0"/>
                            <a:ext cx="1456616" cy="989011"/>
                          </a:xfrm>
                          <a:prstGeom prst="rect">
                            <a:avLst/>
                          </a:prstGeom>
                          <a:noFill/>
                          <a:ln w="9525">
                            <a:noFill/>
                            <a:miter lim="800000"/>
                            <a:headEnd/>
                            <a:tailEnd/>
                          </a:ln>
                        </pic:spPr>
                      </pic:pic>
                    </a:graphicData>
                  </a:graphic>
                </wp:inline>
              </w:drawing>
            </w:r>
          </w:p>
        </w:tc>
        <w:tc>
          <w:tcPr>
            <w:tcW w:w="6453" w:type="dxa"/>
          </w:tcPr>
          <w:p w14:paraId="7B42A3C7" w14:textId="77777777" w:rsidR="009E3EE0" w:rsidRPr="009E3EE0" w:rsidRDefault="009E3EE0" w:rsidP="00910988">
            <w:pPr>
              <w:tabs>
                <w:tab w:val="left" w:pos="315"/>
                <w:tab w:val="left" w:pos="599"/>
                <w:tab w:val="left" w:pos="904"/>
              </w:tabs>
              <w:spacing w:before="80" w:after="80"/>
              <w:rPr>
                <w:sz w:val="20"/>
                <w:szCs w:val="20"/>
              </w:rPr>
            </w:pPr>
            <w:r w:rsidRPr="009E3EE0">
              <w:rPr>
                <w:sz w:val="20"/>
                <w:szCs w:val="20"/>
              </w:rPr>
              <w:t>list object {</w:t>
            </w:r>
            <w:r>
              <w:rPr>
                <w:sz w:val="20"/>
                <w:szCs w:val="20"/>
              </w:rPr>
              <w:br/>
            </w:r>
            <w:r>
              <w:rPr>
                <w:sz w:val="20"/>
                <w:szCs w:val="20"/>
              </w:rPr>
              <w:tab/>
            </w:r>
            <w:r w:rsidRPr="009E3EE0">
              <w:rPr>
                <w:sz w:val="20"/>
                <w:szCs w:val="20"/>
              </w:rPr>
              <w:t>key name;</w:t>
            </w:r>
            <w:r>
              <w:rPr>
                <w:sz w:val="20"/>
                <w:szCs w:val="20"/>
              </w:rPr>
              <w:br/>
            </w:r>
            <w:r>
              <w:rPr>
                <w:sz w:val="20"/>
                <w:szCs w:val="20"/>
              </w:rPr>
              <w:tab/>
            </w:r>
            <w:r w:rsidRPr="009E3EE0">
              <w:rPr>
                <w:sz w:val="20"/>
                <w:szCs w:val="20"/>
              </w:rPr>
              <w:t>leaf name {</w:t>
            </w:r>
            <w:r>
              <w:rPr>
                <w:sz w:val="20"/>
                <w:szCs w:val="20"/>
              </w:rPr>
              <w:br/>
            </w:r>
            <w:r>
              <w:rPr>
                <w:sz w:val="20"/>
                <w:szCs w:val="20"/>
              </w:rPr>
              <w:tab/>
            </w:r>
            <w:r>
              <w:rPr>
                <w:sz w:val="20"/>
                <w:szCs w:val="20"/>
              </w:rPr>
              <w:tab/>
            </w:r>
            <w:r w:rsidRPr="009E3EE0">
              <w:rPr>
                <w:sz w:val="20"/>
                <w:szCs w:val="20"/>
              </w:rPr>
              <w:t>type string;</w:t>
            </w:r>
            <w:r>
              <w:rPr>
                <w:sz w:val="20"/>
                <w:szCs w:val="20"/>
              </w:rPr>
              <w:br/>
            </w:r>
            <w:r>
              <w:rPr>
                <w:sz w:val="20"/>
                <w:szCs w:val="20"/>
              </w:rPr>
              <w:tab/>
            </w:r>
            <w:r w:rsidRPr="009E3EE0">
              <w:rPr>
                <w:sz w:val="20"/>
                <w:szCs w:val="20"/>
              </w:rPr>
              <w:t>}</w:t>
            </w:r>
          </w:p>
          <w:p w14:paraId="4691F317" w14:textId="77777777" w:rsidR="00F52C4C" w:rsidRPr="00127393" w:rsidRDefault="009E3EE0" w:rsidP="00910988">
            <w:pPr>
              <w:tabs>
                <w:tab w:val="left" w:pos="315"/>
                <w:tab w:val="left" w:pos="599"/>
                <w:tab w:val="left" w:pos="904"/>
              </w:tabs>
              <w:spacing w:before="80" w:after="80"/>
              <w:rPr>
                <w:sz w:val="20"/>
                <w:szCs w:val="20"/>
              </w:rPr>
            </w:pPr>
            <w:r>
              <w:rPr>
                <w:sz w:val="20"/>
                <w:szCs w:val="20"/>
              </w:rPr>
              <w:tab/>
            </w:r>
            <w:r w:rsidRPr="009E3EE0">
              <w:rPr>
                <w:sz w:val="20"/>
                <w:szCs w:val="20"/>
              </w:rPr>
              <w:t>leaf-list object-within-object {</w:t>
            </w:r>
            <w:r>
              <w:rPr>
                <w:sz w:val="20"/>
                <w:szCs w:val="20"/>
              </w:rPr>
              <w:br/>
            </w:r>
            <w:r>
              <w:rPr>
                <w:sz w:val="20"/>
                <w:szCs w:val="20"/>
              </w:rPr>
              <w:tab/>
            </w:r>
            <w:r>
              <w:rPr>
                <w:sz w:val="20"/>
                <w:szCs w:val="20"/>
              </w:rPr>
              <w:tab/>
            </w:r>
            <w:r w:rsidR="00F22923" w:rsidRPr="009E3EE0">
              <w:rPr>
                <w:sz w:val="20"/>
                <w:szCs w:val="20"/>
              </w:rPr>
              <w:t xml:space="preserve">type </w:t>
            </w:r>
            <w:proofErr w:type="spellStart"/>
            <w:r w:rsidR="00F22923" w:rsidRPr="009E3EE0">
              <w:rPr>
                <w:sz w:val="20"/>
                <w:szCs w:val="20"/>
              </w:rPr>
              <w:t>leafref</w:t>
            </w:r>
            <w:proofErr w:type="spellEnd"/>
            <w:r w:rsidR="00F22923" w:rsidRPr="009E3EE0">
              <w:rPr>
                <w:sz w:val="20"/>
                <w:szCs w:val="20"/>
              </w:rPr>
              <w:t xml:space="preserve"> {</w:t>
            </w:r>
            <w:r>
              <w:rPr>
                <w:sz w:val="20"/>
                <w:szCs w:val="20"/>
              </w:rPr>
              <w:br/>
            </w:r>
            <w:r>
              <w:rPr>
                <w:sz w:val="20"/>
                <w:szCs w:val="20"/>
              </w:rPr>
              <w:tab/>
            </w:r>
            <w:r>
              <w:rPr>
                <w:sz w:val="20"/>
                <w:szCs w:val="20"/>
              </w:rPr>
              <w:tab/>
            </w:r>
            <w:r>
              <w:rPr>
                <w:sz w:val="20"/>
                <w:szCs w:val="20"/>
              </w:rPr>
              <w:tab/>
            </w:r>
            <w:r w:rsidRPr="009E3EE0">
              <w:rPr>
                <w:sz w:val="20"/>
                <w:szCs w:val="20"/>
              </w:rPr>
              <w:t>path “/object/name";</w:t>
            </w:r>
            <w:r>
              <w:rPr>
                <w:sz w:val="20"/>
                <w:szCs w:val="20"/>
              </w:rPr>
              <w:br/>
            </w:r>
            <w:r>
              <w:rPr>
                <w:sz w:val="20"/>
                <w:szCs w:val="20"/>
              </w:rPr>
              <w:tab/>
            </w:r>
            <w:r>
              <w:rPr>
                <w:sz w:val="20"/>
                <w:szCs w:val="20"/>
              </w:rPr>
              <w:tab/>
            </w:r>
            <w:r w:rsidRPr="009E3EE0">
              <w:rPr>
                <w:sz w:val="20"/>
                <w:szCs w:val="20"/>
              </w:rPr>
              <w:t>}</w:t>
            </w:r>
            <w:r>
              <w:rPr>
                <w:sz w:val="20"/>
                <w:szCs w:val="20"/>
              </w:rPr>
              <w:br/>
            </w:r>
            <w:r>
              <w:rPr>
                <w:sz w:val="20"/>
                <w:szCs w:val="20"/>
              </w:rPr>
              <w:tab/>
            </w:r>
            <w:r w:rsidRPr="009E3EE0">
              <w:rPr>
                <w:sz w:val="20"/>
                <w:szCs w:val="20"/>
              </w:rPr>
              <w:t>}</w:t>
            </w:r>
            <w:r>
              <w:rPr>
                <w:sz w:val="20"/>
                <w:szCs w:val="20"/>
              </w:rPr>
              <w:br/>
              <w:t>}</w:t>
            </w:r>
          </w:p>
        </w:tc>
      </w:tr>
      <w:tr w:rsidR="004B5B81" w14:paraId="460D8D8A" w14:textId="77777777" w:rsidTr="00777EF5">
        <w:trPr>
          <w:cantSplit/>
          <w:tblHeader w:val="0"/>
        </w:trPr>
        <w:tc>
          <w:tcPr>
            <w:tcW w:w="3047" w:type="dxa"/>
          </w:tcPr>
          <w:p w14:paraId="54041748" w14:textId="77777777" w:rsidR="004B5B81" w:rsidRDefault="007520CF" w:rsidP="00910988">
            <w:pPr>
              <w:spacing w:before="80" w:after="80"/>
              <w:rPr>
                <w:noProof/>
                <w:lang w:val="de-DE" w:eastAsia="de-DE"/>
              </w:rPr>
            </w:pPr>
            <w:r>
              <w:rPr>
                <w:noProof/>
                <w:lang w:val="de-DE" w:eastAsia="de-DE"/>
              </w:rPr>
              <w:drawing>
                <wp:inline distT="0" distB="0" distL="0" distR="0" wp14:anchorId="3D1DFE0E" wp14:editId="42A823C2">
                  <wp:extent cx="1794510" cy="2665730"/>
                  <wp:effectExtent l="1905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1794510" cy="2665730"/>
                          </a:xfrm>
                          <a:prstGeom prst="rect">
                            <a:avLst/>
                          </a:prstGeom>
                          <a:noFill/>
                          <a:ln w="9525">
                            <a:noFill/>
                            <a:miter lim="800000"/>
                            <a:headEnd/>
                            <a:tailEnd/>
                          </a:ln>
                        </pic:spPr>
                      </pic:pic>
                    </a:graphicData>
                  </a:graphic>
                </wp:inline>
              </w:drawing>
            </w:r>
          </w:p>
        </w:tc>
        <w:tc>
          <w:tcPr>
            <w:tcW w:w="6453" w:type="dxa"/>
          </w:tcPr>
          <w:p w14:paraId="3BFDF674" w14:textId="77777777" w:rsidR="004B5B81" w:rsidRPr="00777EF5" w:rsidRDefault="004B5B81" w:rsidP="00910988">
            <w:pPr>
              <w:tabs>
                <w:tab w:val="left" w:pos="315"/>
                <w:tab w:val="left" w:pos="599"/>
                <w:tab w:val="left" w:pos="904"/>
              </w:tabs>
              <w:spacing w:before="80" w:after="80"/>
              <w:rPr>
                <w:sz w:val="20"/>
                <w:szCs w:val="20"/>
              </w:rPr>
            </w:pPr>
            <w:r w:rsidRPr="00777EF5">
              <w:rPr>
                <w:sz w:val="20"/>
                <w:szCs w:val="20"/>
              </w:rPr>
              <w:t>Example from IETF RFC 7223 (https://datatracker.ietf.org/doc/rfc7223/)</w:t>
            </w:r>
          </w:p>
          <w:p w14:paraId="18E49D0E" w14:textId="77777777" w:rsidR="00777EF5" w:rsidRDefault="00777EF5" w:rsidP="00910988">
            <w:pPr>
              <w:spacing w:before="80" w:after="80"/>
              <w:rPr>
                <w:rFonts w:ascii="Courier New" w:hAnsi="Courier New" w:cs="Courier New"/>
                <w:szCs w:val="20"/>
              </w:rPr>
            </w:pPr>
            <w:r w:rsidRPr="00777EF5">
              <w:rPr>
                <w:rFonts w:ascii="Courier New" w:hAnsi="Courier New" w:cs="Courier New"/>
                <w:szCs w:val="20"/>
              </w:rPr>
              <w:t>+--</w:t>
            </w:r>
            <w:proofErr w:type="spellStart"/>
            <w:r w:rsidRPr="00777EF5">
              <w:rPr>
                <w:rFonts w:ascii="Courier New" w:hAnsi="Courier New" w:cs="Courier New"/>
                <w:szCs w:val="20"/>
              </w:rPr>
              <w:t>rw</w:t>
            </w:r>
            <w:proofErr w:type="spellEnd"/>
            <w:r w:rsidRPr="00777EF5">
              <w:rPr>
                <w:rFonts w:ascii="Courier New" w:hAnsi="Courier New" w:cs="Courier New"/>
                <w:szCs w:val="20"/>
              </w:rPr>
              <w:t xml:space="preserve"> interfaces</w:t>
            </w:r>
            <w:r>
              <w:rPr>
                <w:rFonts w:ascii="Courier New" w:hAnsi="Courier New" w:cs="Courier New"/>
                <w:szCs w:val="20"/>
              </w:rPr>
              <w:br/>
            </w:r>
            <w:proofErr w:type="gramStart"/>
            <w:r w:rsidRPr="00777EF5">
              <w:rPr>
                <w:rFonts w:ascii="Courier New" w:hAnsi="Courier New" w:cs="Courier New"/>
                <w:szCs w:val="20"/>
              </w:rPr>
              <w:t>|  +</w:t>
            </w:r>
            <w:proofErr w:type="gramEnd"/>
            <w:r w:rsidRPr="00777EF5">
              <w:rPr>
                <w:rFonts w:ascii="Courier New" w:hAnsi="Courier New" w:cs="Courier New"/>
                <w:szCs w:val="20"/>
              </w:rPr>
              <w:t>--</w:t>
            </w:r>
            <w:proofErr w:type="spellStart"/>
            <w:r w:rsidRPr="00777EF5">
              <w:rPr>
                <w:rFonts w:ascii="Courier New" w:hAnsi="Courier New" w:cs="Courier New"/>
                <w:szCs w:val="20"/>
              </w:rPr>
              <w:t>rw</w:t>
            </w:r>
            <w:proofErr w:type="spellEnd"/>
            <w:r w:rsidRPr="00777EF5">
              <w:rPr>
                <w:rFonts w:ascii="Courier New" w:hAnsi="Courier New" w:cs="Courier New"/>
                <w:szCs w:val="20"/>
              </w:rPr>
              <w:t xml:space="preserve"> interface* [name]</w:t>
            </w:r>
            <w:r>
              <w:rPr>
                <w:rFonts w:ascii="Courier New" w:hAnsi="Courier New" w:cs="Courier New"/>
                <w:szCs w:val="20"/>
              </w:rPr>
              <w:br/>
            </w:r>
            <w:r w:rsidRPr="00777EF5">
              <w:rPr>
                <w:rFonts w:ascii="Courier New" w:hAnsi="Courier New" w:cs="Courier New"/>
                <w:szCs w:val="20"/>
              </w:rPr>
              <w:t>|     +--</w:t>
            </w:r>
            <w:proofErr w:type="spellStart"/>
            <w:r w:rsidRPr="00777EF5">
              <w:rPr>
                <w:rFonts w:ascii="Courier New" w:hAnsi="Courier New" w:cs="Courier New"/>
                <w:szCs w:val="20"/>
              </w:rPr>
              <w:t>rw</w:t>
            </w:r>
            <w:proofErr w:type="spellEnd"/>
            <w:r w:rsidRPr="00777EF5">
              <w:rPr>
                <w:rFonts w:ascii="Courier New" w:hAnsi="Courier New" w:cs="Courier New"/>
                <w:szCs w:val="20"/>
              </w:rPr>
              <w:t xml:space="preserve"> name                        string</w:t>
            </w:r>
            <w:r>
              <w:rPr>
                <w:rFonts w:ascii="Courier New" w:hAnsi="Courier New" w:cs="Courier New"/>
                <w:szCs w:val="20"/>
              </w:rPr>
              <w:br/>
            </w:r>
            <w:r w:rsidRPr="00777EF5">
              <w:rPr>
                <w:rFonts w:ascii="Courier New" w:hAnsi="Courier New" w:cs="Courier New"/>
                <w:szCs w:val="20"/>
              </w:rPr>
              <w:t>|     +--</w:t>
            </w:r>
            <w:proofErr w:type="spellStart"/>
            <w:r w:rsidRPr="00777EF5">
              <w:rPr>
                <w:rFonts w:ascii="Courier New" w:hAnsi="Courier New" w:cs="Courier New"/>
                <w:szCs w:val="20"/>
              </w:rPr>
              <w:t>rw</w:t>
            </w:r>
            <w:proofErr w:type="spellEnd"/>
            <w:r w:rsidRPr="00777EF5">
              <w:rPr>
                <w:rFonts w:ascii="Courier New" w:hAnsi="Courier New" w:cs="Courier New"/>
                <w:szCs w:val="20"/>
              </w:rPr>
              <w:t xml:space="preserve"> description?                string</w:t>
            </w:r>
            <w:r>
              <w:rPr>
                <w:rFonts w:ascii="Courier New" w:hAnsi="Courier New" w:cs="Courier New"/>
                <w:szCs w:val="20"/>
              </w:rPr>
              <w:br/>
            </w:r>
            <w:r w:rsidRPr="00777EF5">
              <w:rPr>
                <w:rFonts w:ascii="Courier New" w:hAnsi="Courier New" w:cs="Courier New"/>
                <w:szCs w:val="20"/>
              </w:rPr>
              <w:t>|     +--</w:t>
            </w:r>
            <w:proofErr w:type="spellStart"/>
            <w:r w:rsidRPr="00777EF5">
              <w:rPr>
                <w:rFonts w:ascii="Courier New" w:hAnsi="Courier New" w:cs="Courier New"/>
                <w:szCs w:val="20"/>
              </w:rPr>
              <w:t>rw</w:t>
            </w:r>
            <w:proofErr w:type="spellEnd"/>
            <w:r w:rsidRPr="00777EF5">
              <w:rPr>
                <w:rFonts w:ascii="Courier New" w:hAnsi="Courier New" w:cs="Courier New"/>
                <w:szCs w:val="20"/>
              </w:rPr>
              <w:t xml:space="preserve"> type                        </w:t>
            </w:r>
            <w:proofErr w:type="spellStart"/>
            <w:r w:rsidRPr="00777EF5">
              <w:rPr>
                <w:rFonts w:ascii="Courier New" w:hAnsi="Courier New" w:cs="Courier New"/>
                <w:szCs w:val="20"/>
              </w:rPr>
              <w:t>identityref</w:t>
            </w:r>
            <w:proofErr w:type="spellEnd"/>
            <w:r>
              <w:rPr>
                <w:rFonts w:ascii="Courier New" w:hAnsi="Courier New" w:cs="Courier New"/>
                <w:szCs w:val="20"/>
              </w:rPr>
              <w:br/>
            </w:r>
            <w:r w:rsidRPr="00777EF5">
              <w:rPr>
                <w:rFonts w:ascii="Courier New" w:hAnsi="Courier New" w:cs="Courier New"/>
                <w:szCs w:val="20"/>
              </w:rPr>
              <w:t>|     +--</w:t>
            </w:r>
            <w:proofErr w:type="spellStart"/>
            <w:r w:rsidRPr="00777EF5">
              <w:rPr>
                <w:rFonts w:ascii="Courier New" w:hAnsi="Courier New" w:cs="Courier New"/>
                <w:szCs w:val="20"/>
              </w:rPr>
              <w:t>rw</w:t>
            </w:r>
            <w:proofErr w:type="spellEnd"/>
            <w:r w:rsidRPr="00777EF5">
              <w:rPr>
                <w:rFonts w:ascii="Courier New" w:hAnsi="Courier New" w:cs="Courier New"/>
                <w:szCs w:val="20"/>
              </w:rPr>
              <w:t xml:space="preserve"> enabled?                    </w:t>
            </w:r>
            <w:r>
              <w:rPr>
                <w:rFonts w:ascii="Courier New" w:hAnsi="Courier New" w:cs="Courier New"/>
                <w:szCs w:val="20"/>
              </w:rPr>
              <w:t>Boolean</w:t>
            </w:r>
            <w:r>
              <w:rPr>
                <w:rFonts w:ascii="Courier New" w:hAnsi="Courier New" w:cs="Courier New"/>
                <w:szCs w:val="20"/>
              </w:rPr>
              <w:br/>
            </w:r>
            <w:r w:rsidRPr="00777EF5">
              <w:rPr>
                <w:rFonts w:ascii="Courier New" w:hAnsi="Courier New" w:cs="Courier New"/>
                <w:szCs w:val="20"/>
              </w:rPr>
              <w:t>|     +--</w:t>
            </w:r>
            <w:proofErr w:type="spellStart"/>
            <w:r w:rsidRPr="00777EF5">
              <w:rPr>
                <w:rFonts w:ascii="Courier New" w:hAnsi="Courier New" w:cs="Courier New"/>
                <w:szCs w:val="20"/>
              </w:rPr>
              <w:t>rw</w:t>
            </w:r>
            <w:proofErr w:type="spellEnd"/>
            <w:r w:rsidRPr="00777EF5">
              <w:rPr>
                <w:rFonts w:ascii="Courier New" w:hAnsi="Courier New" w:cs="Courier New"/>
                <w:szCs w:val="20"/>
              </w:rPr>
              <w:t xml:space="preserve"> link-up-down-trap-enable?   enumeration</w:t>
            </w:r>
            <w:r>
              <w:rPr>
                <w:rFonts w:ascii="Courier New" w:hAnsi="Courier New" w:cs="Courier New"/>
                <w:szCs w:val="20"/>
              </w:rPr>
              <w:br/>
            </w:r>
            <w:r w:rsidRPr="00777EF5">
              <w:rPr>
                <w:rFonts w:ascii="Courier New" w:hAnsi="Courier New" w:cs="Courier New"/>
                <w:szCs w:val="20"/>
              </w:rPr>
              <w:t>+--</w:t>
            </w:r>
            <w:proofErr w:type="spellStart"/>
            <w:r w:rsidRPr="00777EF5">
              <w:rPr>
                <w:rFonts w:ascii="Courier New" w:hAnsi="Courier New" w:cs="Courier New"/>
                <w:szCs w:val="20"/>
              </w:rPr>
              <w:t>ro</w:t>
            </w:r>
            <w:proofErr w:type="spellEnd"/>
            <w:r w:rsidRPr="00777EF5">
              <w:rPr>
                <w:rFonts w:ascii="Courier New" w:hAnsi="Courier New" w:cs="Courier New"/>
                <w:szCs w:val="20"/>
              </w:rPr>
              <w:t xml:space="preserve"> interfaces-state</w:t>
            </w:r>
            <w:r>
              <w:rPr>
                <w:rFonts w:ascii="Courier New" w:hAnsi="Courier New" w:cs="Courier New"/>
                <w:szCs w:val="20"/>
              </w:rPr>
              <w:br/>
            </w:r>
            <w:r w:rsidRPr="00777EF5">
              <w:rPr>
                <w:rFonts w:ascii="Courier New" w:hAnsi="Courier New" w:cs="Courier New"/>
                <w:szCs w:val="20"/>
              </w:rPr>
              <w:t xml:space="preserve">   +--</w:t>
            </w:r>
            <w:proofErr w:type="spellStart"/>
            <w:r w:rsidRPr="00777EF5">
              <w:rPr>
                <w:rFonts w:ascii="Courier New" w:hAnsi="Courier New" w:cs="Courier New"/>
                <w:szCs w:val="20"/>
              </w:rPr>
              <w:t>ro</w:t>
            </w:r>
            <w:proofErr w:type="spellEnd"/>
            <w:r w:rsidRPr="00777EF5">
              <w:rPr>
                <w:rFonts w:ascii="Courier New" w:hAnsi="Courier New" w:cs="Courier New"/>
                <w:szCs w:val="20"/>
              </w:rPr>
              <w:t xml:space="preserve"> interface* [name]</w:t>
            </w:r>
            <w:r>
              <w:rPr>
                <w:rFonts w:ascii="Courier New" w:hAnsi="Courier New" w:cs="Courier New"/>
                <w:szCs w:val="20"/>
              </w:rPr>
              <w:br/>
            </w:r>
            <w:r w:rsidRPr="00777EF5">
              <w:rPr>
                <w:rFonts w:ascii="Courier New" w:hAnsi="Courier New" w:cs="Courier New"/>
                <w:szCs w:val="20"/>
              </w:rPr>
              <w:t xml:space="preserve">      +--</w:t>
            </w:r>
            <w:proofErr w:type="spellStart"/>
            <w:r w:rsidRPr="00777EF5">
              <w:rPr>
                <w:rFonts w:ascii="Courier New" w:hAnsi="Courier New" w:cs="Courier New"/>
                <w:szCs w:val="20"/>
              </w:rPr>
              <w:t>ro</w:t>
            </w:r>
            <w:proofErr w:type="spellEnd"/>
            <w:r w:rsidRPr="00777EF5">
              <w:rPr>
                <w:rFonts w:ascii="Courier New" w:hAnsi="Courier New" w:cs="Courier New"/>
                <w:szCs w:val="20"/>
              </w:rPr>
              <w:t xml:space="preserve"> name               string</w:t>
            </w:r>
            <w:r w:rsidR="00756404">
              <w:rPr>
                <w:rFonts w:ascii="Courier New" w:hAnsi="Courier New" w:cs="Courier New"/>
                <w:szCs w:val="20"/>
              </w:rPr>
              <w:br/>
            </w:r>
            <w:r w:rsidRPr="00777EF5">
              <w:rPr>
                <w:rFonts w:ascii="Courier New" w:hAnsi="Courier New" w:cs="Courier New"/>
                <w:szCs w:val="20"/>
              </w:rPr>
              <w:t xml:space="preserve">      +--</w:t>
            </w:r>
            <w:r w:rsidR="00756404">
              <w:rPr>
                <w:rFonts w:ascii="Courier New" w:hAnsi="Courier New" w:cs="Courier New"/>
                <w:szCs w:val="20"/>
              </w:rPr>
              <w:t xml:space="preserve"> ...</w:t>
            </w:r>
            <w:r w:rsidR="00756404">
              <w:rPr>
                <w:rFonts w:ascii="Courier New" w:hAnsi="Courier New" w:cs="Courier New"/>
                <w:szCs w:val="20"/>
              </w:rPr>
              <w:br/>
            </w:r>
            <w:r w:rsidRPr="00777EF5">
              <w:rPr>
                <w:rFonts w:ascii="Courier New" w:hAnsi="Courier New" w:cs="Courier New"/>
                <w:szCs w:val="20"/>
              </w:rPr>
              <w:t xml:space="preserve">      +--</w:t>
            </w:r>
            <w:proofErr w:type="spellStart"/>
            <w:r w:rsidRPr="00777EF5">
              <w:rPr>
                <w:rFonts w:ascii="Courier New" w:hAnsi="Courier New" w:cs="Courier New"/>
                <w:szCs w:val="20"/>
              </w:rPr>
              <w:t>ro</w:t>
            </w:r>
            <w:proofErr w:type="spellEnd"/>
            <w:r w:rsidRPr="00777EF5">
              <w:rPr>
                <w:rFonts w:ascii="Courier New" w:hAnsi="Courier New" w:cs="Courier New"/>
                <w:szCs w:val="20"/>
              </w:rPr>
              <w:t xml:space="preserve"> higher-layer-if*   interface-state-ref</w:t>
            </w:r>
            <w:r w:rsidR="00756404">
              <w:rPr>
                <w:rFonts w:ascii="Courier New" w:hAnsi="Courier New" w:cs="Courier New"/>
                <w:szCs w:val="20"/>
              </w:rPr>
              <w:br/>
            </w:r>
            <w:r w:rsidRPr="00777EF5">
              <w:rPr>
                <w:rFonts w:ascii="Courier New" w:hAnsi="Courier New" w:cs="Courier New"/>
                <w:szCs w:val="20"/>
              </w:rPr>
              <w:t xml:space="preserve">      +--</w:t>
            </w:r>
            <w:proofErr w:type="spellStart"/>
            <w:r w:rsidRPr="00777EF5">
              <w:rPr>
                <w:rFonts w:ascii="Courier New" w:hAnsi="Courier New" w:cs="Courier New"/>
                <w:szCs w:val="20"/>
              </w:rPr>
              <w:t>ro</w:t>
            </w:r>
            <w:proofErr w:type="spellEnd"/>
            <w:r w:rsidRPr="00777EF5">
              <w:rPr>
                <w:rFonts w:ascii="Courier New" w:hAnsi="Courier New" w:cs="Courier New"/>
                <w:szCs w:val="20"/>
              </w:rPr>
              <w:t xml:space="preserve"> lower-layer-if*    interface-state-ref</w:t>
            </w:r>
            <w:r w:rsidR="00756404">
              <w:rPr>
                <w:rFonts w:ascii="Courier New" w:hAnsi="Courier New" w:cs="Courier New"/>
                <w:szCs w:val="20"/>
              </w:rPr>
              <w:br/>
            </w:r>
            <w:r w:rsidR="00756404" w:rsidRPr="00777EF5">
              <w:rPr>
                <w:rFonts w:ascii="Courier New" w:hAnsi="Courier New" w:cs="Courier New"/>
                <w:szCs w:val="20"/>
              </w:rPr>
              <w:t xml:space="preserve">      +--</w:t>
            </w:r>
            <w:r w:rsidR="00756404">
              <w:rPr>
                <w:rFonts w:ascii="Courier New" w:hAnsi="Courier New" w:cs="Courier New"/>
                <w:szCs w:val="20"/>
              </w:rPr>
              <w:t xml:space="preserve"> ...</w:t>
            </w:r>
          </w:p>
          <w:p w14:paraId="1569DE8E" w14:textId="77777777" w:rsidR="004B5B81" w:rsidRPr="00777EF5" w:rsidRDefault="004B5B81" w:rsidP="00910988">
            <w:pPr>
              <w:tabs>
                <w:tab w:val="left" w:pos="315"/>
                <w:tab w:val="left" w:pos="599"/>
                <w:tab w:val="left" w:pos="904"/>
              </w:tabs>
              <w:spacing w:before="80" w:after="80"/>
              <w:rPr>
                <w:rFonts w:ascii="Courier New" w:hAnsi="Courier New" w:cs="Courier New"/>
                <w:szCs w:val="20"/>
              </w:rPr>
            </w:pPr>
            <w:proofErr w:type="gramStart"/>
            <w:r w:rsidRPr="00777EF5">
              <w:rPr>
                <w:rFonts w:ascii="Courier New" w:hAnsi="Courier New" w:cs="Courier New"/>
                <w:szCs w:val="20"/>
              </w:rPr>
              <w:t>where</w:t>
            </w:r>
            <w:proofErr w:type="gramEnd"/>
          </w:p>
          <w:p w14:paraId="198BB778" w14:textId="77777777" w:rsidR="004B5B81" w:rsidRPr="00777EF5" w:rsidRDefault="005E4B4D" w:rsidP="00910988">
            <w:pPr>
              <w:tabs>
                <w:tab w:val="left" w:pos="315"/>
                <w:tab w:val="left" w:pos="599"/>
                <w:tab w:val="left" w:pos="904"/>
              </w:tabs>
              <w:spacing w:before="80" w:after="80"/>
              <w:rPr>
                <w:rFonts w:ascii="Courier New" w:hAnsi="Courier New" w:cs="Courier New"/>
                <w:szCs w:val="20"/>
              </w:rPr>
            </w:pPr>
            <w:r>
              <w:rPr>
                <w:rFonts w:ascii="Courier New" w:hAnsi="Courier New" w:cs="Courier New"/>
                <w:szCs w:val="20"/>
              </w:rPr>
              <w:t xml:space="preserve">  </w:t>
            </w:r>
            <w:r w:rsidR="004B5B81" w:rsidRPr="00777EF5">
              <w:rPr>
                <w:rFonts w:ascii="Courier New" w:hAnsi="Courier New" w:cs="Courier New"/>
                <w:szCs w:val="20"/>
              </w:rPr>
              <w:t>typedef interface-state-ref {</w:t>
            </w:r>
            <w:r>
              <w:rPr>
                <w:rFonts w:ascii="Courier New" w:hAnsi="Courier New" w:cs="Courier New"/>
                <w:szCs w:val="20"/>
              </w:rPr>
              <w:br/>
            </w:r>
            <w:r w:rsidR="004B5B81" w:rsidRPr="00777EF5">
              <w:rPr>
                <w:rFonts w:ascii="Courier New" w:hAnsi="Courier New" w:cs="Courier New"/>
                <w:szCs w:val="20"/>
              </w:rPr>
              <w:t xml:space="preserve">    type </w:t>
            </w:r>
            <w:proofErr w:type="spellStart"/>
            <w:r w:rsidR="004B5B81" w:rsidRPr="00777EF5">
              <w:rPr>
                <w:rFonts w:ascii="Courier New" w:hAnsi="Courier New" w:cs="Courier New"/>
                <w:szCs w:val="20"/>
              </w:rPr>
              <w:t>leafref</w:t>
            </w:r>
            <w:proofErr w:type="spellEnd"/>
            <w:r w:rsidR="004B5B81" w:rsidRPr="00777EF5">
              <w:rPr>
                <w:rFonts w:ascii="Courier New" w:hAnsi="Courier New" w:cs="Courier New"/>
                <w:szCs w:val="20"/>
              </w:rPr>
              <w:t xml:space="preserve"> {</w:t>
            </w:r>
            <w:r>
              <w:rPr>
                <w:rFonts w:ascii="Courier New" w:hAnsi="Courier New" w:cs="Courier New"/>
                <w:szCs w:val="20"/>
              </w:rPr>
              <w:br/>
            </w:r>
            <w:r w:rsidR="004B5B81" w:rsidRPr="00777EF5">
              <w:rPr>
                <w:rFonts w:ascii="Courier New" w:hAnsi="Courier New" w:cs="Courier New"/>
                <w:szCs w:val="20"/>
              </w:rPr>
              <w:t xml:space="preserve">      path "/</w:t>
            </w:r>
            <w:proofErr w:type="spellStart"/>
            <w:proofErr w:type="gramStart"/>
            <w:r w:rsidR="004B5B81" w:rsidRPr="00777EF5">
              <w:rPr>
                <w:rFonts w:ascii="Courier New" w:hAnsi="Courier New" w:cs="Courier New"/>
                <w:szCs w:val="20"/>
              </w:rPr>
              <w:t>if:interfaces</w:t>
            </w:r>
            <w:proofErr w:type="gramEnd"/>
            <w:r w:rsidR="004B5B81" w:rsidRPr="00777EF5">
              <w:rPr>
                <w:rFonts w:ascii="Courier New" w:hAnsi="Courier New" w:cs="Courier New"/>
                <w:szCs w:val="20"/>
              </w:rPr>
              <w:t>-state</w:t>
            </w:r>
            <w:proofErr w:type="spellEnd"/>
            <w:r w:rsidR="004B5B81" w:rsidRPr="00777EF5">
              <w:rPr>
                <w:rFonts w:ascii="Courier New" w:hAnsi="Courier New" w:cs="Courier New"/>
                <w:szCs w:val="20"/>
              </w:rPr>
              <w:t>/</w:t>
            </w:r>
            <w:proofErr w:type="spellStart"/>
            <w:r w:rsidR="004B5B81" w:rsidRPr="00777EF5">
              <w:rPr>
                <w:rFonts w:ascii="Courier New" w:hAnsi="Courier New" w:cs="Courier New"/>
                <w:szCs w:val="20"/>
              </w:rPr>
              <w:t>if:interface</w:t>
            </w:r>
            <w:proofErr w:type="spellEnd"/>
            <w:r w:rsidR="004B5B81" w:rsidRPr="00777EF5">
              <w:rPr>
                <w:rFonts w:ascii="Courier New" w:hAnsi="Courier New" w:cs="Courier New"/>
                <w:szCs w:val="20"/>
              </w:rPr>
              <w:t>/</w:t>
            </w:r>
            <w:proofErr w:type="spellStart"/>
            <w:r w:rsidR="004B5B81" w:rsidRPr="00777EF5">
              <w:rPr>
                <w:rFonts w:ascii="Courier New" w:hAnsi="Courier New" w:cs="Courier New"/>
                <w:szCs w:val="20"/>
              </w:rPr>
              <w:t>if:name</w:t>
            </w:r>
            <w:proofErr w:type="spellEnd"/>
            <w:r w:rsidR="004B5B81" w:rsidRPr="00777EF5">
              <w:rPr>
                <w:rFonts w:ascii="Courier New" w:hAnsi="Courier New" w:cs="Courier New"/>
                <w:szCs w:val="20"/>
              </w:rPr>
              <w:t>";</w:t>
            </w:r>
            <w:r>
              <w:rPr>
                <w:rFonts w:ascii="Courier New" w:hAnsi="Courier New" w:cs="Courier New"/>
                <w:szCs w:val="20"/>
              </w:rPr>
              <w:br/>
            </w:r>
            <w:r w:rsidR="004B5B81" w:rsidRPr="00777EF5">
              <w:rPr>
                <w:rFonts w:ascii="Courier New" w:hAnsi="Courier New" w:cs="Courier New"/>
                <w:szCs w:val="20"/>
              </w:rPr>
              <w:t xml:space="preserve">    }</w:t>
            </w:r>
            <w:r>
              <w:rPr>
                <w:rFonts w:ascii="Courier New" w:hAnsi="Courier New" w:cs="Courier New"/>
                <w:szCs w:val="20"/>
              </w:rPr>
              <w:br/>
            </w:r>
            <w:r w:rsidR="004B5B81" w:rsidRPr="00777EF5">
              <w:rPr>
                <w:rFonts w:ascii="Courier New" w:hAnsi="Courier New" w:cs="Courier New"/>
                <w:szCs w:val="20"/>
              </w:rPr>
              <w:t xml:space="preserve">    description</w:t>
            </w:r>
            <w:r>
              <w:rPr>
                <w:rFonts w:ascii="Courier New" w:hAnsi="Courier New" w:cs="Courier New"/>
                <w:szCs w:val="20"/>
              </w:rPr>
              <w:br/>
            </w:r>
            <w:r w:rsidR="004B5B81" w:rsidRPr="00777EF5">
              <w:rPr>
                <w:rFonts w:ascii="Courier New" w:hAnsi="Courier New" w:cs="Courier New"/>
                <w:szCs w:val="20"/>
              </w:rPr>
              <w:t xml:space="preserve">      "This type is used by data models that need to</w:t>
            </w:r>
            <w:r>
              <w:rPr>
                <w:rFonts w:ascii="Courier New" w:hAnsi="Courier New" w:cs="Courier New"/>
                <w:szCs w:val="20"/>
              </w:rPr>
              <w:br/>
              <w:t xml:space="preserve">      </w:t>
            </w:r>
            <w:r w:rsidR="004B5B81" w:rsidRPr="00777EF5">
              <w:rPr>
                <w:rFonts w:ascii="Courier New" w:hAnsi="Courier New" w:cs="Courier New"/>
                <w:szCs w:val="20"/>
              </w:rPr>
              <w:t xml:space="preserve"> reference</w:t>
            </w:r>
            <w:r>
              <w:rPr>
                <w:rFonts w:ascii="Courier New" w:hAnsi="Courier New" w:cs="Courier New"/>
                <w:szCs w:val="20"/>
              </w:rPr>
              <w:t xml:space="preserve"> </w:t>
            </w:r>
            <w:r w:rsidR="004B5B81" w:rsidRPr="00777EF5">
              <w:rPr>
                <w:rFonts w:ascii="Courier New" w:hAnsi="Courier New" w:cs="Courier New"/>
                <w:szCs w:val="20"/>
              </w:rPr>
              <w:t>the operationally present interfaces.";</w:t>
            </w:r>
            <w:r>
              <w:rPr>
                <w:rFonts w:ascii="Courier New" w:hAnsi="Courier New" w:cs="Courier New"/>
                <w:szCs w:val="20"/>
              </w:rPr>
              <w:br/>
            </w:r>
            <w:r w:rsidR="004B5B81" w:rsidRPr="00777EF5">
              <w:rPr>
                <w:rFonts w:ascii="Courier New" w:hAnsi="Courier New" w:cs="Courier New"/>
                <w:szCs w:val="20"/>
              </w:rPr>
              <w:t xml:space="preserve">  }</w:t>
            </w:r>
          </w:p>
          <w:p w14:paraId="200A2DD1" w14:textId="77777777" w:rsidR="004B5B81" w:rsidRPr="00777EF5" w:rsidRDefault="004B5B81" w:rsidP="00910988">
            <w:pPr>
              <w:tabs>
                <w:tab w:val="left" w:pos="315"/>
                <w:tab w:val="left" w:pos="599"/>
                <w:tab w:val="left" w:pos="904"/>
              </w:tabs>
              <w:spacing w:before="80" w:after="80"/>
              <w:rPr>
                <w:rFonts w:ascii="Courier New" w:hAnsi="Courier New" w:cs="Courier New"/>
                <w:szCs w:val="20"/>
              </w:rPr>
            </w:pPr>
            <w:r w:rsidRPr="00777EF5">
              <w:rPr>
                <w:rFonts w:ascii="Courier New" w:hAnsi="Courier New" w:cs="Courier New"/>
                <w:szCs w:val="20"/>
              </w:rPr>
              <w:t xml:space="preserve">  leaf-list higher-layer-if {</w:t>
            </w:r>
            <w:r w:rsidR="005E4B4D">
              <w:rPr>
                <w:rFonts w:ascii="Courier New" w:hAnsi="Courier New" w:cs="Courier New"/>
                <w:szCs w:val="20"/>
              </w:rPr>
              <w:br/>
            </w:r>
            <w:r w:rsidRPr="00777EF5">
              <w:rPr>
                <w:rFonts w:ascii="Courier New" w:hAnsi="Courier New" w:cs="Courier New"/>
                <w:szCs w:val="20"/>
              </w:rPr>
              <w:t xml:space="preserve">    type interface-state-ref;</w:t>
            </w:r>
            <w:r w:rsidR="005E4B4D">
              <w:rPr>
                <w:rFonts w:ascii="Courier New" w:hAnsi="Courier New" w:cs="Courier New"/>
                <w:szCs w:val="20"/>
              </w:rPr>
              <w:br/>
            </w:r>
            <w:r w:rsidRPr="00777EF5">
              <w:rPr>
                <w:rFonts w:ascii="Courier New" w:hAnsi="Courier New" w:cs="Courier New"/>
                <w:szCs w:val="20"/>
              </w:rPr>
              <w:t xml:space="preserve">    description</w:t>
            </w:r>
            <w:r w:rsidR="005E4B4D">
              <w:rPr>
                <w:rFonts w:ascii="Courier New" w:hAnsi="Courier New" w:cs="Courier New"/>
                <w:szCs w:val="20"/>
              </w:rPr>
              <w:br/>
            </w:r>
            <w:r w:rsidRPr="00777EF5">
              <w:rPr>
                <w:rFonts w:ascii="Courier New" w:hAnsi="Courier New" w:cs="Courier New"/>
                <w:szCs w:val="20"/>
              </w:rPr>
              <w:t xml:space="preserve">      "A list of references to interfaces layered </w:t>
            </w:r>
            <w:r w:rsidR="005E4B4D">
              <w:rPr>
                <w:rFonts w:ascii="Courier New" w:hAnsi="Courier New" w:cs="Courier New"/>
                <w:szCs w:val="20"/>
              </w:rPr>
              <w:t>on</w:t>
            </w:r>
            <w:r w:rsidR="00D67A34">
              <w:rPr>
                <w:rFonts w:ascii="Courier New" w:hAnsi="Courier New" w:cs="Courier New"/>
                <w:szCs w:val="20"/>
              </w:rPr>
              <w:t xml:space="preserve"> </w:t>
            </w:r>
            <w:r w:rsidRPr="00777EF5">
              <w:rPr>
                <w:rFonts w:ascii="Courier New" w:hAnsi="Courier New" w:cs="Courier New"/>
                <w:szCs w:val="20"/>
              </w:rPr>
              <w:t>top</w:t>
            </w:r>
            <w:r w:rsidR="00D67A34">
              <w:rPr>
                <w:rFonts w:ascii="Courier New" w:hAnsi="Courier New" w:cs="Courier New"/>
                <w:szCs w:val="20"/>
              </w:rPr>
              <w:br/>
              <w:t xml:space="preserve">      </w:t>
            </w:r>
            <w:r w:rsidRPr="00777EF5">
              <w:rPr>
                <w:rFonts w:ascii="Courier New" w:hAnsi="Courier New" w:cs="Courier New"/>
                <w:szCs w:val="20"/>
              </w:rPr>
              <w:t xml:space="preserve"> of this interface.";</w:t>
            </w:r>
            <w:r w:rsidR="005E4B4D">
              <w:rPr>
                <w:rFonts w:ascii="Courier New" w:hAnsi="Courier New" w:cs="Courier New"/>
                <w:szCs w:val="20"/>
              </w:rPr>
              <w:br/>
            </w:r>
            <w:r w:rsidRPr="00777EF5">
              <w:rPr>
                <w:rFonts w:ascii="Courier New" w:hAnsi="Courier New" w:cs="Courier New"/>
                <w:szCs w:val="20"/>
              </w:rPr>
              <w:t xml:space="preserve">    reference</w:t>
            </w:r>
            <w:r w:rsidR="005E4B4D">
              <w:rPr>
                <w:rFonts w:ascii="Courier New" w:hAnsi="Courier New" w:cs="Courier New"/>
                <w:szCs w:val="20"/>
              </w:rPr>
              <w:br/>
            </w:r>
            <w:r w:rsidRPr="00777EF5">
              <w:rPr>
                <w:rFonts w:ascii="Courier New" w:hAnsi="Courier New" w:cs="Courier New"/>
                <w:szCs w:val="20"/>
              </w:rPr>
              <w:t xml:space="preserve">      "RFC 2863: The Interfaces Group MIB - </w:t>
            </w:r>
            <w:r w:rsidR="005E4B4D">
              <w:rPr>
                <w:rFonts w:ascii="Courier New" w:hAnsi="Courier New" w:cs="Courier New"/>
                <w:szCs w:val="20"/>
              </w:rPr>
              <w:br/>
              <w:t xml:space="preserve">       </w:t>
            </w:r>
            <w:proofErr w:type="spellStart"/>
            <w:r w:rsidRPr="00777EF5">
              <w:rPr>
                <w:rFonts w:ascii="Courier New" w:hAnsi="Courier New" w:cs="Courier New"/>
                <w:szCs w:val="20"/>
              </w:rPr>
              <w:t>fStackTable</w:t>
            </w:r>
            <w:proofErr w:type="spellEnd"/>
            <w:r w:rsidRPr="00777EF5">
              <w:rPr>
                <w:rFonts w:ascii="Courier New" w:hAnsi="Courier New" w:cs="Courier New"/>
                <w:szCs w:val="20"/>
              </w:rPr>
              <w:t>";</w:t>
            </w:r>
            <w:r w:rsidR="005E4B4D">
              <w:rPr>
                <w:rFonts w:ascii="Courier New" w:hAnsi="Courier New" w:cs="Courier New"/>
                <w:szCs w:val="20"/>
              </w:rPr>
              <w:br/>
            </w:r>
            <w:r w:rsidRPr="00777EF5">
              <w:rPr>
                <w:rFonts w:ascii="Courier New" w:hAnsi="Courier New" w:cs="Courier New"/>
                <w:szCs w:val="20"/>
              </w:rPr>
              <w:t xml:space="preserve">  }</w:t>
            </w:r>
          </w:p>
          <w:p w14:paraId="418C7FBF" w14:textId="77777777" w:rsidR="004B5B81" w:rsidRPr="00777EF5" w:rsidRDefault="004B5B81" w:rsidP="00910988">
            <w:pPr>
              <w:tabs>
                <w:tab w:val="left" w:pos="315"/>
                <w:tab w:val="left" w:pos="599"/>
                <w:tab w:val="left" w:pos="904"/>
              </w:tabs>
              <w:spacing w:before="80" w:after="80"/>
              <w:rPr>
                <w:rFonts w:ascii="Courier New" w:hAnsi="Courier New" w:cs="Courier New"/>
                <w:szCs w:val="20"/>
              </w:rPr>
            </w:pPr>
            <w:r w:rsidRPr="00777EF5">
              <w:rPr>
                <w:rFonts w:ascii="Courier New" w:hAnsi="Courier New" w:cs="Courier New"/>
                <w:szCs w:val="20"/>
              </w:rPr>
              <w:t xml:space="preserve"> </w:t>
            </w:r>
            <w:r w:rsidR="005E4B4D">
              <w:rPr>
                <w:rFonts w:ascii="Courier New" w:hAnsi="Courier New" w:cs="Courier New"/>
                <w:szCs w:val="20"/>
              </w:rPr>
              <w:t xml:space="preserve"> </w:t>
            </w:r>
            <w:r w:rsidRPr="00777EF5">
              <w:rPr>
                <w:rFonts w:ascii="Courier New" w:hAnsi="Courier New" w:cs="Courier New"/>
                <w:szCs w:val="20"/>
              </w:rPr>
              <w:t>leaf-list lower-layer-if {</w:t>
            </w:r>
            <w:r w:rsidR="005E4B4D">
              <w:rPr>
                <w:rFonts w:ascii="Courier New" w:hAnsi="Courier New" w:cs="Courier New"/>
                <w:szCs w:val="20"/>
              </w:rPr>
              <w:br/>
            </w:r>
            <w:r w:rsidRPr="00777EF5">
              <w:rPr>
                <w:rFonts w:ascii="Courier New" w:hAnsi="Courier New" w:cs="Courier New"/>
                <w:szCs w:val="20"/>
              </w:rPr>
              <w:t xml:space="preserve">    type interface-state-ref;</w:t>
            </w:r>
            <w:r w:rsidR="005E4B4D">
              <w:rPr>
                <w:rFonts w:ascii="Courier New" w:hAnsi="Courier New" w:cs="Courier New"/>
                <w:szCs w:val="20"/>
              </w:rPr>
              <w:br/>
            </w:r>
            <w:r w:rsidRPr="00777EF5">
              <w:rPr>
                <w:rFonts w:ascii="Courier New" w:hAnsi="Courier New" w:cs="Courier New"/>
                <w:szCs w:val="20"/>
              </w:rPr>
              <w:t xml:space="preserve">    description</w:t>
            </w:r>
            <w:r w:rsidR="005E4B4D">
              <w:rPr>
                <w:rFonts w:ascii="Courier New" w:hAnsi="Courier New" w:cs="Courier New"/>
                <w:szCs w:val="20"/>
              </w:rPr>
              <w:br/>
            </w:r>
            <w:r w:rsidRPr="00777EF5">
              <w:rPr>
                <w:rFonts w:ascii="Courier New" w:hAnsi="Courier New" w:cs="Courier New"/>
                <w:szCs w:val="20"/>
              </w:rPr>
              <w:t xml:space="preserve">      "A list of references to interfaces layered </w:t>
            </w:r>
            <w:r w:rsidR="005E4B4D">
              <w:rPr>
                <w:rFonts w:ascii="Courier New" w:hAnsi="Courier New" w:cs="Courier New"/>
                <w:szCs w:val="20"/>
              </w:rPr>
              <w:br/>
              <w:t xml:space="preserve">       </w:t>
            </w:r>
            <w:r w:rsidRPr="00777EF5">
              <w:rPr>
                <w:rFonts w:ascii="Courier New" w:hAnsi="Courier New" w:cs="Courier New"/>
                <w:szCs w:val="20"/>
              </w:rPr>
              <w:t>underneath this interface.";</w:t>
            </w:r>
            <w:r w:rsidR="005E4B4D">
              <w:rPr>
                <w:rFonts w:ascii="Courier New" w:hAnsi="Courier New" w:cs="Courier New"/>
                <w:szCs w:val="20"/>
              </w:rPr>
              <w:br/>
            </w:r>
            <w:r w:rsidRPr="00777EF5">
              <w:rPr>
                <w:rFonts w:ascii="Courier New" w:hAnsi="Courier New" w:cs="Courier New"/>
                <w:szCs w:val="20"/>
              </w:rPr>
              <w:t xml:space="preserve">    reference</w:t>
            </w:r>
            <w:r w:rsidR="005E4B4D">
              <w:rPr>
                <w:rFonts w:ascii="Courier New" w:hAnsi="Courier New" w:cs="Courier New"/>
                <w:szCs w:val="20"/>
              </w:rPr>
              <w:br/>
            </w:r>
            <w:r w:rsidRPr="00777EF5">
              <w:rPr>
                <w:rFonts w:ascii="Courier New" w:hAnsi="Courier New" w:cs="Courier New"/>
                <w:szCs w:val="20"/>
              </w:rPr>
              <w:t xml:space="preserve">      "RFC 2863: The Interfaces Group MIB - </w:t>
            </w:r>
            <w:r w:rsidR="005E4B4D">
              <w:rPr>
                <w:rFonts w:ascii="Courier New" w:hAnsi="Courier New" w:cs="Courier New"/>
                <w:szCs w:val="20"/>
              </w:rPr>
              <w:br/>
              <w:t xml:space="preserve">       </w:t>
            </w:r>
            <w:proofErr w:type="spellStart"/>
            <w:r w:rsidRPr="00777EF5">
              <w:rPr>
                <w:rFonts w:ascii="Courier New" w:hAnsi="Courier New" w:cs="Courier New"/>
                <w:szCs w:val="20"/>
              </w:rPr>
              <w:t>ifStackTable</w:t>
            </w:r>
            <w:proofErr w:type="spellEnd"/>
            <w:r w:rsidRPr="00777EF5">
              <w:rPr>
                <w:rFonts w:ascii="Courier New" w:hAnsi="Courier New" w:cs="Courier New"/>
                <w:szCs w:val="20"/>
              </w:rPr>
              <w:t>";</w:t>
            </w:r>
            <w:r w:rsidR="005E4B4D">
              <w:rPr>
                <w:rFonts w:ascii="Courier New" w:hAnsi="Courier New" w:cs="Courier New"/>
                <w:szCs w:val="20"/>
              </w:rPr>
              <w:br/>
              <w:t xml:space="preserve">  }</w:t>
            </w:r>
          </w:p>
        </w:tc>
      </w:tr>
    </w:tbl>
    <w:p w14:paraId="10FBC818" w14:textId="77777777" w:rsidR="009E3EE0" w:rsidRPr="00AD26A3" w:rsidRDefault="009E3EE0" w:rsidP="00143ED1">
      <w:pPr>
        <w:rPr>
          <w:szCs w:val="24"/>
        </w:rPr>
      </w:pPr>
    </w:p>
    <w:p w14:paraId="2637F5D8" w14:textId="77777777" w:rsidR="006632BA" w:rsidRDefault="006632BA" w:rsidP="009B6F01">
      <w:pPr>
        <w:pStyle w:val="berschrift2"/>
      </w:pPr>
      <w:bookmarkStart w:id="957" w:name="_Ref427242793"/>
      <w:bookmarkStart w:id="958" w:name="_Toc516067391"/>
      <w:bookmarkStart w:id="959" w:name="_Toc531166612"/>
      <w:r>
        <w:lastRenderedPageBreak/>
        <w:t xml:space="preserve">UML Conditional </w:t>
      </w:r>
      <w:proofErr w:type="spellStart"/>
      <w:r>
        <w:t>Pacs</w:t>
      </w:r>
      <w:bookmarkEnd w:id="952"/>
      <w:bookmarkEnd w:id="957"/>
      <w:bookmarkEnd w:id="958"/>
      <w:bookmarkEnd w:id="959"/>
      <w:proofErr w:type="spellEnd"/>
    </w:p>
    <w:p w14:paraId="4BDF30FE" w14:textId="77777777" w:rsidR="00BC6A5B" w:rsidRPr="00AD26A3" w:rsidRDefault="00BC6A5B" w:rsidP="00BC6A5B">
      <w:pPr>
        <w:rPr>
          <w:szCs w:val="24"/>
        </w:rPr>
      </w:pPr>
      <w:r w:rsidRPr="00AD26A3">
        <w:rPr>
          <w:szCs w:val="24"/>
        </w:rPr>
        <w:t xml:space="preserve">UML conditional </w:t>
      </w:r>
      <w:proofErr w:type="spellStart"/>
      <w:r w:rsidRPr="00AD26A3">
        <w:rPr>
          <w:szCs w:val="24"/>
        </w:rPr>
        <w:t>Pacs</w:t>
      </w:r>
      <w:proofErr w:type="spellEnd"/>
      <w:r w:rsidRPr="00AD26A3">
        <w:rPr>
          <w:szCs w:val="24"/>
        </w:rPr>
        <w:t xml:space="preserve"> are abstract classes used to group attributes which are associated to the containing class under certain conditions. The abstract “attribute containers” are mapped to container statements. The condition is mapped to the “presence” property of the container statement.</w:t>
      </w:r>
    </w:p>
    <w:p w14:paraId="4C674BBA" w14:textId="77777777" w:rsidR="00BC010F" w:rsidRPr="00AD26A3" w:rsidRDefault="0006523A" w:rsidP="006632BA">
      <w:pPr>
        <w:rPr>
          <w:szCs w:val="24"/>
        </w:rPr>
      </w:pPr>
      <w:r w:rsidRPr="00AD26A3">
        <w:rPr>
          <w:szCs w:val="24"/>
        </w:rPr>
        <w:t xml:space="preserve">Note: </w:t>
      </w:r>
      <w:r w:rsidR="00BC010F" w:rsidRPr="00AD26A3">
        <w:rPr>
          <w:szCs w:val="24"/>
        </w:rPr>
        <w:t xml:space="preserve">An example of this usage is given in </w:t>
      </w:r>
      <w:r w:rsidR="0051476E" w:rsidRPr="00AD26A3">
        <w:rPr>
          <w:szCs w:val="24"/>
        </w:rPr>
        <w:t xml:space="preserve">the </w:t>
      </w:r>
      <w:r w:rsidRPr="00AD26A3">
        <w:rPr>
          <w:szCs w:val="24"/>
        </w:rPr>
        <w:t>“</w:t>
      </w:r>
      <w:r w:rsidR="00BC010F" w:rsidRPr="00AD26A3">
        <w:rPr>
          <w:szCs w:val="24"/>
        </w:rPr>
        <w:t>Data nodes for the operational state of IP on interfaces."</w:t>
      </w:r>
      <w:r w:rsidR="0051476E" w:rsidRPr="00AD26A3">
        <w:rPr>
          <w:szCs w:val="24"/>
        </w:rPr>
        <w:t xml:space="preserve"> within </w:t>
      </w:r>
      <w:proofErr w:type="spellStart"/>
      <w:r w:rsidR="0051476E" w:rsidRPr="00AD26A3">
        <w:rPr>
          <w:szCs w:val="24"/>
        </w:rPr>
        <w:t>ietf-</w:t>
      </w:r>
      <w:proofErr w:type="gramStart"/>
      <w:r w:rsidR="0051476E" w:rsidRPr="00AD26A3">
        <w:rPr>
          <w:szCs w:val="24"/>
        </w:rPr>
        <w:t>ip.yang</w:t>
      </w:r>
      <w:proofErr w:type="spellEnd"/>
      <w:proofErr w:type="gramEnd"/>
      <w:r w:rsidR="0051476E" w:rsidRPr="00AD26A3">
        <w:rPr>
          <w:szCs w:val="24"/>
        </w:rPr>
        <w:t xml:space="preserve"> (RFC 7277)</w:t>
      </w:r>
      <w:r w:rsidR="00BC010F" w:rsidRPr="00AD26A3">
        <w:rPr>
          <w:szCs w:val="24"/>
        </w:rPr>
        <w:t>.</w:t>
      </w:r>
    </w:p>
    <w:p w14:paraId="31D0F50A" w14:textId="77777777" w:rsidR="004A218B" w:rsidRPr="00AD26A3" w:rsidRDefault="004A218B" w:rsidP="004A218B">
      <w:pPr>
        <w:rPr>
          <w:szCs w:val="24"/>
        </w:rPr>
      </w:pPr>
    </w:p>
    <w:p w14:paraId="38554BA3" w14:textId="4D39FA96" w:rsidR="004A218B" w:rsidRDefault="004A218B" w:rsidP="008759DF">
      <w:pPr>
        <w:pStyle w:val="TableCaption"/>
      </w:pPr>
      <w:bookmarkStart w:id="960" w:name="_Toc516067347"/>
      <w:bookmarkStart w:id="961" w:name="_Toc531166672"/>
      <w:r>
        <w:t xml:space="preserve">Table </w:t>
      </w:r>
      <w:r w:rsidR="00991E2B">
        <w:fldChar w:fldCharType="begin"/>
      </w:r>
      <w:r>
        <w:instrText xml:space="preserve"> STYLEREF 1 \s </w:instrText>
      </w:r>
      <w:r w:rsidR="00991E2B">
        <w:fldChar w:fldCharType="separate"/>
      </w:r>
      <w:r w:rsidR="00261E05">
        <w:rPr>
          <w:noProof/>
        </w:rPr>
        <w:t>6</w:t>
      </w:r>
      <w:r w:rsidR="00991E2B">
        <w:fldChar w:fldCharType="end"/>
      </w:r>
      <w:r>
        <w:t>.</w:t>
      </w:r>
      <w:r w:rsidR="00991E2B">
        <w:fldChar w:fldCharType="begin"/>
      </w:r>
      <w:r>
        <w:instrText xml:space="preserve"> SEQ Table \* ARABIC \s 1 </w:instrText>
      </w:r>
      <w:r w:rsidR="00991E2B">
        <w:fldChar w:fldCharType="separate"/>
      </w:r>
      <w:r w:rsidR="00261E05">
        <w:rPr>
          <w:noProof/>
        </w:rPr>
        <w:t>2</w:t>
      </w:r>
      <w:r w:rsidR="00991E2B">
        <w:fldChar w:fldCharType="end"/>
      </w:r>
      <w:r>
        <w:t>: Mapping of Conditional Packages</w:t>
      </w:r>
      <w:bookmarkEnd w:id="960"/>
      <w:bookmarkEnd w:id="961"/>
    </w:p>
    <w:tbl>
      <w:tblPr>
        <w:tblStyle w:val="Tabellenraster"/>
        <w:tblW w:w="0" w:type="auto"/>
        <w:tblLayout w:type="fixed"/>
        <w:tblLook w:val="04A0" w:firstRow="1" w:lastRow="0" w:firstColumn="1" w:lastColumn="0" w:noHBand="0" w:noVBand="1"/>
      </w:tblPr>
      <w:tblGrid>
        <w:gridCol w:w="5031"/>
        <w:gridCol w:w="4467"/>
      </w:tblGrid>
      <w:tr w:rsidR="00A12D5F" w:rsidRPr="007652A2" w14:paraId="407B8F7B" w14:textId="77777777" w:rsidTr="00B675CC">
        <w:tc>
          <w:tcPr>
            <w:tcW w:w="5031" w:type="dxa"/>
          </w:tcPr>
          <w:p w14:paraId="3B437F3C" w14:textId="77777777" w:rsidR="00A12D5F" w:rsidRPr="007652A2" w:rsidRDefault="0078356F" w:rsidP="00910988">
            <w:pPr>
              <w:spacing w:before="80" w:after="80"/>
            </w:pPr>
            <w:r>
              <w:rPr>
                <w:noProof/>
                <w:lang w:val="de-DE" w:eastAsia="de-DE"/>
              </w:rPr>
              <w:drawing>
                <wp:inline distT="0" distB="0" distL="0" distR="0" wp14:anchorId="4770A257" wp14:editId="4710CDC7">
                  <wp:extent cx="3042259" cy="1381962"/>
                  <wp:effectExtent l="19050" t="0" r="5741"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srcRect/>
                          <a:stretch>
                            <a:fillRect/>
                          </a:stretch>
                        </pic:blipFill>
                        <pic:spPr bwMode="auto">
                          <a:xfrm>
                            <a:off x="0" y="0"/>
                            <a:ext cx="3046090" cy="1383702"/>
                          </a:xfrm>
                          <a:prstGeom prst="rect">
                            <a:avLst/>
                          </a:prstGeom>
                          <a:noFill/>
                          <a:ln w="9525">
                            <a:noFill/>
                            <a:miter lim="800000"/>
                            <a:headEnd/>
                            <a:tailEnd/>
                          </a:ln>
                        </pic:spPr>
                      </pic:pic>
                    </a:graphicData>
                  </a:graphic>
                </wp:inline>
              </w:drawing>
            </w:r>
          </w:p>
        </w:tc>
        <w:tc>
          <w:tcPr>
            <w:tcW w:w="4467" w:type="dxa"/>
          </w:tcPr>
          <w:p w14:paraId="27750487" w14:textId="622567AE" w:rsidR="0079513A" w:rsidRDefault="0079513A" w:rsidP="00910988">
            <w:pPr>
              <w:tabs>
                <w:tab w:val="left" w:pos="273"/>
                <w:tab w:val="left" w:pos="544"/>
                <w:tab w:val="left" w:pos="789"/>
              </w:tabs>
              <w:spacing w:before="80" w:after="80"/>
              <w:rPr>
                <w:szCs w:val="20"/>
              </w:rPr>
            </w:pPr>
            <w:r>
              <w:rPr>
                <w:szCs w:val="20"/>
              </w:rPr>
              <w:t>grouping</w:t>
            </w:r>
            <w:r w:rsidR="0028667D" w:rsidRPr="007652A2">
              <w:rPr>
                <w:szCs w:val="20"/>
              </w:rPr>
              <w:t xml:space="preserve"> </w:t>
            </w:r>
            <w:r w:rsidR="00763291">
              <w:rPr>
                <w:szCs w:val="20"/>
              </w:rPr>
              <w:t>c</w:t>
            </w:r>
            <w:r w:rsidR="0028667D" w:rsidRPr="007652A2">
              <w:rPr>
                <w:szCs w:val="20"/>
              </w:rPr>
              <w:t>lass</w:t>
            </w:r>
            <w:r w:rsidR="00763291">
              <w:rPr>
                <w:szCs w:val="20"/>
              </w:rPr>
              <w:t>-e</w:t>
            </w:r>
            <w:r w:rsidR="0028667D" w:rsidRPr="007652A2">
              <w:rPr>
                <w:szCs w:val="20"/>
              </w:rPr>
              <w:t xml:space="preserve"> {</w:t>
            </w:r>
            <w:r w:rsidR="0028667D" w:rsidRPr="007652A2">
              <w:rPr>
                <w:szCs w:val="20"/>
              </w:rPr>
              <w:br/>
            </w:r>
            <w:r w:rsidRPr="007652A2">
              <w:rPr>
                <w:szCs w:val="20"/>
              </w:rPr>
              <w:tab/>
              <w:t>…</w:t>
            </w:r>
            <w:r w:rsidRPr="007652A2">
              <w:rPr>
                <w:szCs w:val="20"/>
              </w:rPr>
              <w:br/>
            </w:r>
            <w:r w:rsidR="0028667D" w:rsidRPr="007652A2">
              <w:rPr>
                <w:szCs w:val="20"/>
              </w:rPr>
              <w:tab/>
              <w:t>leaf object</w:t>
            </w:r>
            <w:r w:rsidR="00763291">
              <w:rPr>
                <w:szCs w:val="20"/>
              </w:rPr>
              <w:t>-i</w:t>
            </w:r>
            <w:r w:rsidR="0028667D" w:rsidRPr="007652A2">
              <w:rPr>
                <w:szCs w:val="20"/>
              </w:rPr>
              <w:t>dentifier {</w:t>
            </w:r>
            <w:r w:rsidR="0028667D" w:rsidRPr="007652A2">
              <w:rPr>
                <w:szCs w:val="20"/>
              </w:rPr>
              <w:br/>
            </w:r>
            <w:r w:rsidR="0028667D" w:rsidRPr="007652A2">
              <w:rPr>
                <w:szCs w:val="20"/>
              </w:rPr>
              <w:tab/>
            </w:r>
            <w:r w:rsidR="0028667D" w:rsidRPr="007652A2">
              <w:rPr>
                <w:szCs w:val="20"/>
              </w:rPr>
              <w:tab/>
              <w:t>type string;</w:t>
            </w:r>
            <w:r w:rsidR="0028667D" w:rsidRPr="007652A2">
              <w:rPr>
                <w:szCs w:val="20"/>
              </w:rPr>
              <w:br/>
            </w:r>
            <w:r w:rsidR="0028667D" w:rsidRPr="007652A2">
              <w:rPr>
                <w:szCs w:val="20"/>
              </w:rPr>
              <w:tab/>
              <w:t>}</w:t>
            </w:r>
            <w:r>
              <w:rPr>
                <w:szCs w:val="20"/>
              </w:rPr>
              <w:br/>
            </w:r>
            <w:r w:rsidR="0028667D" w:rsidRPr="007652A2">
              <w:rPr>
                <w:szCs w:val="20"/>
              </w:rPr>
              <w:tab/>
              <w:t>leaf attribute</w:t>
            </w:r>
            <w:r w:rsidR="00065BC8">
              <w:rPr>
                <w:szCs w:val="20"/>
              </w:rPr>
              <w:t>-</w:t>
            </w:r>
            <w:r w:rsidR="0028667D" w:rsidRPr="007652A2">
              <w:rPr>
                <w:szCs w:val="20"/>
              </w:rPr>
              <w:t>2 {</w:t>
            </w:r>
            <w:r w:rsidR="0028667D" w:rsidRPr="007652A2">
              <w:rPr>
                <w:szCs w:val="20"/>
              </w:rPr>
              <w:br/>
            </w:r>
            <w:r w:rsidR="0028667D" w:rsidRPr="007652A2">
              <w:rPr>
                <w:szCs w:val="20"/>
              </w:rPr>
              <w:tab/>
            </w:r>
            <w:r w:rsidR="0028667D" w:rsidRPr="007652A2">
              <w:rPr>
                <w:szCs w:val="20"/>
              </w:rPr>
              <w:tab/>
              <w:t>…</w:t>
            </w:r>
            <w:r w:rsidR="0028667D" w:rsidRPr="007652A2">
              <w:rPr>
                <w:szCs w:val="20"/>
              </w:rPr>
              <w:br/>
            </w:r>
            <w:r w:rsidR="0028667D" w:rsidRPr="007652A2">
              <w:rPr>
                <w:szCs w:val="20"/>
              </w:rPr>
              <w:tab/>
              <w:t>}</w:t>
            </w:r>
          </w:p>
          <w:p w14:paraId="4F3B7FD1" w14:textId="7F19A761" w:rsidR="0079513A" w:rsidRPr="000B6290" w:rsidRDefault="0079513A" w:rsidP="00910988">
            <w:pPr>
              <w:tabs>
                <w:tab w:val="left" w:pos="273"/>
                <w:tab w:val="left" w:pos="544"/>
                <w:tab w:val="left" w:pos="789"/>
              </w:tabs>
              <w:spacing w:before="80" w:after="80"/>
              <w:rPr>
                <w:color w:val="9FA418" w:themeColor="accent2" w:themeShade="BF"/>
                <w:szCs w:val="20"/>
              </w:rPr>
            </w:pPr>
            <w:r w:rsidRPr="000B6290">
              <w:rPr>
                <w:color w:val="9FA418" w:themeColor="accent2" w:themeShade="BF"/>
                <w:szCs w:val="20"/>
              </w:rPr>
              <w:t>grouping</w:t>
            </w:r>
            <w:r w:rsidR="0028667D" w:rsidRPr="000B6290">
              <w:rPr>
                <w:color w:val="9FA418" w:themeColor="accent2" w:themeShade="BF"/>
                <w:szCs w:val="20"/>
              </w:rPr>
              <w:t xml:space="preserve"> </w:t>
            </w:r>
            <w:r w:rsidR="00763291">
              <w:rPr>
                <w:color w:val="9FA418" w:themeColor="accent2" w:themeShade="BF"/>
                <w:szCs w:val="20"/>
              </w:rPr>
              <w:t>c</w:t>
            </w:r>
            <w:r w:rsidR="0028667D" w:rsidRPr="000B6290">
              <w:rPr>
                <w:color w:val="9FA418" w:themeColor="accent2" w:themeShade="BF"/>
                <w:szCs w:val="20"/>
              </w:rPr>
              <w:t>lass</w:t>
            </w:r>
            <w:r w:rsidR="00763291">
              <w:rPr>
                <w:color w:val="9FA418" w:themeColor="accent2" w:themeShade="BF"/>
                <w:szCs w:val="20"/>
              </w:rPr>
              <w:t>-f</w:t>
            </w:r>
            <w:r w:rsidR="00065BC8" w:rsidRPr="00065BC8">
              <w:rPr>
                <w:color w:val="9FA418" w:themeColor="accent2" w:themeShade="BF"/>
                <w:szCs w:val="20"/>
              </w:rPr>
              <w:t>-</w:t>
            </w:r>
            <w:proofErr w:type="spellStart"/>
            <w:r w:rsidR="00065BC8" w:rsidRPr="00065BC8">
              <w:rPr>
                <w:color w:val="9FA418" w:themeColor="accent2" w:themeShade="BF"/>
                <w:szCs w:val="20"/>
              </w:rPr>
              <w:t>p</w:t>
            </w:r>
            <w:r w:rsidR="00BC4A68" w:rsidRPr="00BC4A68">
              <w:rPr>
                <w:color w:val="9FA418" w:themeColor="accent2" w:themeShade="BF"/>
                <w:szCs w:val="20"/>
              </w:rPr>
              <w:t>ac</w:t>
            </w:r>
            <w:proofErr w:type="spellEnd"/>
            <w:r w:rsidR="0028667D" w:rsidRPr="000B6290">
              <w:rPr>
                <w:color w:val="9FA418" w:themeColor="accent2" w:themeShade="BF"/>
                <w:szCs w:val="20"/>
              </w:rPr>
              <w:t xml:space="preserve"> {</w:t>
            </w:r>
            <w:r w:rsidR="0028667D" w:rsidRPr="000B6290">
              <w:rPr>
                <w:color w:val="9FA418" w:themeColor="accent2" w:themeShade="BF"/>
                <w:szCs w:val="20"/>
              </w:rPr>
              <w:br/>
            </w:r>
            <w:r w:rsidR="0028667D" w:rsidRPr="000B6290">
              <w:rPr>
                <w:color w:val="9FA418" w:themeColor="accent2" w:themeShade="BF"/>
                <w:szCs w:val="20"/>
              </w:rPr>
              <w:tab/>
              <w:t>…</w:t>
            </w:r>
            <w:r w:rsidR="0028667D" w:rsidRPr="000B6290">
              <w:rPr>
                <w:color w:val="9FA418" w:themeColor="accent2" w:themeShade="BF"/>
                <w:szCs w:val="20"/>
              </w:rPr>
              <w:br/>
            </w:r>
            <w:r w:rsidR="0028667D" w:rsidRPr="000B6290">
              <w:rPr>
                <w:color w:val="9FA418" w:themeColor="accent2" w:themeShade="BF"/>
                <w:szCs w:val="20"/>
              </w:rPr>
              <w:tab/>
              <w:t>leaf attribute</w:t>
            </w:r>
            <w:r w:rsidR="00065BC8">
              <w:rPr>
                <w:color w:val="9FA418" w:themeColor="accent2" w:themeShade="BF"/>
                <w:szCs w:val="20"/>
              </w:rPr>
              <w:t>-</w:t>
            </w:r>
            <w:r w:rsidR="0028667D" w:rsidRPr="000B6290">
              <w:rPr>
                <w:color w:val="9FA418" w:themeColor="accent2" w:themeShade="BF"/>
                <w:szCs w:val="20"/>
              </w:rPr>
              <w:t>3 {</w:t>
            </w:r>
            <w:r w:rsidR="0028667D" w:rsidRPr="000B6290">
              <w:rPr>
                <w:color w:val="9FA418" w:themeColor="accent2" w:themeShade="BF"/>
                <w:szCs w:val="20"/>
              </w:rPr>
              <w:br/>
            </w:r>
            <w:r w:rsidR="0028667D" w:rsidRPr="000B6290">
              <w:rPr>
                <w:color w:val="9FA418" w:themeColor="accent2" w:themeShade="BF"/>
                <w:szCs w:val="20"/>
              </w:rPr>
              <w:tab/>
            </w:r>
            <w:r w:rsidR="0028667D" w:rsidRPr="000B6290">
              <w:rPr>
                <w:color w:val="9FA418" w:themeColor="accent2" w:themeShade="BF"/>
                <w:szCs w:val="20"/>
              </w:rPr>
              <w:tab/>
              <w:t>…</w:t>
            </w:r>
            <w:r w:rsidR="0028667D" w:rsidRPr="000B6290">
              <w:rPr>
                <w:color w:val="9FA418" w:themeColor="accent2" w:themeShade="BF"/>
                <w:szCs w:val="20"/>
              </w:rPr>
              <w:br/>
            </w:r>
            <w:r w:rsidR="0028667D" w:rsidRPr="000B6290">
              <w:rPr>
                <w:color w:val="9FA418" w:themeColor="accent2" w:themeShade="BF"/>
                <w:szCs w:val="20"/>
              </w:rPr>
              <w:tab/>
              <w:t>}</w:t>
            </w:r>
            <w:r w:rsidR="0028667D" w:rsidRPr="000B6290">
              <w:rPr>
                <w:color w:val="9FA418" w:themeColor="accent2" w:themeShade="BF"/>
                <w:szCs w:val="20"/>
              </w:rPr>
              <w:br/>
            </w:r>
            <w:r w:rsidR="0028667D" w:rsidRPr="000B6290">
              <w:rPr>
                <w:color w:val="9FA418" w:themeColor="accent2" w:themeShade="BF"/>
                <w:szCs w:val="20"/>
              </w:rPr>
              <w:tab/>
              <w:t>leaf attribute</w:t>
            </w:r>
            <w:r w:rsidR="00065BC8">
              <w:rPr>
                <w:color w:val="9FA418" w:themeColor="accent2" w:themeShade="BF"/>
                <w:szCs w:val="20"/>
              </w:rPr>
              <w:t>-</w:t>
            </w:r>
            <w:r w:rsidR="0028667D" w:rsidRPr="000B6290">
              <w:rPr>
                <w:color w:val="9FA418" w:themeColor="accent2" w:themeShade="BF"/>
                <w:szCs w:val="20"/>
              </w:rPr>
              <w:t>4 {</w:t>
            </w:r>
            <w:r w:rsidR="0028667D" w:rsidRPr="000B6290">
              <w:rPr>
                <w:color w:val="9FA418" w:themeColor="accent2" w:themeShade="BF"/>
                <w:szCs w:val="20"/>
              </w:rPr>
              <w:br/>
            </w:r>
            <w:r w:rsidR="0028667D" w:rsidRPr="000B6290">
              <w:rPr>
                <w:color w:val="9FA418" w:themeColor="accent2" w:themeShade="BF"/>
                <w:szCs w:val="20"/>
              </w:rPr>
              <w:tab/>
            </w:r>
            <w:r w:rsidR="0028667D" w:rsidRPr="000B6290">
              <w:rPr>
                <w:color w:val="9FA418" w:themeColor="accent2" w:themeShade="BF"/>
                <w:szCs w:val="20"/>
              </w:rPr>
              <w:tab/>
              <w:t>…</w:t>
            </w:r>
            <w:r w:rsidR="0028667D" w:rsidRPr="000B6290">
              <w:rPr>
                <w:color w:val="9FA418" w:themeColor="accent2" w:themeShade="BF"/>
                <w:szCs w:val="20"/>
              </w:rPr>
              <w:br/>
            </w:r>
            <w:r w:rsidR="0028667D" w:rsidRPr="000B6290">
              <w:rPr>
                <w:color w:val="9FA418" w:themeColor="accent2" w:themeShade="BF"/>
                <w:szCs w:val="20"/>
              </w:rPr>
              <w:tab/>
              <w:t>}</w:t>
            </w:r>
            <w:r w:rsidR="0028667D" w:rsidRPr="000B6290">
              <w:rPr>
                <w:color w:val="9FA418" w:themeColor="accent2" w:themeShade="BF"/>
                <w:szCs w:val="20"/>
              </w:rPr>
              <w:br/>
              <w:t>}</w:t>
            </w:r>
          </w:p>
          <w:p w14:paraId="38A3476C" w14:textId="3F2237E9" w:rsidR="0028667D" w:rsidRDefault="0079513A" w:rsidP="00910988">
            <w:pPr>
              <w:tabs>
                <w:tab w:val="left" w:pos="273"/>
                <w:tab w:val="left" w:pos="544"/>
                <w:tab w:val="left" w:pos="789"/>
              </w:tabs>
              <w:spacing w:before="80" w:after="80"/>
              <w:rPr>
                <w:szCs w:val="20"/>
              </w:rPr>
            </w:pPr>
            <w:r>
              <w:rPr>
                <w:color w:val="437F27" w:themeColor="accent5" w:themeShade="BF"/>
                <w:szCs w:val="20"/>
              </w:rPr>
              <w:t>grouping</w:t>
            </w:r>
            <w:r w:rsidR="0028667D" w:rsidRPr="007652A2">
              <w:rPr>
                <w:color w:val="437F27" w:themeColor="accent5" w:themeShade="BF"/>
                <w:szCs w:val="20"/>
              </w:rPr>
              <w:t xml:space="preserve"> </w:t>
            </w:r>
            <w:r w:rsidR="00763291">
              <w:rPr>
                <w:color w:val="437F27" w:themeColor="accent5" w:themeShade="BF"/>
                <w:szCs w:val="20"/>
              </w:rPr>
              <w:t>c</w:t>
            </w:r>
            <w:r w:rsidR="0028667D" w:rsidRPr="007652A2">
              <w:rPr>
                <w:color w:val="437F27" w:themeColor="accent5" w:themeShade="BF"/>
                <w:szCs w:val="20"/>
              </w:rPr>
              <w:t>lass</w:t>
            </w:r>
            <w:r w:rsidR="00763291">
              <w:rPr>
                <w:color w:val="437F27" w:themeColor="accent5" w:themeShade="BF"/>
                <w:szCs w:val="20"/>
              </w:rPr>
              <w:t>-g</w:t>
            </w:r>
            <w:r w:rsidR="00065BC8">
              <w:rPr>
                <w:color w:val="437F27" w:themeColor="accent5" w:themeShade="BF"/>
                <w:szCs w:val="20"/>
              </w:rPr>
              <w:t>-</w:t>
            </w:r>
            <w:proofErr w:type="spellStart"/>
            <w:r w:rsidR="00065BC8">
              <w:rPr>
                <w:color w:val="437F27" w:themeColor="accent5" w:themeShade="BF"/>
                <w:szCs w:val="20"/>
              </w:rPr>
              <w:t>p</w:t>
            </w:r>
            <w:r w:rsidR="0028667D" w:rsidRPr="007652A2">
              <w:rPr>
                <w:color w:val="437F27" w:themeColor="accent5" w:themeShade="BF"/>
                <w:szCs w:val="20"/>
              </w:rPr>
              <w:t>ac</w:t>
            </w:r>
            <w:proofErr w:type="spellEnd"/>
            <w:r w:rsidR="0028667D" w:rsidRPr="007652A2">
              <w:rPr>
                <w:color w:val="437F27" w:themeColor="accent5" w:themeShade="BF"/>
                <w:szCs w:val="20"/>
              </w:rPr>
              <w:t xml:space="preserve"> {</w:t>
            </w:r>
            <w:r w:rsidR="0028667D" w:rsidRPr="007652A2">
              <w:rPr>
                <w:color w:val="437F27" w:themeColor="accent5" w:themeShade="BF"/>
                <w:szCs w:val="20"/>
              </w:rPr>
              <w:br/>
            </w:r>
            <w:r w:rsidR="0028667D" w:rsidRPr="007652A2">
              <w:rPr>
                <w:color w:val="437F27" w:themeColor="accent5" w:themeShade="BF"/>
                <w:szCs w:val="20"/>
              </w:rPr>
              <w:tab/>
              <w:t>…</w:t>
            </w:r>
            <w:r w:rsidR="0028667D" w:rsidRPr="007652A2">
              <w:rPr>
                <w:color w:val="437F27" w:themeColor="accent5" w:themeShade="BF"/>
                <w:szCs w:val="20"/>
              </w:rPr>
              <w:br/>
            </w:r>
            <w:r w:rsidR="0028667D" w:rsidRPr="007652A2">
              <w:rPr>
                <w:color w:val="437F27" w:themeColor="accent5" w:themeShade="BF"/>
                <w:szCs w:val="20"/>
              </w:rPr>
              <w:tab/>
              <w:t>leaf attribute</w:t>
            </w:r>
            <w:r w:rsidR="00065BC8">
              <w:rPr>
                <w:color w:val="437F27" w:themeColor="accent5" w:themeShade="BF"/>
                <w:szCs w:val="20"/>
              </w:rPr>
              <w:t>-</w:t>
            </w:r>
            <w:r w:rsidR="0028667D" w:rsidRPr="007652A2">
              <w:rPr>
                <w:color w:val="437F27" w:themeColor="accent5" w:themeShade="BF"/>
                <w:szCs w:val="20"/>
              </w:rPr>
              <w:t>5 {</w:t>
            </w:r>
            <w:r w:rsidR="0028667D" w:rsidRPr="007652A2">
              <w:rPr>
                <w:color w:val="437F27" w:themeColor="accent5" w:themeShade="BF"/>
                <w:szCs w:val="20"/>
              </w:rPr>
              <w:br/>
            </w:r>
            <w:r w:rsidR="0028667D" w:rsidRPr="007652A2">
              <w:rPr>
                <w:color w:val="437F27" w:themeColor="accent5" w:themeShade="BF"/>
                <w:szCs w:val="20"/>
              </w:rPr>
              <w:tab/>
            </w:r>
            <w:r w:rsidR="0028667D" w:rsidRPr="007652A2">
              <w:rPr>
                <w:color w:val="437F27" w:themeColor="accent5" w:themeShade="BF"/>
                <w:szCs w:val="20"/>
              </w:rPr>
              <w:tab/>
              <w:t>…</w:t>
            </w:r>
            <w:r w:rsidR="0028667D" w:rsidRPr="007652A2">
              <w:rPr>
                <w:color w:val="437F27" w:themeColor="accent5" w:themeShade="BF"/>
                <w:szCs w:val="20"/>
              </w:rPr>
              <w:br/>
            </w:r>
            <w:r w:rsidR="0028667D" w:rsidRPr="007652A2">
              <w:rPr>
                <w:color w:val="437F27" w:themeColor="accent5" w:themeShade="BF"/>
                <w:szCs w:val="20"/>
              </w:rPr>
              <w:tab/>
              <w:t>}</w:t>
            </w:r>
            <w:r w:rsidR="0028667D" w:rsidRPr="007652A2">
              <w:rPr>
                <w:color w:val="437F27" w:themeColor="accent5" w:themeShade="BF"/>
                <w:szCs w:val="20"/>
              </w:rPr>
              <w:br/>
            </w:r>
            <w:r w:rsidR="0028667D" w:rsidRPr="007652A2">
              <w:rPr>
                <w:color w:val="437F27" w:themeColor="accent5" w:themeShade="BF"/>
                <w:szCs w:val="20"/>
              </w:rPr>
              <w:tab/>
              <w:t>leaf attribute</w:t>
            </w:r>
            <w:r w:rsidR="00065BC8">
              <w:rPr>
                <w:color w:val="437F27" w:themeColor="accent5" w:themeShade="BF"/>
                <w:szCs w:val="20"/>
              </w:rPr>
              <w:t>-</w:t>
            </w:r>
            <w:r w:rsidR="0028667D" w:rsidRPr="007652A2">
              <w:rPr>
                <w:color w:val="437F27" w:themeColor="accent5" w:themeShade="BF"/>
                <w:szCs w:val="20"/>
              </w:rPr>
              <w:t>6 {</w:t>
            </w:r>
            <w:r w:rsidR="0028667D" w:rsidRPr="007652A2">
              <w:rPr>
                <w:color w:val="437F27" w:themeColor="accent5" w:themeShade="BF"/>
                <w:szCs w:val="20"/>
              </w:rPr>
              <w:br/>
            </w:r>
            <w:r w:rsidR="0028667D" w:rsidRPr="007652A2">
              <w:rPr>
                <w:color w:val="437F27" w:themeColor="accent5" w:themeShade="BF"/>
                <w:szCs w:val="20"/>
              </w:rPr>
              <w:tab/>
            </w:r>
            <w:r w:rsidR="0028667D" w:rsidRPr="007652A2">
              <w:rPr>
                <w:color w:val="437F27" w:themeColor="accent5" w:themeShade="BF"/>
                <w:szCs w:val="20"/>
              </w:rPr>
              <w:tab/>
              <w:t>…</w:t>
            </w:r>
            <w:r w:rsidR="0028667D" w:rsidRPr="007652A2">
              <w:rPr>
                <w:color w:val="437F27" w:themeColor="accent5" w:themeShade="BF"/>
                <w:szCs w:val="20"/>
              </w:rPr>
              <w:br/>
            </w:r>
            <w:r w:rsidR="0028667D" w:rsidRPr="007652A2">
              <w:rPr>
                <w:color w:val="437F27" w:themeColor="accent5" w:themeShade="BF"/>
                <w:szCs w:val="20"/>
              </w:rPr>
              <w:tab/>
              <w:t>}</w:t>
            </w:r>
            <w:r w:rsidR="0028667D" w:rsidRPr="007652A2">
              <w:rPr>
                <w:color w:val="437F27" w:themeColor="accent5" w:themeShade="BF"/>
                <w:szCs w:val="20"/>
              </w:rPr>
              <w:br/>
              <w:t>}</w:t>
            </w:r>
          </w:p>
          <w:p w14:paraId="6AF7D38C" w14:textId="2D70AF8A" w:rsidR="00A12D5F" w:rsidRPr="007652A2" w:rsidRDefault="00A45F1F" w:rsidP="00065BC8">
            <w:pPr>
              <w:tabs>
                <w:tab w:val="left" w:pos="273"/>
                <w:tab w:val="left" w:pos="544"/>
                <w:tab w:val="left" w:pos="789"/>
              </w:tabs>
              <w:spacing w:before="80" w:after="80"/>
            </w:pPr>
            <w:r w:rsidRPr="007652A2">
              <w:rPr>
                <w:szCs w:val="20"/>
              </w:rPr>
              <w:t>list</w:t>
            </w:r>
            <w:r w:rsidR="00A12D5F" w:rsidRPr="007652A2">
              <w:rPr>
                <w:szCs w:val="20"/>
              </w:rPr>
              <w:t xml:space="preserve"> </w:t>
            </w:r>
            <w:r w:rsidR="00763291">
              <w:rPr>
                <w:szCs w:val="20"/>
              </w:rPr>
              <w:t>c</w:t>
            </w:r>
            <w:r w:rsidR="00A12D5F" w:rsidRPr="007652A2">
              <w:rPr>
                <w:szCs w:val="20"/>
              </w:rPr>
              <w:t>lass</w:t>
            </w:r>
            <w:r w:rsidR="00763291">
              <w:rPr>
                <w:szCs w:val="20"/>
              </w:rPr>
              <w:t>-e</w:t>
            </w:r>
            <w:r w:rsidR="00A12D5F" w:rsidRPr="007652A2">
              <w:rPr>
                <w:szCs w:val="20"/>
              </w:rPr>
              <w:t xml:space="preserve"> {</w:t>
            </w:r>
            <w:r w:rsidR="00A12D5F" w:rsidRPr="007652A2">
              <w:rPr>
                <w:szCs w:val="20"/>
              </w:rPr>
              <w:br/>
            </w:r>
            <w:r w:rsidRPr="007652A2">
              <w:rPr>
                <w:szCs w:val="20"/>
              </w:rPr>
              <w:tab/>
              <w:t>key "object</w:t>
            </w:r>
            <w:r w:rsidR="00763291">
              <w:rPr>
                <w:szCs w:val="20"/>
              </w:rPr>
              <w:t>-i</w:t>
            </w:r>
            <w:r w:rsidRPr="007652A2">
              <w:rPr>
                <w:szCs w:val="20"/>
              </w:rPr>
              <w:t>dentifier";</w:t>
            </w:r>
            <w:r w:rsidRPr="007652A2">
              <w:rPr>
                <w:szCs w:val="20"/>
              </w:rPr>
              <w:br/>
            </w:r>
            <w:r w:rsidRPr="007652A2">
              <w:rPr>
                <w:szCs w:val="20"/>
              </w:rPr>
              <w:tab/>
            </w:r>
            <w:r w:rsidR="0079513A">
              <w:rPr>
                <w:szCs w:val="20"/>
              </w:rPr>
              <w:t xml:space="preserve">uses </w:t>
            </w:r>
            <w:r w:rsidR="00763291">
              <w:rPr>
                <w:szCs w:val="20"/>
              </w:rPr>
              <w:t>c</w:t>
            </w:r>
            <w:r w:rsidR="0079513A">
              <w:rPr>
                <w:szCs w:val="20"/>
              </w:rPr>
              <w:t>lass</w:t>
            </w:r>
            <w:r w:rsidR="00763291">
              <w:rPr>
                <w:szCs w:val="20"/>
              </w:rPr>
              <w:t>-e</w:t>
            </w:r>
            <w:r w:rsidR="0079513A">
              <w:rPr>
                <w:szCs w:val="20"/>
              </w:rPr>
              <w:t>;</w:t>
            </w:r>
            <w:r w:rsidRPr="007652A2">
              <w:rPr>
                <w:szCs w:val="20"/>
              </w:rPr>
              <w:br/>
            </w:r>
            <w:r w:rsidRPr="007652A2">
              <w:rPr>
                <w:szCs w:val="20"/>
              </w:rPr>
              <w:tab/>
            </w:r>
            <w:r w:rsidR="00A12D5F" w:rsidRPr="007652A2">
              <w:rPr>
                <w:szCs w:val="20"/>
              </w:rPr>
              <w:t>…</w:t>
            </w:r>
            <w:r w:rsidR="00A12D5F" w:rsidRPr="007652A2">
              <w:rPr>
                <w:szCs w:val="20"/>
              </w:rPr>
              <w:br/>
            </w:r>
            <w:r w:rsidR="00A12D5F" w:rsidRPr="000B6290">
              <w:rPr>
                <w:color w:val="9FA418" w:themeColor="accent2" w:themeShade="BF"/>
                <w:szCs w:val="20"/>
              </w:rPr>
              <w:tab/>
              <w:t xml:space="preserve">container </w:t>
            </w:r>
            <w:r w:rsidR="00763291">
              <w:rPr>
                <w:color w:val="9FA418" w:themeColor="accent2" w:themeShade="BF"/>
                <w:szCs w:val="20"/>
              </w:rPr>
              <w:t>c</w:t>
            </w:r>
            <w:r w:rsidR="00A12D5F" w:rsidRPr="000B6290">
              <w:rPr>
                <w:color w:val="9FA418" w:themeColor="accent2" w:themeShade="BF"/>
                <w:szCs w:val="20"/>
              </w:rPr>
              <w:t>lass</w:t>
            </w:r>
            <w:r w:rsidR="00763291">
              <w:rPr>
                <w:color w:val="9FA418" w:themeColor="accent2" w:themeShade="BF"/>
                <w:szCs w:val="20"/>
              </w:rPr>
              <w:t>-f</w:t>
            </w:r>
            <w:r w:rsidR="00065BC8">
              <w:rPr>
                <w:color w:val="9FA418" w:themeColor="accent2" w:themeShade="BF"/>
                <w:szCs w:val="20"/>
              </w:rPr>
              <w:t>-</w:t>
            </w:r>
            <w:proofErr w:type="spellStart"/>
            <w:r w:rsidR="00065BC8">
              <w:rPr>
                <w:color w:val="9FA418" w:themeColor="accent2" w:themeShade="BF"/>
                <w:szCs w:val="20"/>
              </w:rPr>
              <w:t>p</w:t>
            </w:r>
            <w:r w:rsidRPr="000B6290">
              <w:rPr>
                <w:color w:val="9FA418" w:themeColor="accent2" w:themeShade="BF"/>
                <w:szCs w:val="20"/>
              </w:rPr>
              <w:t>ac</w:t>
            </w:r>
            <w:proofErr w:type="spellEnd"/>
            <w:r w:rsidR="00A12D5F" w:rsidRPr="000B6290">
              <w:rPr>
                <w:color w:val="9FA418" w:themeColor="accent2" w:themeShade="BF"/>
                <w:szCs w:val="20"/>
              </w:rPr>
              <w:t xml:space="preserve"> {</w:t>
            </w:r>
            <w:r w:rsidR="00A12D5F" w:rsidRPr="000B6290">
              <w:rPr>
                <w:color w:val="9FA418" w:themeColor="accent2" w:themeShade="BF"/>
                <w:szCs w:val="20"/>
              </w:rPr>
              <w:br/>
            </w:r>
            <w:r w:rsidR="00485C88" w:rsidRPr="000B6290">
              <w:rPr>
                <w:color w:val="9FA418" w:themeColor="accent2" w:themeShade="BF"/>
                <w:szCs w:val="20"/>
              </w:rPr>
              <w:tab/>
            </w:r>
            <w:r w:rsidR="00485C88" w:rsidRPr="000B6290">
              <w:rPr>
                <w:color w:val="9FA418" w:themeColor="accent2" w:themeShade="BF"/>
                <w:szCs w:val="20"/>
              </w:rPr>
              <w:tab/>
              <w:t>presence "</w:t>
            </w:r>
            <w:r w:rsidR="00485C88" w:rsidRPr="000B6290">
              <w:rPr>
                <w:color w:val="9FA418" w:themeColor="accent2" w:themeShade="BF"/>
              </w:rPr>
              <w:t xml:space="preserve"> </w:t>
            </w:r>
            <w:r w:rsidR="00485C88" w:rsidRPr="000B6290">
              <w:rPr>
                <w:color w:val="9FA418" w:themeColor="accent2" w:themeShade="BF"/>
                <w:szCs w:val="20"/>
              </w:rPr>
              <w:t xml:space="preserve">&lt;condition for </w:t>
            </w:r>
            <w:proofErr w:type="spellStart"/>
            <w:r w:rsidR="00485C88" w:rsidRPr="000B6290">
              <w:rPr>
                <w:color w:val="9FA418" w:themeColor="accent2" w:themeShade="BF"/>
                <w:szCs w:val="20"/>
              </w:rPr>
              <w:t>ClassF_Pac</w:t>
            </w:r>
            <w:proofErr w:type="spellEnd"/>
            <w:r w:rsidR="00485C88" w:rsidRPr="000B6290">
              <w:rPr>
                <w:color w:val="9FA418" w:themeColor="accent2" w:themeShade="BF"/>
                <w:szCs w:val="20"/>
              </w:rPr>
              <w:t xml:space="preserve"> attributes&gt;";</w:t>
            </w:r>
            <w:r w:rsidR="00485C88" w:rsidRPr="000B6290">
              <w:rPr>
                <w:color w:val="9FA418" w:themeColor="accent2" w:themeShade="BF"/>
                <w:szCs w:val="20"/>
              </w:rPr>
              <w:br/>
            </w:r>
            <w:r w:rsidR="00A12D5F" w:rsidRPr="000B6290">
              <w:rPr>
                <w:color w:val="9FA418" w:themeColor="accent2" w:themeShade="BF"/>
                <w:szCs w:val="20"/>
              </w:rPr>
              <w:tab/>
            </w:r>
            <w:r w:rsidR="00A12D5F" w:rsidRPr="000B6290">
              <w:rPr>
                <w:color w:val="9FA418" w:themeColor="accent2" w:themeShade="BF"/>
                <w:szCs w:val="20"/>
              </w:rPr>
              <w:tab/>
            </w:r>
            <w:r w:rsidR="000B6290" w:rsidRPr="000B6290">
              <w:rPr>
                <w:color w:val="9FA418" w:themeColor="accent2" w:themeShade="BF"/>
                <w:szCs w:val="20"/>
              </w:rPr>
              <w:t xml:space="preserve">uses </w:t>
            </w:r>
            <w:r w:rsidR="00763291">
              <w:rPr>
                <w:color w:val="9FA418" w:themeColor="accent2" w:themeShade="BF"/>
                <w:szCs w:val="20"/>
              </w:rPr>
              <w:t>c</w:t>
            </w:r>
            <w:r w:rsidR="000B6290" w:rsidRPr="000B6290">
              <w:rPr>
                <w:color w:val="9FA418" w:themeColor="accent2" w:themeShade="BF"/>
                <w:szCs w:val="20"/>
              </w:rPr>
              <w:t>lass</w:t>
            </w:r>
            <w:r w:rsidR="00763291">
              <w:rPr>
                <w:color w:val="9FA418" w:themeColor="accent2" w:themeShade="BF"/>
                <w:szCs w:val="20"/>
              </w:rPr>
              <w:t>-f</w:t>
            </w:r>
            <w:r w:rsidR="00065BC8">
              <w:rPr>
                <w:color w:val="9FA418" w:themeColor="accent2" w:themeShade="BF"/>
                <w:szCs w:val="20"/>
              </w:rPr>
              <w:t>-</w:t>
            </w:r>
            <w:proofErr w:type="spellStart"/>
            <w:r w:rsidR="00065BC8">
              <w:rPr>
                <w:color w:val="9FA418" w:themeColor="accent2" w:themeShade="BF"/>
                <w:szCs w:val="20"/>
              </w:rPr>
              <w:t>p</w:t>
            </w:r>
            <w:r w:rsidR="000B6290" w:rsidRPr="000B6290">
              <w:rPr>
                <w:color w:val="9FA418" w:themeColor="accent2" w:themeShade="BF"/>
                <w:szCs w:val="20"/>
              </w:rPr>
              <w:t>ac</w:t>
            </w:r>
            <w:proofErr w:type="spellEnd"/>
            <w:r w:rsidR="000B6290" w:rsidRPr="000B6290">
              <w:rPr>
                <w:color w:val="9FA418" w:themeColor="accent2" w:themeShade="BF"/>
                <w:szCs w:val="20"/>
              </w:rPr>
              <w:t>;</w:t>
            </w:r>
            <w:r w:rsidR="00A12D5F" w:rsidRPr="000B6290">
              <w:rPr>
                <w:color w:val="9FA418" w:themeColor="accent2" w:themeShade="BF"/>
                <w:szCs w:val="20"/>
              </w:rPr>
              <w:br/>
            </w:r>
            <w:r w:rsidR="00A12D5F" w:rsidRPr="000B6290">
              <w:rPr>
                <w:color w:val="9FA418" w:themeColor="accent2" w:themeShade="BF"/>
                <w:szCs w:val="20"/>
              </w:rPr>
              <w:tab/>
            </w:r>
            <w:r w:rsidR="00A12D5F" w:rsidRPr="000B6290">
              <w:rPr>
                <w:color w:val="9FA418" w:themeColor="accent2" w:themeShade="BF"/>
                <w:szCs w:val="20"/>
              </w:rPr>
              <w:tab/>
              <w:t>…</w:t>
            </w:r>
            <w:r w:rsidR="00A12D5F" w:rsidRPr="000B6290">
              <w:rPr>
                <w:color w:val="9FA418" w:themeColor="accent2" w:themeShade="BF"/>
                <w:szCs w:val="20"/>
              </w:rPr>
              <w:br/>
            </w:r>
            <w:r w:rsidR="00A12D5F" w:rsidRPr="000B6290">
              <w:rPr>
                <w:color w:val="9FA418" w:themeColor="accent2" w:themeShade="BF"/>
                <w:szCs w:val="20"/>
              </w:rPr>
              <w:tab/>
              <w:t>}</w:t>
            </w:r>
            <w:r w:rsidR="00A12D5F" w:rsidRPr="000B6290">
              <w:rPr>
                <w:color w:val="9FA418" w:themeColor="accent2" w:themeShade="BF"/>
                <w:szCs w:val="20"/>
              </w:rPr>
              <w:br/>
            </w:r>
            <w:r w:rsidR="00485C88" w:rsidRPr="007652A2">
              <w:rPr>
                <w:color w:val="437F27" w:themeColor="accent5" w:themeShade="BF"/>
                <w:szCs w:val="20"/>
              </w:rPr>
              <w:tab/>
              <w:t xml:space="preserve">container </w:t>
            </w:r>
            <w:r w:rsidR="00763291">
              <w:rPr>
                <w:color w:val="437F27" w:themeColor="accent5" w:themeShade="BF"/>
                <w:szCs w:val="20"/>
              </w:rPr>
              <w:t>c</w:t>
            </w:r>
            <w:r w:rsidR="00485C88" w:rsidRPr="007652A2">
              <w:rPr>
                <w:color w:val="437F27" w:themeColor="accent5" w:themeShade="BF"/>
                <w:szCs w:val="20"/>
              </w:rPr>
              <w:t>lass</w:t>
            </w:r>
            <w:r w:rsidR="00763291">
              <w:rPr>
                <w:color w:val="437F27" w:themeColor="accent5" w:themeShade="BF"/>
                <w:szCs w:val="20"/>
              </w:rPr>
              <w:t>-g</w:t>
            </w:r>
            <w:r w:rsidR="00065BC8">
              <w:rPr>
                <w:color w:val="437F27" w:themeColor="accent5" w:themeShade="BF"/>
                <w:szCs w:val="20"/>
              </w:rPr>
              <w:t>-</w:t>
            </w:r>
            <w:proofErr w:type="spellStart"/>
            <w:r w:rsidR="00065BC8">
              <w:rPr>
                <w:color w:val="437F27" w:themeColor="accent5" w:themeShade="BF"/>
                <w:szCs w:val="20"/>
              </w:rPr>
              <w:t>p</w:t>
            </w:r>
            <w:r w:rsidR="00485C88" w:rsidRPr="007652A2">
              <w:rPr>
                <w:color w:val="437F27" w:themeColor="accent5" w:themeShade="BF"/>
                <w:szCs w:val="20"/>
              </w:rPr>
              <w:t>ac</w:t>
            </w:r>
            <w:proofErr w:type="spellEnd"/>
            <w:r w:rsidR="00485C88" w:rsidRPr="007652A2">
              <w:rPr>
                <w:color w:val="437F27" w:themeColor="accent5" w:themeShade="BF"/>
                <w:szCs w:val="20"/>
              </w:rPr>
              <w:t xml:space="preserve"> {</w:t>
            </w:r>
            <w:r w:rsidR="00485C88" w:rsidRPr="007652A2">
              <w:rPr>
                <w:color w:val="437F27" w:themeColor="accent5" w:themeShade="BF"/>
                <w:szCs w:val="20"/>
              </w:rPr>
              <w:br/>
            </w:r>
            <w:r w:rsidR="00485C88" w:rsidRPr="007652A2">
              <w:rPr>
                <w:color w:val="437F27" w:themeColor="accent5" w:themeShade="BF"/>
                <w:szCs w:val="20"/>
              </w:rPr>
              <w:tab/>
            </w:r>
            <w:r w:rsidR="00485C88" w:rsidRPr="007652A2">
              <w:rPr>
                <w:color w:val="437F27" w:themeColor="accent5" w:themeShade="BF"/>
                <w:szCs w:val="20"/>
              </w:rPr>
              <w:tab/>
              <w:t>presence "</w:t>
            </w:r>
            <w:r w:rsidR="00485C88" w:rsidRPr="007652A2">
              <w:rPr>
                <w:color w:val="437F27" w:themeColor="accent5" w:themeShade="BF"/>
              </w:rPr>
              <w:t xml:space="preserve"> </w:t>
            </w:r>
            <w:r w:rsidR="00485C88" w:rsidRPr="007652A2">
              <w:rPr>
                <w:color w:val="437F27" w:themeColor="accent5" w:themeShade="BF"/>
                <w:szCs w:val="20"/>
              </w:rPr>
              <w:t xml:space="preserve">&lt;condition for </w:t>
            </w:r>
            <w:proofErr w:type="spellStart"/>
            <w:r w:rsidR="00485C88" w:rsidRPr="007652A2">
              <w:rPr>
                <w:color w:val="437F27" w:themeColor="accent5" w:themeShade="BF"/>
                <w:szCs w:val="20"/>
              </w:rPr>
              <w:t>ClassG_Pac</w:t>
            </w:r>
            <w:proofErr w:type="spellEnd"/>
            <w:r w:rsidR="00485C88" w:rsidRPr="007652A2">
              <w:rPr>
                <w:color w:val="437F27" w:themeColor="accent5" w:themeShade="BF"/>
                <w:szCs w:val="20"/>
              </w:rPr>
              <w:t xml:space="preserve"> attributes&gt;";</w:t>
            </w:r>
            <w:r w:rsidR="00485C88" w:rsidRPr="007652A2">
              <w:rPr>
                <w:color w:val="437F27" w:themeColor="accent5" w:themeShade="BF"/>
                <w:szCs w:val="20"/>
              </w:rPr>
              <w:br/>
            </w:r>
            <w:r w:rsidR="00485C88" w:rsidRPr="007652A2">
              <w:rPr>
                <w:color w:val="437F27" w:themeColor="accent5" w:themeShade="BF"/>
                <w:szCs w:val="20"/>
              </w:rPr>
              <w:tab/>
            </w:r>
            <w:r w:rsidR="00485C88" w:rsidRPr="007652A2">
              <w:rPr>
                <w:color w:val="437F27" w:themeColor="accent5" w:themeShade="BF"/>
                <w:szCs w:val="20"/>
              </w:rPr>
              <w:tab/>
            </w:r>
            <w:r w:rsidR="000B6290">
              <w:rPr>
                <w:color w:val="6A6E10" w:themeColor="accent2" w:themeShade="80"/>
                <w:szCs w:val="20"/>
              </w:rPr>
              <w:t xml:space="preserve">uses </w:t>
            </w:r>
            <w:r w:rsidR="00763291">
              <w:rPr>
                <w:color w:val="6A6E10" w:themeColor="accent2" w:themeShade="80"/>
                <w:szCs w:val="20"/>
              </w:rPr>
              <w:t>c</w:t>
            </w:r>
            <w:r w:rsidR="000B6290">
              <w:rPr>
                <w:color w:val="6A6E10" w:themeColor="accent2" w:themeShade="80"/>
                <w:szCs w:val="20"/>
              </w:rPr>
              <w:t>lass</w:t>
            </w:r>
            <w:r w:rsidR="00763291">
              <w:rPr>
                <w:color w:val="6A6E10" w:themeColor="accent2" w:themeShade="80"/>
                <w:szCs w:val="20"/>
              </w:rPr>
              <w:t>-g</w:t>
            </w:r>
            <w:r w:rsidR="00065BC8">
              <w:rPr>
                <w:color w:val="6A6E10" w:themeColor="accent2" w:themeShade="80"/>
                <w:szCs w:val="20"/>
              </w:rPr>
              <w:t>-</w:t>
            </w:r>
            <w:proofErr w:type="spellStart"/>
            <w:r w:rsidR="00065BC8">
              <w:rPr>
                <w:color w:val="6A6E10" w:themeColor="accent2" w:themeShade="80"/>
                <w:szCs w:val="20"/>
              </w:rPr>
              <w:t>p</w:t>
            </w:r>
            <w:r w:rsidR="000B6290">
              <w:rPr>
                <w:color w:val="6A6E10" w:themeColor="accent2" w:themeShade="80"/>
                <w:szCs w:val="20"/>
              </w:rPr>
              <w:t>ac</w:t>
            </w:r>
            <w:proofErr w:type="spellEnd"/>
            <w:r w:rsidR="000B6290">
              <w:rPr>
                <w:color w:val="6A6E10" w:themeColor="accent2" w:themeShade="80"/>
                <w:szCs w:val="20"/>
              </w:rPr>
              <w:t>;</w:t>
            </w:r>
            <w:r w:rsidR="00485C88" w:rsidRPr="007652A2">
              <w:rPr>
                <w:color w:val="437F27" w:themeColor="accent5" w:themeShade="BF"/>
                <w:szCs w:val="20"/>
              </w:rPr>
              <w:br/>
            </w:r>
            <w:r w:rsidR="00485C88" w:rsidRPr="007652A2">
              <w:rPr>
                <w:color w:val="437F27" w:themeColor="accent5" w:themeShade="BF"/>
                <w:szCs w:val="20"/>
              </w:rPr>
              <w:tab/>
            </w:r>
            <w:r w:rsidR="00485C88" w:rsidRPr="007652A2">
              <w:rPr>
                <w:color w:val="437F27" w:themeColor="accent5" w:themeShade="BF"/>
                <w:szCs w:val="20"/>
              </w:rPr>
              <w:tab/>
              <w:t>…</w:t>
            </w:r>
            <w:r w:rsidR="00485C88" w:rsidRPr="007652A2">
              <w:rPr>
                <w:color w:val="437F27" w:themeColor="accent5" w:themeShade="BF"/>
                <w:szCs w:val="20"/>
              </w:rPr>
              <w:br/>
            </w:r>
            <w:r w:rsidR="00485C88" w:rsidRPr="007652A2">
              <w:rPr>
                <w:color w:val="437F27" w:themeColor="accent5" w:themeShade="BF"/>
                <w:szCs w:val="20"/>
              </w:rPr>
              <w:tab/>
              <w:t>}</w:t>
            </w:r>
            <w:r w:rsidR="00485C88" w:rsidRPr="007652A2">
              <w:rPr>
                <w:color w:val="437F27" w:themeColor="accent5" w:themeShade="BF"/>
                <w:szCs w:val="20"/>
              </w:rPr>
              <w:br/>
            </w:r>
            <w:r w:rsidR="00A12D5F" w:rsidRPr="007652A2">
              <w:rPr>
                <w:szCs w:val="20"/>
              </w:rPr>
              <w:t>}</w:t>
            </w:r>
          </w:p>
        </w:tc>
      </w:tr>
    </w:tbl>
    <w:p w14:paraId="5F3C31A1" w14:textId="77777777" w:rsidR="00A12D5F" w:rsidRPr="00AD26A3" w:rsidRDefault="00A12D5F" w:rsidP="006632BA">
      <w:pPr>
        <w:rPr>
          <w:szCs w:val="24"/>
        </w:rPr>
      </w:pPr>
    </w:p>
    <w:p w14:paraId="2348E66D" w14:textId="5386A97B" w:rsidR="0004569E" w:rsidRDefault="007476C6" w:rsidP="009B6F01">
      <w:pPr>
        <w:pStyle w:val="berschrift2"/>
      </w:pPr>
      <w:bookmarkStart w:id="962" w:name="_Ref520797388"/>
      <w:bookmarkStart w:id="963" w:name="_Ref420586532"/>
      <w:bookmarkStart w:id="964" w:name="_Toc516067392"/>
      <w:bookmarkStart w:id="965" w:name="_Toc531166613"/>
      <w:r>
        <w:lastRenderedPageBreak/>
        <w:t>{</w:t>
      </w:r>
      <w:proofErr w:type="spellStart"/>
      <w:r>
        <w:t>xor</w:t>
      </w:r>
      <w:proofErr w:type="spellEnd"/>
      <w:r>
        <w:t>} Constraint</w:t>
      </w:r>
      <w:bookmarkEnd w:id="962"/>
      <w:bookmarkEnd w:id="963"/>
      <w:bookmarkEnd w:id="964"/>
      <w:bookmarkEnd w:id="965"/>
    </w:p>
    <w:p w14:paraId="3EBC9D85" w14:textId="5EDF3474" w:rsidR="0004569E" w:rsidRPr="00AD26A3" w:rsidRDefault="007476C6" w:rsidP="0004569E">
      <w:pPr>
        <w:rPr>
          <w:szCs w:val="24"/>
        </w:rPr>
      </w:pPr>
      <w:r>
        <w:rPr>
          <w:szCs w:val="24"/>
        </w:rPr>
        <w:t>A</w:t>
      </w:r>
      <w:r w:rsidR="008B2BFC" w:rsidRPr="00AD26A3">
        <w:rPr>
          <w:szCs w:val="24"/>
        </w:rPr>
        <w:t xml:space="preserve">ssociations related by the </w:t>
      </w:r>
      <w:r>
        <w:rPr>
          <w:szCs w:val="24"/>
        </w:rPr>
        <w:t>{</w:t>
      </w:r>
      <w:proofErr w:type="spellStart"/>
      <w:r w:rsidR="008B2BFC" w:rsidRPr="00AD26A3">
        <w:rPr>
          <w:szCs w:val="24"/>
        </w:rPr>
        <w:t>xor</w:t>
      </w:r>
      <w:proofErr w:type="spellEnd"/>
      <w:r>
        <w:rPr>
          <w:szCs w:val="24"/>
        </w:rPr>
        <w:t>}</w:t>
      </w:r>
      <w:r w:rsidR="008B2BFC" w:rsidRPr="00AD26A3">
        <w:rPr>
          <w:szCs w:val="24"/>
        </w:rPr>
        <w:t xml:space="preserve"> constraint are mapped to</w:t>
      </w:r>
      <w:r w:rsidR="0004569E" w:rsidRPr="00AD26A3">
        <w:rPr>
          <w:szCs w:val="24"/>
        </w:rPr>
        <w:t xml:space="preserve"> the “choice” statement.</w:t>
      </w:r>
    </w:p>
    <w:p w14:paraId="64F3BA73" w14:textId="77777777" w:rsidR="00FB16FB" w:rsidRPr="00AD26A3" w:rsidRDefault="00FB16FB" w:rsidP="00FB16FB">
      <w:pPr>
        <w:rPr>
          <w:szCs w:val="24"/>
        </w:rPr>
      </w:pPr>
    </w:p>
    <w:p w14:paraId="7544C463" w14:textId="089303D2" w:rsidR="00FB16FB" w:rsidRDefault="00FB16FB" w:rsidP="00FB16FB">
      <w:pPr>
        <w:pStyle w:val="TableCaption"/>
      </w:pPr>
      <w:bookmarkStart w:id="966" w:name="_Toc516067348"/>
      <w:bookmarkStart w:id="967" w:name="_Toc531166673"/>
      <w:r>
        <w:t xml:space="preserve">Table </w:t>
      </w:r>
      <w:r w:rsidR="00991E2B">
        <w:fldChar w:fldCharType="begin"/>
      </w:r>
      <w:r>
        <w:instrText xml:space="preserve"> STYLEREF 1 \s </w:instrText>
      </w:r>
      <w:r w:rsidR="00991E2B">
        <w:fldChar w:fldCharType="separate"/>
      </w:r>
      <w:r w:rsidR="00261E05">
        <w:rPr>
          <w:noProof/>
        </w:rPr>
        <w:t>6</w:t>
      </w:r>
      <w:r w:rsidR="00991E2B">
        <w:fldChar w:fldCharType="end"/>
      </w:r>
      <w:r>
        <w:t>.</w:t>
      </w:r>
      <w:r w:rsidR="00991E2B">
        <w:fldChar w:fldCharType="begin"/>
      </w:r>
      <w:r>
        <w:instrText xml:space="preserve"> SEQ Table \* ARABIC \s 1 </w:instrText>
      </w:r>
      <w:r w:rsidR="00991E2B">
        <w:fldChar w:fldCharType="separate"/>
      </w:r>
      <w:r w:rsidR="00261E05">
        <w:rPr>
          <w:noProof/>
        </w:rPr>
        <w:t>3</w:t>
      </w:r>
      <w:r w:rsidR="00991E2B">
        <w:fldChar w:fldCharType="end"/>
      </w:r>
      <w:r>
        <w:t xml:space="preserve">: </w:t>
      </w:r>
      <w:r w:rsidR="007476C6">
        <w:t>{</w:t>
      </w:r>
      <w:proofErr w:type="spellStart"/>
      <w:r w:rsidR="007476C6">
        <w:t>xor</w:t>
      </w:r>
      <w:proofErr w:type="spellEnd"/>
      <w:r w:rsidR="007476C6">
        <w:t>} Constraint</w:t>
      </w:r>
      <w:r>
        <w:t xml:space="preserve"> Mapping Example</w:t>
      </w:r>
      <w:bookmarkEnd w:id="966"/>
      <w:r w:rsidR="00584D31">
        <w:t>s</w:t>
      </w:r>
      <w:bookmarkEnd w:id="967"/>
    </w:p>
    <w:tbl>
      <w:tblPr>
        <w:tblStyle w:val="Tabellenraster"/>
        <w:tblW w:w="0" w:type="auto"/>
        <w:tblLayout w:type="fixed"/>
        <w:tblLook w:val="04A0" w:firstRow="1" w:lastRow="0" w:firstColumn="1" w:lastColumn="0" w:noHBand="0" w:noVBand="1"/>
      </w:tblPr>
      <w:tblGrid>
        <w:gridCol w:w="5315"/>
        <w:gridCol w:w="4185"/>
      </w:tblGrid>
      <w:tr w:rsidR="00FB16FB" w14:paraId="16793278" w14:textId="77777777" w:rsidTr="000A773F">
        <w:trPr>
          <w:cantSplit/>
          <w:tblHeader w:val="0"/>
        </w:trPr>
        <w:tc>
          <w:tcPr>
            <w:tcW w:w="5315" w:type="dxa"/>
          </w:tcPr>
          <w:p w14:paraId="6A2EF868" w14:textId="0C79BAB3" w:rsidR="00FB16FB" w:rsidRDefault="00BB0E80" w:rsidP="00910988">
            <w:pPr>
              <w:spacing w:before="80" w:after="80"/>
            </w:pPr>
            <w:r w:rsidRPr="005D175F">
              <w:rPr>
                <w:noProof/>
                <w:lang w:val="en-GB"/>
              </w:rPr>
              <w:drawing>
                <wp:inline distT="0" distB="0" distL="0" distR="0" wp14:anchorId="546F065F" wp14:editId="2AC3D349">
                  <wp:extent cx="3223260" cy="2165297"/>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9831" cy="2169711"/>
                          </a:xfrm>
                          <a:prstGeom prst="rect">
                            <a:avLst/>
                          </a:prstGeom>
                        </pic:spPr>
                      </pic:pic>
                    </a:graphicData>
                  </a:graphic>
                </wp:inline>
              </w:drawing>
            </w:r>
          </w:p>
        </w:tc>
        <w:tc>
          <w:tcPr>
            <w:tcW w:w="4185" w:type="dxa"/>
          </w:tcPr>
          <w:p w14:paraId="7F3D1CEB" w14:textId="77777777" w:rsidR="00584D31" w:rsidRPr="00584D31" w:rsidRDefault="00584D31" w:rsidP="00584D31">
            <w:pPr>
              <w:tabs>
                <w:tab w:val="left" w:pos="241"/>
                <w:tab w:val="left" w:pos="481"/>
                <w:tab w:val="left" w:pos="691"/>
                <w:tab w:val="left" w:pos="901"/>
              </w:tabs>
              <w:autoSpaceDE w:val="0"/>
              <w:autoSpaceDN w:val="0"/>
              <w:adjustRightInd w:val="0"/>
              <w:spacing w:after="0"/>
              <w:rPr>
                <w:color w:val="auto"/>
                <w:sz w:val="16"/>
                <w:szCs w:val="16"/>
              </w:rPr>
            </w:pPr>
          </w:p>
          <w:p w14:paraId="2179671E" w14:textId="6BB73886"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802020"/>
                <w:sz w:val="16"/>
                <w:szCs w:val="16"/>
              </w:rPr>
              <w:t>/***********************************</w:t>
            </w:r>
            <w:r w:rsidR="00584D31" w:rsidRPr="00584D31">
              <w:rPr>
                <w:rFonts w:ascii="Consolas" w:hAnsi="Consolas" w:cs="Consolas"/>
                <w:color w:val="802020"/>
                <w:sz w:val="16"/>
                <w:szCs w:val="16"/>
              </w:rPr>
              <w:t>*</w:t>
            </w:r>
            <w:r w:rsidRPr="00584D31">
              <w:rPr>
                <w:rFonts w:ascii="Consolas" w:hAnsi="Consolas" w:cs="Consolas"/>
                <w:color w:val="802020"/>
                <w:sz w:val="16"/>
                <w:szCs w:val="16"/>
              </w:rPr>
              <w:t>***</w:t>
            </w:r>
          </w:p>
          <w:p w14:paraId="4975A23F" w14:textId="01552555"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802020"/>
                <w:sz w:val="16"/>
                <w:szCs w:val="16"/>
              </w:rPr>
              <w:t xml:space="preserve">* </w:t>
            </w:r>
            <w:proofErr w:type="gramStart"/>
            <w:r w:rsidRPr="00584D31">
              <w:rPr>
                <w:rFonts w:ascii="Consolas" w:hAnsi="Consolas" w:cs="Consolas"/>
                <w:color w:val="802020"/>
                <w:sz w:val="16"/>
                <w:szCs w:val="16"/>
              </w:rPr>
              <w:t>grouping</w:t>
            </w:r>
            <w:proofErr w:type="gramEnd"/>
            <w:r w:rsidRPr="00584D31">
              <w:rPr>
                <w:rFonts w:ascii="Consolas" w:hAnsi="Consolas" w:cs="Consolas"/>
                <w:color w:val="802020"/>
                <w:sz w:val="16"/>
                <w:szCs w:val="16"/>
              </w:rPr>
              <w:t xml:space="preserve"> statements for object cla</w:t>
            </w:r>
            <w:r w:rsidR="00584D31" w:rsidRPr="00584D31">
              <w:rPr>
                <w:rFonts w:ascii="Consolas" w:hAnsi="Consolas" w:cs="Consolas"/>
                <w:color w:val="802020"/>
                <w:sz w:val="16"/>
                <w:szCs w:val="16"/>
              </w:rPr>
              <w:t>s</w:t>
            </w:r>
            <w:r w:rsidRPr="00584D31">
              <w:rPr>
                <w:rFonts w:ascii="Consolas" w:hAnsi="Consolas" w:cs="Consolas"/>
                <w:color w:val="802020"/>
                <w:sz w:val="16"/>
                <w:szCs w:val="16"/>
              </w:rPr>
              <w:t>ses</w:t>
            </w:r>
          </w:p>
          <w:p w14:paraId="40DE1524" w14:textId="75C11A58"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802020"/>
                <w:sz w:val="16"/>
                <w:szCs w:val="16"/>
              </w:rPr>
              <w:t>*************************************</w:t>
            </w:r>
            <w:r w:rsidR="00584D31" w:rsidRPr="00584D31">
              <w:rPr>
                <w:rFonts w:ascii="Consolas" w:hAnsi="Consolas" w:cs="Consolas"/>
                <w:color w:val="802020"/>
                <w:sz w:val="16"/>
                <w:szCs w:val="16"/>
              </w:rPr>
              <w:t>*</w:t>
            </w:r>
            <w:r w:rsidRPr="00584D31">
              <w:rPr>
                <w:rFonts w:ascii="Consolas" w:hAnsi="Consolas" w:cs="Consolas"/>
                <w:color w:val="802020"/>
                <w:sz w:val="16"/>
                <w:szCs w:val="16"/>
              </w:rPr>
              <w:t>*/</w:t>
            </w:r>
          </w:p>
          <w:p w14:paraId="22DDE025" w14:textId="77777777"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p>
          <w:p w14:paraId="34ECABA8" w14:textId="74E87558"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80"/>
                <w:sz w:val="16"/>
                <w:szCs w:val="16"/>
              </w:rPr>
              <w:t>grouping</w:t>
            </w:r>
            <w:r w:rsidRPr="00584D31">
              <w:rPr>
                <w:rFonts w:ascii="Consolas" w:hAnsi="Consolas" w:cs="Consolas"/>
                <w:color w:val="000000"/>
                <w:sz w:val="16"/>
                <w:szCs w:val="16"/>
              </w:rPr>
              <w:t xml:space="preserve"> </w:t>
            </w:r>
            <w:r w:rsidRPr="00584D31">
              <w:rPr>
                <w:rFonts w:ascii="Consolas" w:hAnsi="Consolas" w:cs="Consolas"/>
                <w:i/>
                <w:iCs/>
                <w:color w:val="A86200"/>
                <w:sz w:val="16"/>
                <w:szCs w:val="16"/>
              </w:rPr>
              <w:t>substitute</w:t>
            </w:r>
            <w:r w:rsidRPr="00584D31">
              <w:rPr>
                <w:rFonts w:ascii="Consolas" w:hAnsi="Consolas" w:cs="Consolas"/>
                <w:color w:val="000000"/>
                <w:sz w:val="16"/>
                <w:szCs w:val="16"/>
              </w:rPr>
              <w:t xml:space="preserve"> {</w:t>
            </w:r>
          </w:p>
          <w:p w14:paraId="7682190E" w14:textId="7B043970"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80"/>
                <w:sz w:val="16"/>
                <w:szCs w:val="16"/>
              </w:rPr>
              <w:t>leaf</w:t>
            </w:r>
            <w:r w:rsidRPr="00584D31">
              <w:rPr>
                <w:rFonts w:ascii="Consolas" w:hAnsi="Consolas" w:cs="Consolas"/>
                <w:color w:val="000000"/>
                <w:sz w:val="16"/>
                <w:szCs w:val="16"/>
              </w:rPr>
              <w:t xml:space="preserve"> attribute-1 {</w:t>
            </w:r>
          </w:p>
          <w:p w14:paraId="780823CC" w14:textId="766A1765"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type</w:t>
            </w:r>
            <w:r w:rsidRPr="00584D31">
              <w:rPr>
                <w:rFonts w:ascii="Consolas" w:hAnsi="Consolas" w:cs="Consolas"/>
                <w:color w:val="000000"/>
                <w:sz w:val="16"/>
                <w:szCs w:val="16"/>
              </w:rPr>
              <w:t xml:space="preserve"> </w:t>
            </w:r>
            <w:proofErr w:type="gramStart"/>
            <w:r w:rsidRPr="00584D31">
              <w:rPr>
                <w:rFonts w:ascii="Consolas" w:hAnsi="Consolas" w:cs="Consolas"/>
                <w:color w:val="008080"/>
                <w:sz w:val="16"/>
                <w:szCs w:val="16"/>
              </w:rPr>
              <w:t>string</w:t>
            </w:r>
            <w:r w:rsidRPr="00584D31">
              <w:rPr>
                <w:rFonts w:ascii="Consolas" w:hAnsi="Consolas" w:cs="Consolas"/>
                <w:color w:val="000000"/>
                <w:sz w:val="16"/>
                <w:szCs w:val="16"/>
              </w:rPr>
              <w:t>;</w:t>
            </w:r>
            <w:proofErr w:type="gramEnd"/>
          </w:p>
          <w:p w14:paraId="6B5230BC" w14:textId="6C943D8A"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t>}</w:t>
            </w:r>
          </w:p>
          <w:p w14:paraId="4B247E3A" w14:textId="7346BEA4"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80"/>
                <w:sz w:val="16"/>
                <w:szCs w:val="16"/>
              </w:rPr>
              <w:t>choice</w:t>
            </w:r>
            <w:r w:rsidRPr="00584D31">
              <w:rPr>
                <w:rFonts w:ascii="Consolas" w:hAnsi="Consolas" w:cs="Consolas"/>
                <w:color w:val="000000"/>
                <w:sz w:val="16"/>
                <w:szCs w:val="16"/>
              </w:rPr>
              <w:t xml:space="preserve"> alternative-choice {</w:t>
            </w:r>
          </w:p>
          <w:p w14:paraId="520B607E" w14:textId="045F8E89"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case</w:t>
            </w:r>
            <w:r w:rsidRPr="00584D31">
              <w:rPr>
                <w:rFonts w:ascii="Consolas" w:hAnsi="Consolas" w:cs="Consolas"/>
                <w:color w:val="000000"/>
                <w:sz w:val="16"/>
                <w:szCs w:val="16"/>
              </w:rPr>
              <w:t xml:space="preserve"> alt-1 {</w:t>
            </w:r>
          </w:p>
          <w:p w14:paraId="1981B16B" w14:textId="7BEC9057"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list</w:t>
            </w:r>
            <w:r w:rsidRPr="00584D31">
              <w:rPr>
                <w:rFonts w:ascii="Consolas" w:hAnsi="Consolas" w:cs="Consolas"/>
                <w:color w:val="000000"/>
                <w:sz w:val="16"/>
                <w:szCs w:val="16"/>
              </w:rPr>
              <w:t xml:space="preserve"> alternative-1 {</w:t>
            </w:r>
          </w:p>
          <w:p w14:paraId="1F802213" w14:textId="52A00CAD"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key</w:t>
            </w:r>
            <w:r w:rsidRPr="00584D31">
              <w:rPr>
                <w:rFonts w:ascii="Consolas" w:hAnsi="Consolas" w:cs="Consolas"/>
                <w:color w:val="000000"/>
                <w:sz w:val="16"/>
                <w:szCs w:val="16"/>
              </w:rPr>
              <w:t xml:space="preserve"> </w:t>
            </w:r>
            <w:r w:rsidRPr="00584D31">
              <w:rPr>
                <w:rFonts w:ascii="Consolas" w:hAnsi="Consolas" w:cs="Consolas"/>
                <w:color w:val="008000"/>
                <w:sz w:val="16"/>
                <w:szCs w:val="16"/>
              </w:rPr>
              <w:t>'name</w:t>
            </w:r>
            <w:proofErr w:type="gramStart"/>
            <w:r w:rsidRPr="00584D31">
              <w:rPr>
                <w:rFonts w:ascii="Consolas" w:hAnsi="Consolas" w:cs="Consolas"/>
                <w:color w:val="008000"/>
                <w:sz w:val="16"/>
                <w:szCs w:val="16"/>
              </w:rPr>
              <w:t>'</w:t>
            </w:r>
            <w:r w:rsidRPr="00584D31">
              <w:rPr>
                <w:rFonts w:ascii="Consolas" w:hAnsi="Consolas" w:cs="Consolas"/>
                <w:color w:val="000000"/>
                <w:sz w:val="16"/>
                <w:szCs w:val="16"/>
              </w:rPr>
              <w:t>;</w:t>
            </w:r>
            <w:proofErr w:type="gramEnd"/>
          </w:p>
          <w:p w14:paraId="11A80254" w14:textId="35E047F2"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uses</w:t>
            </w:r>
            <w:r w:rsidRPr="00584D31">
              <w:rPr>
                <w:rFonts w:ascii="Consolas" w:hAnsi="Consolas" w:cs="Consolas"/>
                <w:color w:val="000000"/>
                <w:sz w:val="16"/>
                <w:szCs w:val="16"/>
              </w:rPr>
              <w:t xml:space="preserve"> </w:t>
            </w:r>
            <w:r w:rsidRPr="00584D31">
              <w:rPr>
                <w:rFonts w:ascii="Consolas" w:hAnsi="Consolas" w:cs="Consolas"/>
                <w:i/>
                <w:iCs/>
                <w:color w:val="A86200"/>
                <w:sz w:val="16"/>
                <w:szCs w:val="16"/>
              </w:rPr>
              <w:t>alternative-</w:t>
            </w:r>
            <w:proofErr w:type="gramStart"/>
            <w:r w:rsidRPr="00584D31">
              <w:rPr>
                <w:rFonts w:ascii="Consolas" w:hAnsi="Consolas" w:cs="Consolas"/>
                <w:i/>
                <w:iCs/>
                <w:color w:val="A86200"/>
                <w:sz w:val="16"/>
                <w:szCs w:val="16"/>
              </w:rPr>
              <w:t>1</w:t>
            </w:r>
            <w:r w:rsidRPr="00584D31">
              <w:rPr>
                <w:rFonts w:ascii="Consolas" w:hAnsi="Consolas" w:cs="Consolas"/>
                <w:color w:val="000000"/>
                <w:sz w:val="16"/>
                <w:szCs w:val="16"/>
              </w:rPr>
              <w:t>;</w:t>
            </w:r>
            <w:proofErr w:type="gramEnd"/>
          </w:p>
          <w:p w14:paraId="756E18AB" w14:textId="0C14792E"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t>}</w:t>
            </w:r>
          </w:p>
          <w:p w14:paraId="1BB55541" w14:textId="692F62D8"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t>}</w:t>
            </w:r>
          </w:p>
          <w:p w14:paraId="16945F47" w14:textId="6B5D34F2"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case</w:t>
            </w:r>
            <w:r w:rsidRPr="00584D31">
              <w:rPr>
                <w:rFonts w:ascii="Consolas" w:hAnsi="Consolas" w:cs="Consolas"/>
                <w:color w:val="000000"/>
                <w:sz w:val="16"/>
                <w:szCs w:val="16"/>
              </w:rPr>
              <w:t xml:space="preserve"> alt-2 {</w:t>
            </w:r>
          </w:p>
          <w:p w14:paraId="5517F744" w14:textId="6C9C7230"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container</w:t>
            </w:r>
            <w:r w:rsidRPr="00584D31">
              <w:rPr>
                <w:rFonts w:ascii="Consolas" w:hAnsi="Consolas" w:cs="Consolas"/>
                <w:color w:val="000000"/>
                <w:sz w:val="16"/>
                <w:szCs w:val="16"/>
              </w:rPr>
              <w:t xml:space="preserve"> alternative-2 {</w:t>
            </w:r>
          </w:p>
          <w:p w14:paraId="1375C8B1" w14:textId="2F00A9A4"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uses</w:t>
            </w:r>
            <w:r w:rsidRPr="00584D31">
              <w:rPr>
                <w:rFonts w:ascii="Consolas" w:hAnsi="Consolas" w:cs="Consolas"/>
                <w:color w:val="000000"/>
                <w:sz w:val="16"/>
                <w:szCs w:val="16"/>
              </w:rPr>
              <w:t xml:space="preserve"> </w:t>
            </w:r>
            <w:r w:rsidRPr="00584D31">
              <w:rPr>
                <w:rFonts w:ascii="Consolas" w:hAnsi="Consolas" w:cs="Consolas"/>
                <w:i/>
                <w:iCs/>
                <w:color w:val="A86200"/>
                <w:sz w:val="16"/>
                <w:szCs w:val="16"/>
              </w:rPr>
              <w:t>alternative-</w:t>
            </w:r>
            <w:proofErr w:type="gramStart"/>
            <w:r w:rsidRPr="00584D31">
              <w:rPr>
                <w:rFonts w:ascii="Consolas" w:hAnsi="Consolas" w:cs="Consolas"/>
                <w:i/>
                <w:iCs/>
                <w:color w:val="A86200"/>
                <w:sz w:val="16"/>
                <w:szCs w:val="16"/>
              </w:rPr>
              <w:t>2</w:t>
            </w:r>
            <w:r w:rsidRPr="00584D31">
              <w:rPr>
                <w:rFonts w:ascii="Consolas" w:hAnsi="Consolas" w:cs="Consolas"/>
                <w:color w:val="000000"/>
                <w:sz w:val="16"/>
                <w:szCs w:val="16"/>
              </w:rPr>
              <w:t>;</w:t>
            </w:r>
            <w:proofErr w:type="gramEnd"/>
          </w:p>
          <w:p w14:paraId="28A0F1BD" w14:textId="211C3EE5"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t>}</w:t>
            </w:r>
          </w:p>
          <w:p w14:paraId="4166A56B" w14:textId="5CEB3C9E"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t>}</w:t>
            </w:r>
          </w:p>
          <w:p w14:paraId="19E4D7D5" w14:textId="196EC064"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case</w:t>
            </w:r>
            <w:r w:rsidRPr="00584D31">
              <w:rPr>
                <w:rFonts w:ascii="Consolas" w:hAnsi="Consolas" w:cs="Consolas"/>
                <w:color w:val="000000"/>
                <w:sz w:val="16"/>
                <w:szCs w:val="16"/>
              </w:rPr>
              <w:t xml:space="preserve"> alt-3 {</w:t>
            </w:r>
          </w:p>
          <w:p w14:paraId="7B38D7AC" w14:textId="31DBB069"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container</w:t>
            </w:r>
            <w:r w:rsidRPr="00584D31">
              <w:rPr>
                <w:rFonts w:ascii="Consolas" w:hAnsi="Consolas" w:cs="Consolas"/>
                <w:color w:val="000000"/>
                <w:sz w:val="16"/>
                <w:szCs w:val="16"/>
              </w:rPr>
              <w:t xml:space="preserve"> alternative-3 {</w:t>
            </w:r>
          </w:p>
          <w:p w14:paraId="4EB6E4C2" w14:textId="73CDDBBA"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uses</w:t>
            </w:r>
            <w:r w:rsidRPr="00584D31">
              <w:rPr>
                <w:rFonts w:ascii="Consolas" w:hAnsi="Consolas" w:cs="Consolas"/>
                <w:color w:val="000000"/>
                <w:sz w:val="16"/>
                <w:szCs w:val="16"/>
              </w:rPr>
              <w:t xml:space="preserve"> </w:t>
            </w:r>
            <w:r w:rsidRPr="00584D31">
              <w:rPr>
                <w:rFonts w:ascii="Consolas" w:hAnsi="Consolas" w:cs="Consolas"/>
                <w:i/>
                <w:iCs/>
                <w:color w:val="A86200"/>
                <w:sz w:val="16"/>
                <w:szCs w:val="16"/>
              </w:rPr>
              <w:t>alternative-</w:t>
            </w:r>
            <w:proofErr w:type="gramStart"/>
            <w:r w:rsidRPr="00584D31">
              <w:rPr>
                <w:rFonts w:ascii="Consolas" w:hAnsi="Consolas" w:cs="Consolas"/>
                <w:i/>
                <w:iCs/>
                <w:color w:val="A86200"/>
                <w:sz w:val="16"/>
                <w:szCs w:val="16"/>
              </w:rPr>
              <w:t>3</w:t>
            </w:r>
            <w:r w:rsidRPr="00584D31">
              <w:rPr>
                <w:rFonts w:ascii="Consolas" w:hAnsi="Consolas" w:cs="Consolas"/>
                <w:color w:val="000000"/>
                <w:sz w:val="16"/>
                <w:szCs w:val="16"/>
              </w:rPr>
              <w:t>;</w:t>
            </w:r>
            <w:proofErr w:type="gramEnd"/>
          </w:p>
          <w:p w14:paraId="5972C94E" w14:textId="0B047A64"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00"/>
                <w:sz w:val="16"/>
                <w:szCs w:val="16"/>
              </w:rPr>
              <w:tab/>
              <w:t>}</w:t>
            </w:r>
          </w:p>
          <w:p w14:paraId="23A1A595" w14:textId="74DB9B7A"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t>}</w:t>
            </w:r>
          </w:p>
          <w:p w14:paraId="0B59FC5B" w14:textId="350B8795"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t>}</w:t>
            </w:r>
          </w:p>
          <w:p w14:paraId="1632DD84" w14:textId="76B780DD"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w:t>
            </w:r>
          </w:p>
          <w:p w14:paraId="3868DC1B" w14:textId="77777777"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p>
          <w:p w14:paraId="29D0D8C4" w14:textId="2ABF98D7"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80"/>
                <w:sz w:val="16"/>
                <w:szCs w:val="16"/>
              </w:rPr>
              <w:t>grouping</w:t>
            </w:r>
            <w:r w:rsidRPr="00584D31">
              <w:rPr>
                <w:rFonts w:ascii="Consolas" w:hAnsi="Consolas" w:cs="Consolas"/>
                <w:color w:val="000000"/>
                <w:sz w:val="16"/>
                <w:szCs w:val="16"/>
              </w:rPr>
              <w:t xml:space="preserve"> </w:t>
            </w:r>
            <w:r w:rsidRPr="00584D31">
              <w:rPr>
                <w:rFonts w:ascii="Consolas" w:hAnsi="Consolas" w:cs="Consolas"/>
                <w:i/>
                <w:iCs/>
                <w:color w:val="A86200"/>
                <w:sz w:val="16"/>
                <w:szCs w:val="16"/>
              </w:rPr>
              <w:t>alternative-1</w:t>
            </w:r>
            <w:r w:rsidRPr="00584D31">
              <w:rPr>
                <w:rFonts w:ascii="Consolas" w:hAnsi="Consolas" w:cs="Consolas"/>
                <w:color w:val="000000"/>
                <w:sz w:val="16"/>
                <w:szCs w:val="16"/>
              </w:rPr>
              <w:t xml:space="preserve"> {</w:t>
            </w:r>
          </w:p>
          <w:p w14:paraId="4C18B2B1" w14:textId="6A6338EE"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80"/>
                <w:sz w:val="16"/>
                <w:szCs w:val="16"/>
              </w:rPr>
              <w:t>leaf</w:t>
            </w:r>
            <w:r w:rsidRPr="00584D31">
              <w:rPr>
                <w:rFonts w:ascii="Consolas" w:hAnsi="Consolas" w:cs="Consolas"/>
                <w:color w:val="000000"/>
                <w:sz w:val="16"/>
                <w:szCs w:val="16"/>
              </w:rPr>
              <w:t xml:space="preserve"> name {</w:t>
            </w:r>
          </w:p>
          <w:p w14:paraId="6A8C01D2" w14:textId="7AD63ED2"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type</w:t>
            </w:r>
            <w:r w:rsidRPr="00584D31">
              <w:rPr>
                <w:rFonts w:ascii="Consolas" w:hAnsi="Consolas" w:cs="Consolas"/>
                <w:color w:val="000000"/>
                <w:sz w:val="16"/>
                <w:szCs w:val="16"/>
              </w:rPr>
              <w:t xml:space="preserve"> </w:t>
            </w:r>
            <w:proofErr w:type="gramStart"/>
            <w:r w:rsidRPr="00584D31">
              <w:rPr>
                <w:rFonts w:ascii="Consolas" w:hAnsi="Consolas" w:cs="Consolas"/>
                <w:color w:val="008080"/>
                <w:sz w:val="16"/>
                <w:szCs w:val="16"/>
              </w:rPr>
              <w:t>string</w:t>
            </w:r>
            <w:r w:rsidRPr="00584D31">
              <w:rPr>
                <w:rFonts w:ascii="Consolas" w:hAnsi="Consolas" w:cs="Consolas"/>
                <w:color w:val="000000"/>
                <w:sz w:val="16"/>
                <w:szCs w:val="16"/>
              </w:rPr>
              <w:t>;</w:t>
            </w:r>
            <w:proofErr w:type="gramEnd"/>
          </w:p>
          <w:p w14:paraId="182EC71C" w14:textId="1386C04C"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t>}</w:t>
            </w:r>
          </w:p>
          <w:p w14:paraId="55992D46" w14:textId="07BC6483"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w:t>
            </w:r>
          </w:p>
          <w:p w14:paraId="706AC7CB" w14:textId="77777777"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p>
          <w:p w14:paraId="4B7FB021" w14:textId="725DBBC1"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80"/>
                <w:sz w:val="16"/>
                <w:szCs w:val="16"/>
              </w:rPr>
              <w:t>grouping</w:t>
            </w:r>
            <w:r w:rsidRPr="00584D31">
              <w:rPr>
                <w:rFonts w:ascii="Consolas" w:hAnsi="Consolas" w:cs="Consolas"/>
                <w:color w:val="000000"/>
                <w:sz w:val="16"/>
                <w:szCs w:val="16"/>
              </w:rPr>
              <w:t xml:space="preserve"> </w:t>
            </w:r>
            <w:r w:rsidRPr="00584D31">
              <w:rPr>
                <w:rFonts w:ascii="Consolas" w:hAnsi="Consolas" w:cs="Consolas"/>
                <w:i/>
                <w:iCs/>
                <w:color w:val="A86200"/>
                <w:sz w:val="16"/>
                <w:szCs w:val="16"/>
              </w:rPr>
              <w:t>alternative-2</w:t>
            </w:r>
            <w:r w:rsidRPr="00584D31">
              <w:rPr>
                <w:rFonts w:ascii="Consolas" w:hAnsi="Consolas" w:cs="Consolas"/>
                <w:color w:val="000000"/>
                <w:sz w:val="16"/>
                <w:szCs w:val="16"/>
              </w:rPr>
              <w:t xml:space="preserve"> {</w:t>
            </w:r>
          </w:p>
          <w:p w14:paraId="7C94C5B7" w14:textId="4B4C91B2"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80"/>
                <w:sz w:val="16"/>
                <w:szCs w:val="16"/>
              </w:rPr>
              <w:t>leaf</w:t>
            </w:r>
            <w:r w:rsidRPr="00584D31">
              <w:rPr>
                <w:rFonts w:ascii="Consolas" w:hAnsi="Consolas" w:cs="Consolas"/>
                <w:color w:val="000000"/>
                <w:sz w:val="16"/>
                <w:szCs w:val="16"/>
              </w:rPr>
              <w:t xml:space="preserve"> name {</w:t>
            </w:r>
          </w:p>
          <w:p w14:paraId="7271F49D" w14:textId="0FB34E21"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type</w:t>
            </w:r>
            <w:r w:rsidRPr="00584D31">
              <w:rPr>
                <w:rFonts w:ascii="Consolas" w:hAnsi="Consolas" w:cs="Consolas"/>
                <w:color w:val="000000"/>
                <w:sz w:val="16"/>
                <w:szCs w:val="16"/>
              </w:rPr>
              <w:t xml:space="preserve"> </w:t>
            </w:r>
            <w:proofErr w:type="gramStart"/>
            <w:r w:rsidRPr="00584D31">
              <w:rPr>
                <w:rFonts w:ascii="Consolas" w:hAnsi="Consolas" w:cs="Consolas"/>
                <w:color w:val="008080"/>
                <w:sz w:val="16"/>
                <w:szCs w:val="16"/>
              </w:rPr>
              <w:t>string</w:t>
            </w:r>
            <w:r w:rsidRPr="00584D31">
              <w:rPr>
                <w:rFonts w:ascii="Consolas" w:hAnsi="Consolas" w:cs="Consolas"/>
                <w:color w:val="000000"/>
                <w:sz w:val="16"/>
                <w:szCs w:val="16"/>
              </w:rPr>
              <w:t>;</w:t>
            </w:r>
            <w:proofErr w:type="gramEnd"/>
          </w:p>
          <w:p w14:paraId="18C2240C" w14:textId="0D41161B"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t>}</w:t>
            </w:r>
          </w:p>
          <w:p w14:paraId="6AEDA152" w14:textId="45A63823"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w:t>
            </w:r>
          </w:p>
          <w:p w14:paraId="3952B323" w14:textId="77777777"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p>
          <w:p w14:paraId="34AF125E" w14:textId="6B3D4504"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80"/>
                <w:sz w:val="16"/>
                <w:szCs w:val="16"/>
              </w:rPr>
              <w:t>grouping</w:t>
            </w:r>
            <w:r w:rsidRPr="00584D31">
              <w:rPr>
                <w:rFonts w:ascii="Consolas" w:hAnsi="Consolas" w:cs="Consolas"/>
                <w:color w:val="000000"/>
                <w:sz w:val="16"/>
                <w:szCs w:val="16"/>
              </w:rPr>
              <w:t xml:space="preserve"> </w:t>
            </w:r>
            <w:r w:rsidRPr="00584D31">
              <w:rPr>
                <w:rFonts w:ascii="Consolas" w:hAnsi="Consolas" w:cs="Consolas"/>
                <w:i/>
                <w:iCs/>
                <w:color w:val="A86200"/>
                <w:sz w:val="16"/>
                <w:szCs w:val="16"/>
              </w:rPr>
              <w:t>alternative-3</w:t>
            </w:r>
            <w:r w:rsidRPr="00584D31">
              <w:rPr>
                <w:rFonts w:ascii="Consolas" w:hAnsi="Consolas" w:cs="Consolas"/>
                <w:color w:val="000000"/>
                <w:sz w:val="16"/>
                <w:szCs w:val="16"/>
              </w:rPr>
              <w:t xml:space="preserve"> {</w:t>
            </w:r>
          </w:p>
          <w:p w14:paraId="3B607305" w14:textId="1FDF9A1B"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80"/>
                <w:sz w:val="16"/>
                <w:szCs w:val="16"/>
              </w:rPr>
              <w:t>leaf</w:t>
            </w:r>
            <w:r w:rsidRPr="00584D31">
              <w:rPr>
                <w:rFonts w:ascii="Consolas" w:hAnsi="Consolas" w:cs="Consolas"/>
                <w:color w:val="000000"/>
                <w:sz w:val="16"/>
                <w:szCs w:val="16"/>
              </w:rPr>
              <w:t xml:space="preserve"> name {</w:t>
            </w:r>
          </w:p>
          <w:p w14:paraId="7E295C9B" w14:textId="0BD56DF1"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rPr>
            </w:pPr>
            <w:r w:rsidRPr="00584D31">
              <w:rPr>
                <w:rFonts w:ascii="Consolas" w:hAnsi="Consolas" w:cs="Consolas"/>
                <w:color w:val="000000"/>
                <w:sz w:val="16"/>
                <w:szCs w:val="16"/>
              </w:rPr>
              <w:tab/>
            </w:r>
            <w:r w:rsidRPr="00584D31">
              <w:rPr>
                <w:rFonts w:ascii="Consolas" w:hAnsi="Consolas" w:cs="Consolas"/>
                <w:color w:val="000000"/>
                <w:sz w:val="16"/>
                <w:szCs w:val="16"/>
              </w:rPr>
              <w:tab/>
            </w:r>
            <w:r w:rsidRPr="00584D31">
              <w:rPr>
                <w:rFonts w:ascii="Consolas" w:hAnsi="Consolas" w:cs="Consolas"/>
                <w:color w:val="000080"/>
                <w:sz w:val="16"/>
                <w:szCs w:val="16"/>
              </w:rPr>
              <w:t>type</w:t>
            </w:r>
            <w:r w:rsidRPr="00584D31">
              <w:rPr>
                <w:rFonts w:ascii="Consolas" w:hAnsi="Consolas" w:cs="Consolas"/>
                <w:color w:val="000000"/>
                <w:sz w:val="16"/>
                <w:szCs w:val="16"/>
              </w:rPr>
              <w:t xml:space="preserve"> </w:t>
            </w:r>
            <w:proofErr w:type="gramStart"/>
            <w:r w:rsidRPr="00584D31">
              <w:rPr>
                <w:rFonts w:ascii="Consolas" w:hAnsi="Consolas" w:cs="Consolas"/>
                <w:color w:val="008080"/>
                <w:sz w:val="16"/>
                <w:szCs w:val="16"/>
              </w:rPr>
              <w:t>string</w:t>
            </w:r>
            <w:r w:rsidRPr="00584D31">
              <w:rPr>
                <w:rFonts w:ascii="Consolas" w:hAnsi="Consolas" w:cs="Consolas"/>
                <w:color w:val="000000"/>
                <w:sz w:val="16"/>
                <w:szCs w:val="16"/>
              </w:rPr>
              <w:t>;</w:t>
            </w:r>
            <w:proofErr w:type="gramEnd"/>
          </w:p>
          <w:p w14:paraId="13D2A5B1" w14:textId="6BC0FAA0" w:rsidR="003377DF" w:rsidRPr="00584D31" w:rsidRDefault="003377DF" w:rsidP="00584D31">
            <w:pPr>
              <w:tabs>
                <w:tab w:val="left" w:pos="241"/>
                <w:tab w:val="left" w:pos="481"/>
                <w:tab w:val="left" w:pos="691"/>
                <w:tab w:val="left" w:pos="901"/>
              </w:tabs>
              <w:autoSpaceDE w:val="0"/>
              <w:autoSpaceDN w:val="0"/>
              <w:adjustRightInd w:val="0"/>
              <w:spacing w:after="0"/>
              <w:rPr>
                <w:rFonts w:ascii="Consolas" w:hAnsi="Consolas" w:cs="Consolas"/>
                <w:color w:val="auto"/>
                <w:sz w:val="16"/>
                <w:szCs w:val="16"/>
                <w:lang w:val="de-DE"/>
              </w:rPr>
            </w:pPr>
            <w:r w:rsidRPr="00584D31">
              <w:rPr>
                <w:rFonts w:ascii="Consolas" w:hAnsi="Consolas" w:cs="Consolas"/>
                <w:color w:val="000000"/>
                <w:sz w:val="16"/>
                <w:szCs w:val="16"/>
              </w:rPr>
              <w:tab/>
            </w:r>
            <w:r w:rsidRPr="00584D31">
              <w:rPr>
                <w:rFonts w:ascii="Consolas" w:hAnsi="Consolas" w:cs="Consolas"/>
                <w:color w:val="000000"/>
                <w:sz w:val="16"/>
                <w:szCs w:val="16"/>
                <w:lang w:val="de-DE"/>
              </w:rPr>
              <w:t>}</w:t>
            </w:r>
          </w:p>
          <w:p w14:paraId="6F4F9501" w14:textId="70A14231" w:rsidR="00FB16FB" w:rsidRPr="00584D31" w:rsidRDefault="003377DF" w:rsidP="00584D31">
            <w:pPr>
              <w:tabs>
                <w:tab w:val="left" w:pos="241"/>
                <w:tab w:val="left" w:pos="273"/>
                <w:tab w:val="left" w:pos="481"/>
                <w:tab w:val="left" w:pos="544"/>
                <w:tab w:val="left" w:pos="691"/>
                <w:tab w:val="left" w:pos="789"/>
                <w:tab w:val="left" w:pos="901"/>
                <w:tab w:val="left" w:pos="1026"/>
                <w:tab w:val="left" w:pos="1267"/>
              </w:tabs>
              <w:spacing w:before="80" w:after="80"/>
              <w:rPr>
                <w:rFonts w:ascii="Consolas" w:hAnsi="Consolas" w:cs="Consolas"/>
                <w:color w:val="000000"/>
                <w:sz w:val="16"/>
                <w:szCs w:val="16"/>
                <w:lang w:val="de-DE"/>
              </w:rPr>
            </w:pPr>
            <w:r w:rsidRPr="00584D31">
              <w:rPr>
                <w:rFonts w:ascii="Consolas" w:hAnsi="Consolas" w:cs="Consolas"/>
                <w:color w:val="000000"/>
                <w:sz w:val="16"/>
                <w:szCs w:val="16"/>
                <w:lang w:val="de-DE"/>
              </w:rPr>
              <w:t>}</w:t>
            </w:r>
          </w:p>
          <w:p w14:paraId="2C460D4E" w14:textId="3860A967" w:rsidR="003377DF" w:rsidRPr="003377DF" w:rsidRDefault="003377DF" w:rsidP="003377DF">
            <w:pPr>
              <w:tabs>
                <w:tab w:val="left" w:pos="273"/>
                <w:tab w:val="left" w:pos="544"/>
                <w:tab w:val="left" w:pos="789"/>
                <w:tab w:val="left" w:pos="1026"/>
                <w:tab w:val="left" w:pos="1267"/>
              </w:tabs>
              <w:spacing w:before="80" w:after="80"/>
              <w:rPr>
                <w:color w:val="auto"/>
                <w:sz w:val="16"/>
                <w:szCs w:val="16"/>
              </w:rPr>
            </w:pPr>
          </w:p>
        </w:tc>
      </w:tr>
      <w:tr w:rsidR="00584D31" w14:paraId="0B623285" w14:textId="77777777" w:rsidTr="000A773F">
        <w:trPr>
          <w:cantSplit/>
          <w:tblHeader w:val="0"/>
        </w:trPr>
        <w:tc>
          <w:tcPr>
            <w:tcW w:w="5315" w:type="dxa"/>
          </w:tcPr>
          <w:p w14:paraId="3BB12CFE" w14:textId="5AF5E930" w:rsidR="00584D31" w:rsidDel="003377DF" w:rsidRDefault="00BB0E80" w:rsidP="00910988">
            <w:pPr>
              <w:spacing w:before="80" w:after="80"/>
              <w:rPr>
                <w:noProof/>
                <w:lang w:val="de-DE" w:eastAsia="de-DE"/>
              </w:rPr>
            </w:pPr>
            <w:r w:rsidRPr="005D175F">
              <w:rPr>
                <w:noProof/>
                <w:lang w:val="en-GB"/>
              </w:rPr>
              <w:lastRenderedPageBreak/>
              <w:drawing>
                <wp:inline distT="0" distB="0" distL="0" distR="0" wp14:anchorId="26FFC4CF" wp14:editId="7614553E">
                  <wp:extent cx="3223260" cy="2364765"/>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5196" cy="2366185"/>
                          </a:xfrm>
                          <a:prstGeom prst="rect">
                            <a:avLst/>
                          </a:prstGeom>
                        </pic:spPr>
                      </pic:pic>
                    </a:graphicData>
                  </a:graphic>
                </wp:inline>
              </w:drawing>
            </w:r>
          </w:p>
        </w:tc>
        <w:tc>
          <w:tcPr>
            <w:tcW w:w="4185" w:type="dxa"/>
          </w:tcPr>
          <w:p w14:paraId="54017C07" w14:textId="77777777" w:rsidR="00D0540A" w:rsidRPr="004922AA" w:rsidRDefault="00D0540A" w:rsidP="00D0540A">
            <w:pPr>
              <w:tabs>
                <w:tab w:val="left" w:pos="226"/>
                <w:tab w:val="left" w:pos="466"/>
                <w:tab w:val="left" w:pos="706"/>
                <w:tab w:val="left" w:pos="901"/>
              </w:tabs>
              <w:autoSpaceDE w:val="0"/>
              <w:autoSpaceDN w:val="0"/>
              <w:adjustRightInd w:val="0"/>
              <w:spacing w:after="0"/>
              <w:rPr>
                <w:rFonts w:ascii="Consolas" w:hAnsi="Consolas" w:cs="Consolas"/>
                <w:color w:val="802020"/>
                <w:sz w:val="16"/>
                <w:szCs w:val="16"/>
              </w:rPr>
            </w:pPr>
          </w:p>
          <w:p w14:paraId="136226D6" w14:textId="4449885F"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802020"/>
                <w:sz w:val="16"/>
                <w:szCs w:val="16"/>
              </w:rPr>
              <w:t>/*******************************************</w:t>
            </w:r>
          </w:p>
          <w:p w14:paraId="37788CA0" w14:textId="42ED8736"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802020"/>
                <w:sz w:val="16"/>
                <w:szCs w:val="16"/>
              </w:rPr>
              <w:t xml:space="preserve">* </w:t>
            </w:r>
            <w:proofErr w:type="gramStart"/>
            <w:r w:rsidRPr="004922AA">
              <w:rPr>
                <w:rFonts w:ascii="Consolas" w:hAnsi="Consolas" w:cs="Consolas"/>
                <w:color w:val="802020"/>
                <w:sz w:val="16"/>
                <w:szCs w:val="16"/>
              </w:rPr>
              <w:t>grouping</w:t>
            </w:r>
            <w:proofErr w:type="gramEnd"/>
            <w:r w:rsidRPr="004922AA">
              <w:rPr>
                <w:rFonts w:ascii="Consolas" w:hAnsi="Consolas" w:cs="Consolas"/>
                <w:color w:val="802020"/>
                <w:sz w:val="16"/>
                <w:szCs w:val="16"/>
              </w:rPr>
              <w:t xml:space="preserve"> statements for complex data types</w:t>
            </w:r>
          </w:p>
          <w:p w14:paraId="26B7A866" w14:textId="2222B25D"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802020"/>
                <w:sz w:val="16"/>
                <w:szCs w:val="16"/>
              </w:rPr>
              <w:t>********************************************/</w:t>
            </w:r>
          </w:p>
          <w:p w14:paraId="6EC41576" w14:textId="77777777"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p>
          <w:p w14:paraId="737849D9" w14:textId="0AB59058"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80"/>
                <w:sz w:val="16"/>
                <w:szCs w:val="16"/>
              </w:rPr>
              <w:t>grouping</w:t>
            </w:r>
            <w:r w:rsidRPr="004922AA">
              <w:rPr>
                <w:rFonts w:ascii="Consolas" w:hAnsi="Consolas" w:cs="Consolas"/>
                <w:color w:val="000000"/>
                <w:sz w:val="16"/>
                <w:szCs w:val="16"/>
              </w:rPr>
              <w:t xml:space="preserve"> </w:t>
            </w:r>
            <w:r w:rsidRPr="004922AA">
              <w:rPr>
                <w:rFonts w:ascii="Consolas" w:hAnsi="Consolas" w:cs="Consolas"/>
                <w:i/>
                <w:iCs/>
                <w:color w:val="A86200"/>
                <w:sz w:val="16"/>
                <w:szCs w:val="16"/>
              </w:rPr>
              <w:t>probable-cause</w:t>
            </w:r>
            <w:r w:rsidRPr="004922AA">
              <w:rPr>
                <w:rFonts w:ascii="Consolas" w:hAnsi="Consolas" w:cs="Consolas"/>
                <w:color w:val="000000"/>
                <w:sz w:val="16"/>
                <w:szCs w:val="16"/>
              </w:rPr>
              <w:t xml:space="preserve"> {</w:t>
            </w:r>
          </w:p>
          <w:p w14:paraId="68B5FEF1" w14:textId="2FB796A1"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ab/>
            </w:r>
            <w:r w:rsidRPr="004922AA">
              <w:rPr>
                <w:rFonts w:ascii="Consolas" w:hAnsi="Consolas" w:cs="Consolas"/>
                <w:color w:val="000080"/>
                <w:sz w:val="16"/>
                <w:szCs w:val="16"/>
              </w:rPr>
              <w:t>choice</w:t>
            </w:r>
            <w:r w:rsidRPr="004922AA">
              <w:rPr>
                <w:rFonts w:ascii="Consolas" w:hAnsi="Consolas" w:cs="Consolas"/>
                <w:color w:val="000000"/>
                <w:sz w:val="16"/>
                <w:szCs w:val="16"/>
              </w:rPr>
              <w:t xml:space="preserve"> probable-cause-type-choice {</w:t>
            </w:r>
          </w:p>
          <w:p w14:paraId="29026029" w14:textId="3A5C40C1"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ab/>
            </w:r>
            <w:r w:rsidRPr="004922AA">
              <w:rPr>
                <w:rFonts w:ascii="Consolas" w:hAnsi="Consolas" w:cs="Consolas"/>
                <w:color w:val="000000"/>
                <w:sz w:val="16"/>
                <w:szCs w:val="16"/>
              </w:rPr>
              <w:tab/>
            </w:r>
            <w:r w:rsidRPr="004922AA">
              <w:rPr>
                <w:rFonts w:ascii="Consolas" w:hAnsi="Consolas" w:cs="Consolas"/>
                <w:color w:val="000080"/>
                <w:sz w:val="16"/>
                <w:szCs w:val="16"/>
              </w:rPr>
              <w:t>case</w:t>
            </w:r>
            <w:r w:rsidRPr="004922AA">
              <w:rPr>
                <w:rFonts w:ascii="Consolas" w:hAnsi="Consolas" w:cs="Consolas"/>
                <w:color w:val="000000"/>
                <w:sz w:val="16"/>
                <w:szCs w:val="16"/>
              </w:rPr>
              <w:t xml:space="preserve"> integer-type {</w:t>
            </w:r>
          </w:p>
          <w:p w14:paraId="5B2FBAFE" w14:textId="6E0F67F8"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ab/>
            </w:r>
            <w:r w:rsidRPr="004922AA">
              <w:rPr>
                <w:rFonts w:ascii="Consolas" w:hAnsi="Consolas" w:cs="Consolas"/>
                <w:color w:val="000000"/>
                <w:sz w:val="16"/>
                <w:szCs w:val="16"/>
              </w:rPr>
              <w:tab/>
            </w:r>
            <w:r w:rsidRPr="004922AA">
              <w:rPr>
                <w:rFonts w:ascii="Consolas" w:hAnsi="Consolas" w:cs="Consolas"/>
                <w:color w:val="000000"/>
                <w:sz w:val="16"/>
                <w:szCs w:val="16"/>
              </w:rPr>
              <w:tab/>
            </w:r>
            <w:r w:rsidRPr="004922AA">
              <w:rPr>
                <w:rFonts w:ascii="Consolas" w:hAnsi="Consolas" w:cs="Consolas"/>
                <w:color w:val="000080"/>
                <w:sz w:val="16"/>
                <w:szCs w:val="16"/>
              </w:rPr>
              <w:t>container</w:t>
            </w:r>
            <w:r w:rsidRPr="004922AA">
              <w:rPr>
                <w:rFonts w:ascii="Consolas" w:hAnsi="Consolas" w:cs="Consolas"/>
                <w:color w:val="000000"/>
                <w:sz w:val="16"/>
                <w:szCs w:val="16"/>
              </w:rPr>
              <w:t xml:space="preserve"> integer-probable-cause {</w:t>
            </w:r>
          </w:p>
          <w:p w14:paraId="512581A8" w14:textId="64302A7E"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ab/>
            </w:r>
            <w:r w:rsidRPr="004922AA">
              <w:rPr>
                <w:rFonts w:ascii="Consolas" w:hAnsi="Consolas" w:cs="Consolas"/>
                <w:color w:val="000000"/>
                <w:sz w:val="16"/>
                <w:szCs w:val="16"/>
              </w:rPr>
              <w:tab/>
            </w:r>
            <w:r w:rsidRPr="004922AA">
              <w:rPr>
                <w:rFonts w:ascii="Consolas" w:hAnsi="Consolas" w:cs="Consolas"/>
                <w:color w:val="000000"/>
                <w:sz w:val="16"/>
                <w:szCs w:val="16"/>
              </w:rPr>
              <w:tab/>
            </w:r>
            <w:r w:rsidRPr="004922AA">
              <w:rPr>
                <w:rFonts w:ascii="Consolas" w:hAnsi="Consolas" w:cs="Consolas"/>
                <w:color w:val="000000"/>
                <w:sz w:val="16"/>
                <w:szCs w:val="16"/>
              </w:rPr>
              <w:tab/>
            </w:r>
            <w:r w:rsidRPr="004922AA">
              <w:rPr>
                <w:rFonts w:ascii="Consolas" w:hAnsi="Consolas" w:cs="Consolas"/>
                <w:color w:val="000080"/>
                <w:sz w:val="16"/>
                <w:szCs w:val="16"/>
              </w:rPr>
              <w:t>uses</w:t>
            </w:r>
            <w:r w:rsidRPr="004922AA">
              <w:rPr>
                <w:rFonts w:ascii="Consolas" w:hAnsi="Consolas" w:cs="Consolas"/>
                <w:color w:val="000000"/>
                <w:sz w:val="16"/>
                <w:szCs w:val="16"/>
              </w:rPr>
              <w:t xml:space="preserve"> </w:t>
            </w:r>
            <w:r w:rsidRPr="004922AA">
              <w:rPr>
                <w:rFonts w:ascii="Consolas" w:hAnsi="Consolas" w:cs="Consolas"/>
                <w:i/>
                <w:iCs/>
                <w:color w:val="A86200"/>
                <w:sz w:val="16"/>
                <w:szCs w:val="16"/>
              </w:rPr>
              <w:t>integer-probable-</w:t>
            </w:r>
            <w:proofErr w:type="gramStart"/>
            <w:r w:rsidRPr="004922AA">
              <w:rPr>
                <w:rFonts w:ascii="Consolas" w:hAnsi="Consolas" w:cs="Consolas"/>
                <w:i/>
                <w:iCs/>
                <w:color w:val="A86200"/>
                <w:sz w:val="16"/>
                <w:szCs w:val="16"/>
              </w:rPr>
              <w:t>cause</w:t>
            </w:r>
            <w:r w:rsidRPr="004922AA">
              <w:rPr>
                <w:rFonts w:ascii="Consolas" w:hAnsi="Consolas" w:cs="Consolas"/>
                <w:color w:val="000000"/>
                <w:sz w:val="16"/>
                <w:szCs w:val="16"/>
              </w:rPr>
              <w:t>;</w:t>
            </w:r>
            <w:proofErr w:type="gramEnd"/>
          </w:p>
          <w:p w14:paraId="26EBECA4" w14:textId="167FF6C8"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ab/>
            </w:r>
            <w:r w:rsidRPr="004922AA">
              <w:rPr>
                <w:rFonts w:ascii="Consolas" w:hAnsi="Consolas" w:cs="Consolas"/>
                <w:color w:val="000000"/>
                <w:sz w:val="16"/>
                <w:szCs w:val="16"/>
              </w:rPr>
              <w:tab/>
            </w:r>
            <w:r w:rsidRPr="004922AA">
              <w:rPr>
                <w:rFonts w:ascii="Consolas" w:hAnsi="Consolas" w:cs="Consolas"/>
                <w:color w:val="000000"/>
                <w:sz w:val="16"/>
                <w:szCs w:val="16"/>
              </w:rPr>
              <w:tab/>
              <w:t>}</w:t>
            </w:r>
          </w:p>
          <w:p w14:paraId="43E2048D" w14:textId="3B5F483A"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ab/>
            </w:r>
            <w:r w:rsidRPr="004922AA">
              <w:rPr>
                <w:rFonts w:ascii="Consolas" w:hAnsi="Consolas" w:cs="Consolas"/>
                <w:color w:val="000000"/>
                <w:sz w:val="16"/>
                <w:szCs w:val="16"/>
              </w:rPr>
              <w:tab/>
              <w:t>}</w:t>
            </w:r>
          </w:p>
          <w:p w14:paraId="50D57F2C" w14:textId="3EFCBEC2"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ab/>
            </w:r>
            <w:r w:rsidRPr="004922AA">
              <w:rPr>
                <w:rFonts w:ascii="Consolas" w:hAnsi="Consolas" w:cs="Consolas"/>
                <w:color w:val="000000"/>
                <w:sz w:val="16"/>
                <w:szCs w:val="16"/>
              </w:rPr>
              <w:tab/>
            </w:r>
            <w:r w:rsidRPr="004922AA">
              <w:rPr>
                <w:rFonts w:ascii="Consolas" w:hAnsi="Consolas" w:cs="Consolas"/>
                <w:color w:val="000080"/>
                <w:sz w:val="16"/>
                <w:szCs w:val="16"/>
              </w:rPr>
              <w:t>case</w:t>
            </w:r>
            <w:r w:rsidRPr="004922AA">
              <w:rPr>
                <w:rFonts w:ascii="Consolas" w:hAnsi="Consolas" w:cs="Consolas"/>
                <w:color w:val="000000"/>
                <w:sz w:val="16"/>
                <w:szCs w:val="16"/>
              </w:rPr>
              <w:t xml:space="preserve"> string-type {</w:t>
            </w:r>
          </w:p>
          <w:p w14:paraId="297C8EAE" w14:textId="0DEB85C0" w:rsidR="00584D31" w:rsidRPr="00A225E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ab/>
            </w:r>
            <w:r w:rsidRPr="004922AA">
              <w:rPr>
                <w:rFonts w:ascii="Consolas" w:hAnsi="Consolas" w:cs="Consolas"/>
                <w:color w:val="000000"/>
                <w:sz w:val="16"/>
                <w:szCs w:val="16"/>
              </w:rPr>
              <w:tab/>
            </w:r>
            <w:r w:rsidRPr="004922AA">
              <w:rPr>
                <w:rFonts w:ascii="Consolas" w:hAnsi="Consolas" w:cs="Consolas"/>
                <w:color w:val="000000"/>
                <w:sz w:val="16"/>
                <w:szCs w:val="16"/>
              </w:rPr>
              <w:tab/>
            </w:r>
            <w:r w:rsidRPr="00A225EA">
              <w:rPr>
                <w:rFonts w:ascii="Consolas" w:hAnsi="Consolas" w:cs="Consolas"/>
                <w:color w:val="000080"/>
                <w:sz w:val="16"/>
                <w:szCs w:val="16"/>
              </w:rPr>
              <w:t>container</w:t>
            </w:r>
            <w:r w:rsidRPr="00A225EA">
              <w:rPr>
                <w:rFonts w:ascii="Consolas" w:hAnsi="Consolas" w:cs="Consolas"/>
                <w:color w:val="000000"/>
                <w:sz w:val="16"/>
                <w:szCs w:val="16"/>
              </w:rPr>
              <w:t xml:space="preserve"> string-probable-cause {</w:t>
            </w:r>
          </w:p>
          <w:p w14:paraId="2A7A7EEE" w14:textId="028EB267" w:rsidR="00584D31" w:rsidRPr="00A225E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A225EA">
              <w:rPr>
                <w:rFonts w:ascii="Consolas" w:hAnsi="Consolas" w:cs="Consolas"/>
                <w:color w:val="000000"/>
                <w:sz w:val="16"/>
                <w:szCs w:val="16"/>
              </w:rPr>
              <w:tab/>
            </w:r>
            <w:r w:rsidRPr="00A225EA">
              <w:rPr>
                <w:rFonts w:ascii="Consolas" w:hAnsi="Consolas" w:cs="Consolas"/>
                <w:color w:val="000000"/>
                <w:sz w:val="16"/>
                <w:szCs w:val="16"/>
              </w:rPr>
              <w:tab/>
            </w:r>
            <w:r w:rsidRPr="00A225EA">
              <w:rPr>
                <w:rFonts w:ascii="Consolas" w:hAnsi="Consolas" w:cs="Consolas"/>
                <w:color w:val="000000"/>
                <w:sz w:val="16"/>
                <w:szCs w:val="16"/>
              </w:rPr>
              <w:tab/>
            </w:r>
            <w:r w:rsidRPr="00A225EA">
              <w:rPr>
                <w:rFonts w:ascii="Consolas" w:hAnsi="Consolas" w:cs="Consolas"/>
                <w:color w:val="000000"/>
                <w:sz w:val="16"/>
                <w:szCs w:val="16"/>
              </w:rPr>
              <w:tab/>
            </w:r>
            <w:r w:rsidRPr="00A225EA">
              <w:rPr>
                <w:rFonts w:ascii="Consolas" w:hAnsi="Consolas" w:cs="Consolas"/>
                <w:color w:val="000080"/>
                <w:sz w:val="16"/>
                <w:szCs w:val="16"/>
              </w:rPr>
              <w:t>uses</w:t>
            </w:r>
            <w:r w:rsidRPr="00A225EA">
              <w:rPr>
                <w:rFonts w:ascii="Consolas" w:hAnsi="Consolas" w:cs="Consolas"/>
                <w:color w:val="000000"/>
                <w:sz w:val="16"/>
                <w:szCs w:val="16"/>
              </w:rPr>
              <w:t xml:space="preserve"> </w:t>
            </w:r>
            <w:r w:rsidRPr="00A225EA">
              <w:rPr>
                <w:rFonts w:ascii="Consolas" w:hAnsi="Consolas" w:cs="Consolas"/>
                <w:i/>
                <w:iCs/>
                <w:color w:val="A86200"/>
                <w:sz w:val="16"/>
                <w:szCs w:val="16"/>
              </w:rPr>
              <w:t>string-probable-</w:t>
            </w:r>
            <w:proofErr w:type="gramStart"/>
            <w:r w:rsidRPr="00A225EA">
              <w:rPr>
                <w:rFonts w:ascii="Consolas" w:hAnsi="Consolas" w:cs="Consolas"/>
                <w:i/>
                <w:iCs/>
                <w:color w:val="A86200"/>
                <w:sz w:val="16"/>
                <w:szCs w:val="16"/>
              </w:rPr>
              <w:t>cause</w:t>
            </w:r>
            <w:r w:rsidRPr="00A225EA">
              <w:rPr>
                <w:rFonts w:ascii="Consolas" w:hAnsi="Consolas" w:cs="Consolas"/>
                <w:color w:val="000000"/>
                <w:sz w:val="16"/>
                <w:szCs w:val="16"/>
              </w:rPr>
              <w:t>;</w:t>
            </w:r>
            <w:proofErr w:type="gramEnd"/>
          </w:p>
          <w:p w14:paraId="38644282" w14:textId="26FA4DB2" w:rsidR="00584D31" w:rsidRPr="00A225E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A225EA">
              <w:rPr>
                <w:rFonts w:ascii="Consolas" w:hAnsi="Consolas" w:cs="Consolas"/>
                <w:color w:val="000000"/>
                <w:sz w:val="16"/>
                <w:szCs w:val="16"/>
              </w:rPr>
              <w:tab/>
            </w:r>
            <w:r w:rsidRPr="00A225EA">
              <w:rPr>
                <w:rFonts w:ascii="Consolas" w:hAnsi="Consolas" w:cs="Consolas"/>
                <w:color w:val="000000"/>
                <w:sz w:val="16"/>
                <w:szCs w:val="16"/>
              </w:rPr>
              <w:tab/>
            </w:r>
            <w:r w:rsidRPr="00A225EA">
              <w:rPr>
                <w:rFonts w:ascii="Consolas" w:hAnsi="Consolas" w:cs="Consolas"/>
                <w:color w:val="000000"/>
                <w:sz w:val="16"/>
                <w:szCs w:val="16"/>
              </w:rPr>
              <w:tab/>
              <w:t>}</w:t>
            </w:r>
          </w:p>
          <w:p w14:paraId="79584B17" w14:textId="7DEDFE12" w:rsidR="00584D31" w:rsidRPr="00A225E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A225EA">
              <w:rPr>
                <w:rFonts w:ascii="Consolas" w:hAnsi="Consolas" w:cs="Consolas"/>
                <w:color w:val="000000"/>
                <w:sz w:val="16"/>
                <w:szCs w:val="16"/>
              </w:rPr>
              <w:tab/>
            </w:r>
            <w:r w:rsidRPr="00A225EA">
              <w:rPr>
                <w:rFonts w:ascii="Consolas" w:hAnsi="Consolas" w:cs="Consolas"/>
                <w:color w:val="000000"/>
                <w:sz w:val="16"/>
                <w:szCs w:val="16"/>
              </w:rPr>
              <w:tab/>
              <w:t>}</w:t>
            </w:r>
          </w:p>
          <w:p w14:paraId="4B45B7B4" w14:textId="5766CDAA"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A225EA">
              <w:rPr>
                <w:rFonts w:ascii="Consolas" w:hAnsi="Consolas" w:cs="Consolas"/>
                <w:color w:val="000000"/>
                <w:sz w:val="16"/>
                <w:szCs w:val="16"/>
              </w:rPr>
              <w:tab/>
            </w:r>
            <w:r w:rsidRPr="004922AA">
              <w:rPr>
                <w:rFonts w:ascii="Consolas" w:hAnsi="Consolas" w:cs="Consolas"/>
                <w:color w:val="000000"/>
                <w:sz w:val="16"/>
                <w:szCs w:val="16"/>
              </w:rPr>
              <w:t>}</w:t>
            </w:r>
          </w:p>
          <w:p w14:paraId="4CA54217" w14:textId="33977752"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w:t>
            </w:r>
          </w:p>
          <w:p w14:paraId="7AE5540E" w14:textId="77777777"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p>
          <w:p w14:paraId="4AD685E9" w14:textId="562F6B4A"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80"/>
                <w:sz w:val="16"/>
                <w:szCs w:val="16"/>
              </w:rPr>
              <w:t>grouping</w:t>
            </w:r>
            <w:r w:rsidRPr="004922AA">
              <w:rPr>
                <w:rFonts w:ascii="Consolas" w:hAnsi="Consolas" w:cs="Consolas"/>
                <w:color w:val="000000"/>
                <w:sz w:val="16"/>
                <w:szCs w:val="16"/>
              </w:rPr>
              <w:t xml:space="preserve"> </w:t>
            </w:r>
            <w:r w:rsidRPr="004922AA">
              <w:rPr>
                <w:rFonts w:ascii="Consolas" w:hAnsi="Consolas" w:cs="Consolas"/>
                <w:i/>
                <w:iCs/>
                <w:color w:val="A86200"/>
                <w:sz w:val="16"/>
                <w:szCs w:val="16"/>
              </w:rPr>
              <w:t>integer-probable-cause</w:t>
            </w:r>
            <w:r w:rsidRPr="004922AA">
              <w:rPr>
                <w:rFonts w:ascii="Consolas" w:hAnsi="Consolas" w:cs="Consolas"/>
                <w:color w:val="000000"/>
                <w:sz w:val="16"/>
                <w:szCs w:val="16"/>
              </w:rPr>
              <w:t xml:space="preserve"> {</w:t>
            </w:r>
          </w:p>
          <w:p w14:paraId="22DC19FB" w14:textId="0EB595C2"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w:t>
            </w:r>
          </w:p>
          <w:p w14:paraId="70DD7FF5" w14:textId="77777777"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p>
          <w:p w14:paraId="7C82C8AB" w14:textId="228FDFFA"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80"/>
                <w:sz w:val="16"/>
                <w:szCs w:val="16"/>
              </w:rPr>
              <w:t>grouping</w:t>
            </w:r>
            <w:r w:rsidRPr="004922AA">
              <w:rPr>
                <w:rFonts w:ascii="Consolas" w:hAnsi="Consolas" w:cs="Consolas"/>
                <w:color w:val="000000"/>
                <w:sz w:val="16"/>
                <w:szCs w:val="16"/>
              </w:rPr>
              <w:t xml:space="preserve"> </w:t>
            </w:r>
            <w:r w:rsidRPr="004922AA">
              <w:rPr>
                <w:rFonts w:ascii="Consolas" w:hAnsi="Consolas" w:cs="Consolas"/>
                <w:i/>
                <w:iCs/>
                <w:color w:val="A86200"/>
                <w:sz w:val="16"/>
                <w:szCs w:val="16"/>
              </w:rPr>
              <w:t>string-probable-cause</w:t>
            </w:r>
            <w:r w:rsidRPr="004922AA">
              <w:rPr>
                <w:rFonts w:ascii="Consolas" w:hAnsi="Consolas" w:cs="Consolas"/>
                <w:color w:val="000000"/>
                <w:sz w:val="16"/>
                <w:szCs w:val="16"/>
              </w:rPr>
              <w:t xml:space="preserve"> {</w:t>
            </w:r>
          </w:p>
          <w:p w14:paraId="4FA61924" w14:textId="1283E1AB" w:rsidR="00584D31" w:rsidRPr="004922AA" w:rsidRDefault="00584D31" w:rsidP="00D0540A">
            <w:pPr>
              <w:tabs>
                <w:tab w:val="left" w:pos="226"/>
                <w:tab w:val="left" w:pos="466"/>
                <w:tab w:val="left" w:pos="706"/>
                <w:tab w:val="left" w:pos="901"/>
              </w:tabs>
              <w:autoSpaceDE w:val="0"/>
              <w:autoSpaceDN w:val="0"/>
              <w:adjustRightInd w:val="0"/>
              <w:spacing w:after="0"/>
              <w:rPr>
                <w:rFonts w:ascii="Consolas" w:hAnsi="Consolas" w:cs="Consolas"/>
                <w:color w:val="000000"/>
                <w:sz w:val="16"/>
                <w:szCs w:val="16"/>
              </w:rPr>
            </w:pPr>
            <w:r w:rsidRPr="004922AA">
              <w:rPr>
                <w:rFonts w:ascii="Consolas" w:hAnsi="Consolas" w:cs="Consolas"/>
                <w:color w:val="000000"/>
                <w:sz w:val="16"/>
                <w:szCs w:val="16"/>
              </w:rPr>
              <w:t>}</w:t>
            </w:r>
          </w:p>
          <w:p w14:paraId="1717E96A" w14:textId="4E0FCFDC" w:rsidR="00D0540A" w:rsidRPr="004922AA" w:rsidRDefault="00D0540A" w:rsidP="00584D31">
            <w:pPr>
              <w:tabs>
                <w:tab w:val="left" w:pos="241"/>
                <w:tab w:val="left" w:pos="481"/>
                <w:tab w:val="left" w:pos="691"/>
                <w:tab w:val="left" w:pos="901"/>
              </w:tabs>
              <w:autoSpaceDE w:val="0"/>
              <w:autoSpaceDN w:val="0"/>
              <w:adjustRightInd w:val="0"/>
              <w:spacing w:after="0"/>
              <w:rPr>
                <w:color w:val="auto"/>
                <w:sz w:val="16"/>
                <w:szCs w:val="16"/>
              </w:rPr>
            </w:pPr>
          </w:p>
        </w:tc>
      </w:tr>
      <w:tr w:rsidR="00664A46" w14:paraId="02CB039F" w14:textId="77777777" w:rsidTr="00D0540A">
        <w:trPr>
          <w:cantSplit/>
          <w:tblHeader w:val="0"/>
        </w:trPr>
        <w:tc>
          <w:tcPr>
            <w:tcW w:w="5315" w:type="dxa"/>
          </w:tcPr>
          <w:p w14:paraId="7D5FEC65" w14:textId="4E9AFCFD" w:rsidR="00664A46" w:rsidRDefault="00BB0E80" w:rsidP="00910988">
            <w:pPr>
              <w:spacing w:before="80" w:after="80"/>
              <w:rPr>
                <w:lang w:val="en-GB"/>
              </w:rPr>
            </w:pPr>
            <w:r w:rsidRPr="005D175F">
              <w:rPr>
                <w:noProof/>
                <w:lang w:val="en-GB"/>
              </w:rPr>
              <w:drawing>
                <wp:inline distT="0" distB="0" distL="0" distR="0" wp14:anchorId="2AE86089" wp14:editId="5A7127D7">
                  <wp:extent cx="3223260" cy="2604394"/>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8799" cy="2608869"/>
                          </a:xfrm>
                          <a:prstGeom prst="rect">
                            <a:avLst/>
                          </a:prstGeom>
                        </pic:spPr>
                      </pic:pic>
                    </a:graphicData>
                  </a:graphic>
                </wp:inline>
              </w:drawing>
            </w:r>
          </w:p>
          <w:p w14:paraId="43DD9148" w14:textId="29377B7A" w:rsidR="00011FAC" w:rsidRPr="005F57E1" w:rsidRDefault="00011FAC" w:rsidP="00910988">
            <w:pPr>
              <w:spacing w:before="80" w:after="80"/>
              <w:rPr>
                <w:lang w:val="en-GB"/>
              </w:rPr>
            </w:pPr>
          </w:p>
        </w:tc>
        <w:tc>
          <w:tcPr>
            <w:tcW w:w="4185" w:type="dxa"/>
          </w:tcPr>
          <w:p w14:paraId="478C5A4D" w14:textId="77777777" w:rsidR="0022337F" w:rsidRPr="004922AA" w:rsidRDefault="0022337F" w:rsidP="0022337F">
            <w:pPr>
              <w:tabs>
                <w:tab w:val="left" w:pos="211"/>
                <w:tab w:val="left" w:pos="436"/>
                <w:tab w:val="left" w:pos="646"/>
                <w:tab w:val="left" w:pos="871"/>
              </w:tabs>
              <w:autoSpaceDE w:val="0"/>
              <w:autoSpaceDN w:val="0"/>
              <w:adjustRightInd w:val="0"/>
              <w:spacing w:after="0"/>
              <w:rPr>
                <w:rFonts w:ascii="Consolas" w:hAnsi="Consolas" w:cs="Consolas"/>
                <w:color w:val="000000"/>
                <w:sz w:val="16"/>
                <w:szCs w:val="16"/>
                <w:lang w:val="de-DE"/>
              </w:rPr>
            </w:pPr>
          </w:p>
          <w:p w14:paraId="0960997F" w14:textId="410698B5"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802020"/>
                <w:sz w:val="16"/>
                <w:szCs w:val="16"/>
              </w:rPr>
              <w:t>/*******************************************</w:t>
            </w:r>
          </w:p>
          <w:p w14:paraId="59ED4E23" w14:textId="3241CA71"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802020"/>
                <w:sz w:val="16"/>
                <w:szCs w:val="16"/>
              </w:rPr>
              <w:t xml:space="preserve">* </w:t>
            </w:r>
            <w:proofErr w:type="gramStart"/>
            <w:r w:rsidRPr="004922AA">
              <w:rPr>
                <w:rFonts w:ascii="Consolas" w:hAnsi="Consolas" w:cs="Consolas"/>
                <w:color w:val="802020"/>
                <w:sz w:val="16"/>
                <w:szCs w:val="16"/>
              </w:rPr>
              <w:t>grouping</w:t>
            </w:r>
            <w:proofErr w:type="gramEnd"/>
            <w:r w:rsidRPr="004922AA">
              <w:rPr>
                <w:rFonts w:ascii="Consolas" w:hAnsi="Consolas" w:cs="Consolas"/>
                <w:color w:val="802020"/>
                <w:sz w:val="16"/>
                <w:szCs w:val="16"/>
              </w:rPr>
              <w:t xml:space="preserve"> statements for complex data types</w:t>
            </w:r>
          </w:p>
          <w:p w14:paraId="7FDB8CF9" w14:textId="00BF3E9D"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802020"/>
                <w:sz w:val="16"/>
                <w:szCs w:val="16"/>
              </w:rPr>
              <w:t>********************************************/</w:t>
            </w:r>
          </w:p>
          <w:p w14:paraId="24BC1AC1" w14:textId="77777777"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p>
          <w:p w14:paraId="5F5B1FF9" w14:textId="256F4DE9"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80"/>
                <w:sz w:val="16"/>
                <w:szCs w:val="16"/>
              </w:rPr>
              <w:t>grouping</w:t>
            </w:r>
            <w:r w:rsidRPr="004922AA">
              <w:rPr>
                <w:rFonts w:ascii="Consolas" w:hAnsi="Consolas" w:cs="Consolas"/>
                <w:color w:val="000000"/>
                <w:sz w:val="16"/>
                <w:szCs w:val="16"/>
              </w:rPr>
              <w:t xml:space="preserve"> </w:t>
            </w:r>
            <w:r w:rsidRPr="004922AA">
              <w:rPr>
                <w:rFonts w:ascii="Consolas" w:hAnsi="Consolas" w:cs="Consolas"/>
                <w:i/>
                <w:iCs/>
                <w:color w:val="A86200"/>
                <w:sz w:val="16"/>
                <w:szCs w:val="16"/>
              </w:rPr>
              <w:t>parent-1</w:t>
            </w:r>
            <w:r w:rsidRPr="004922AA">
              <w:rPr>
                <w:rFonts w:ascii="Consolas" w:hAnsi="Consolas" w:cs="Consolas"/>
                <w:color w:val="000000"/>
                <w:sz w:val="16"/>
                <w:szCs w:val="16"/>
              </w:rPr>
              <w:t xml:space="preserve"> {</w:t>
            </w:r>
          </w:p>
          <w:p w14:paraId="45E686B2" w14:textId="44296A80"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w:t>
            </w:r>
          </w:p>
          <w:p w14:paraId="37CA4271" w14:textId="77777777"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p>
          <w:p w14:paraId="6563B27B" w14:textId="5805F214"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80"/>
                <w:sz w:val="16"/>
                <w:szCs w:val="16"/>
              </w:rPr>
              <w:t>grouping</w:t>
            </w:r>
            <w:r w:rsidRPr="004922AA">
              <w:rPr>
                <w:rFonts w:ascii="Consolas" w:hAnsi="Consolas" w:cs="Consolas"/>
                <w:color w:val="000000"/>
                <w:sz w:val="16"/>
                <w:szCs w:val="16"/>
              </w:rPr>
              <w:t xml:space="preserve"> </w:t>
            </w:r>
            <w:r w:rsidRPr="004922AA">
              <w:rPr>
                <w:rFonts w:ascii="Consolas" w:hAnsi="Consolas" w:cs="Consolas"/>
                <w:i/>
                <w:iCs/>
                <w:color w:val="A86200"/>
                <w:sz w:val="16"/>
                <w:szCs w:val="16"/>
              </w:rPr>
              <w:t>parent-2</w:t>
            </w:r>
            <w:r w:rsidRPr="004922AA">
              <w:rPr>
                <w:rFonts w:ascii="Consolas" w:hAnsi="Consolas" w:cs="Consolas"/>
                <w:color w:val="000000"/>
                <w:sz w:val="16"/>
                <w:szCs w:val="16"/>
              </w:rPr>
              <w:t xml:space="preserve"> {</w:t>
            </w:r>
          </w:p>
          <w:p w14:paraId="3CC2F2D3" w14:textId="291993B0"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w:t>
            </w:r>
          </w:p>
          <w:p w14:paraId="1DEA4FD6" w14:textId="77777777"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p>
          <w:p w14:paraId="41058DA6" w14:textId="6C3FBA98"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80"/>
                <w:sz w:val="16"/>
                <w:szCs w:val="16"/>
              </w:rPr>
              <w:t>grouping</w:t>
            </w:r>
            <w:r w:rsidRPr="004922AA">
              <w:rPr>
                <w:rFonts w:ascii="Consolas" w:hAnsi="Consolas" w:cs="Consolas"/>
                <w:color w:val="000000"/>
                <w:sz w:val="16"/>
                <w:szCs w:val="16"/>
              </w:rPr>
              <w:t xml:space="preserve"> </w:t>
            </w:r>
            <w:r w:rsidRPr="004922AA">
              <w:rPr>
                <w:rFonts w:ascii="Consolas" w:hAnsi="Consolas" w:cs="Consolas"/>
                <w:i/>
                <w:iCs/>
                <w:color w:val="A86200"/>
                <w:sz w:val="16"/>
                <w:szCs w:val="16"/>
              </w:rPr>
              <w:t>parent-3</w:t>
            </w:r>
            <w:r w:rsidRPr="004922AA">
              <w:rPr>
                <w:rFonts w:ascii="Consolas" w:hAnsi="Consolas" w:cs="Consolas"/>
                <w:color w:val="000000"/>
                <w:sz w:val="16"/>
                <w:szCs w:val="16"/>
              </w:rPr>
              <w:t xml:space="preserve"> {</w:t>
            </w:r>
          </w:p>
          <w:p w14:paraId="0D17E908" w14:textId="03ECCF0B"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w:t>
            </w:r>
          </w:p>
          <w:p w14:paraId="69539592" w14:textId="77777777"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p>
          <w:p w14:paraId="469DEEAF" w14:textId="2EB4FE3B"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80"/>
                <w:sz w:val="16"/>
                <w:szCs w:val="16"/>
              </w:rPr>
              <w:t>grouping</w:t>
            </w:r>
            <w:r w:rsidRPr="004922AA">
              <w:rPr>
                <w:rFonts w:ascii="Consolas" w:hAnsi="Consolas" w:cs="Consolas"/>
                <w:color w:val="000000"/>
                <w:sz w:val="16"/>
                <w:szCs w:val="16"/>
              </w:rPr>
              <w:t xml:space="preserve"> </w:t>
            </w:r>
            <w:r w:rsidRPr="004922AA">
              <w:rPr>
                <w:rFonts w:ascii="Consolas" w:hAnsi="Consolas" w:cs="Consolas"/>
                <w:i/>
                <w:iCs/>
                <w:color w:val="A86200"/>
                <w:sz w:val="16"/>
                <w:szCs w:val="16"/>
              </w:rPr>
              <w:t>child</w:t>
            </w:r>
            <w:r w:rsidRPr="004922AA">
              <w:rPr>
                <w:rFonts w:ascii="Consolas" w:hAnsi="Consolas" w:cs="Consolas"/>
                <w:color w:val="000000"/>
                <w:sz w:val="16"/>
                <w:szCs w:val="16"/>
              </w:rPr>
              <w:t xml:space="preserve"> {</w:t>
            </w:r>
          </w:p>
          <w:p w14:paraId="33DA97F3" w14:textId="5B425D27"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rPr>
            </w:pPr>
            <w:r w:rsidRPr="004922AA">
              <w:rPr>
                <w:rFonts w:ascii="Consolas" w:hAnsi="Consolas" w:cs="Consolas"/>
                <w:color w:val="000000"/>
                <w:sz w:val="16"/>
                <w:szCs w:val="16"/>
              </w:rPr>
              <w:tab/>
            </w:r>
            <w:r w:rsidRPr="004922AA">
              <w:rPr>
                <w:rFonts w:ascii="Consolas" w:hAnsi="Consolas" w:cs="Consolas"/>
                <w:color w:val="000080"/>
                <w:sz w:val="16"/>
                <w:szCs w:val="16"/>
              </w:rPr>
              <w:t>choice</w:t>
            </w:r>
            <w:r w:rsidRPr="004922AA">
              <w:rPr>
                <w:rFonts w:ascii="Consolas" w:hAnsi="Consolas" w:cs="Consolas"/>
                <w:color w:val="000000"/>
                <w:sz w:val="16"/>
                <w:szCs w:val="16"/>
              </w:rPr>
              <w:t xml:space="preserve"> parent-choice {</w:t>
            </w:r>
          </w:p>
          <w:p w14:paraId="64042017" w14:textId="381F618D"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rPr>
              <w:tab/>
            </w:r>
            <w:r w:rsidRPr="004922AA">
              <w:rPr>
                <w:rFonts w:ascii="Consolas" w:hAnsi="Consolas" w:cs="Consolas"/>
                <w:color w:val="000000"/>
                <w:sz w:val="16"/>
                <w:szCs w:val="16"/>
              </w:rPr>
              <w:tab/>
            </w:r>
            <w:proofErr w:type="gramStart"/>
            <w:r w:rsidRPr="004922AA">
              <w:rPr>
                <w:rFonts w:ascii="Consolas" w:hAnsi="Consolas" w:cs="Consolas"/>
                <w:color w:val="000080"/>
                <w:sz w:val="16"/>
                <w:szCs w:val="16"/>
                <w:lang w:val="fr-FR"/>
              </w:rPr>
              <w:t>case</w:t>
            </w:r>
            <w:proofErr w:type="gramEnd"/>
            <w:r w:rsidRPr="004922AA">
              <w:rPr>
                <w:rFonts w:ascii="Consolas" w:hAnsi="Consolas" w:cs="Consolas"/>
                <w:color w:val="000000"/>
                <w:sz w:val="16"/>
                <w:szCs w:val="16"/>
                <w:lang w:val="fr-FR"/>
              </w:rPr>
              <w:t xml:space="preserve"> parent-1 {</w:t>
            </w:r>
          </w:p>
          <w:p w14:paraId="0D4FF1E4" w14:textId="23E86D7F"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proofErr w:type="gramStart"/>
            <w:r w:rsidRPr="004922AA">
              <w:rPr>
                <w:rFonts w:ascii="Consolas" w:hAnsi="Consolas" w:cs="Consolas"/>
                <w:color w:val="000080"/>
                <w:sz w:val="16"/>
                <w:szCs w:val="16"/>
                <w:lang w:val="fr-FR"/>
              </w:rPr>
              <w:t>container</w:t>
            </w:r>
            <w:proofErr w:type="gramEnd"/>
            <w:r w:rsidRPr="004922AA">
              <w:rPr>
                <w:rFonts w:ascii="Consolas" w:hAnsi="Consolas" w:cs="Consolas"/>
                <w:color w:val="000000"/>
                <w:sz w:val="16"/>
                <w:szCs w:val="16"/>
                <w:lang w:val="fr-FR"/>
              </w:rPr>
              <w:t xml:space="preserve"> parent-1 {</w:t>
            </w:r>
          </w:p>
          <w:p w14:paraId="4EFF8202" w14:textId="32C90B87"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proofErr w:type="gramStart"/>
            <w:r w:rsidRPr="004922AA">
              <w:rPr>
                <w:rFonts w:ascii="Consolas" w:hAnsi="Consolas" w:cs="Consolas"/>
                <w:color w:val="000080"/>
                <w:sz w:val="16"/>
                <w:szCs w:val="16"/>
                <w:lang w:val="fr-FR"/>
              </w:rPr>
              <w:t>uses</w:t>
            </w:r>
            <w:proofErr w:type="gramEnd"/>
            <w:r w:rsidRPr="004922AA">
              <w:rPr>
                <w:rFonts w:ascii="Consolas" w:hAnsi="Consolas" w:cs="Consolas"/>
                <w:color w:val="000000"/>
                <w:sz w:val="16"/>
                <w:szCs w:val="16"/>
                <w:lang w:val="fr-FR"/>
              </w:rPr>
              <w:t xml:space="preserve"> </w:t>
            </w:r>
            <w:r w:rsidRPr="004922AA">
              <w:rPr>
                <w:rFonts w:ascii="Consolas" w:hAnsi="Consolas" w:cs="Consolas"/>
                <w:i/>
                <w:iCs/>
                <w:color w:val="A86200"/>
                <w:sz w:val="16"/>
                <w:szCs w:val="16"/>
                <w:lang w:val="fr-FR"/>
              </w:rPr>
              <w:t>parent-1</w:t>
            </w:r>
            <w:r w:rsidRPr="004922AA">
              <w:rPr>
                <w:rFonts w:ascii="Consolas" w:hAnsi="Consolas" w:cs="Consolas"/>
                <w:color w:val="000000"/>
                <w:sz w:val="16"/>
                <w:szCs w:val="16"/>
                <w:lang w:val="fr-FR"/>
              </w:rPr>
              <w:t>;</w:t>
            </w:r>
          </w:p>
          <w:p w14:paraId="3B2B59D3" w14:textId="7ACA2D51"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t>}</w:t>
            </w:r>
          </w:p>
          <w:p w14:paraId="0921B7FE" w14:textId="65895F6D"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t>}</w:t>
            </w:r>
          </w:p>
          <w:p w14:paraId="6D9C318F" w14:textId="351A40E1"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proofErr w:type="gramStart"/>
            <w:r w:rsidRPr="004922AA">
              <w:rPr>
                <w:rFonts w:ascii="Consolas" w:hAnsi="Consolas" w:cs="Consolas"/>
                <w:color w:val="000080"/>
                <w:sz w:val="16"/>
                <w:szCs w:val="16"/>
                <w:lang w:val="fr-FR"/>
              </w:rPr>
              <w:t>case</w:t>
            </w:r>
            <w:proofErr w:type="gramEnd"/>
            <w:r w:rsidRPr="004922AA">
              <w:rPr>
                <w:rFonts w:ascii="Consolas" w:hAnsi="Consolas" w:cs="Consolas"/>
                <w:color w:val="000000"/>
                <w:sz w:val="16"/>
                <w:szCs w:val="16"/>
                <w:lang w:val="fr-FR"/>
              </w:rPr>
              <w:t xml:space="preserve"> parent-2 {</w:t>
            </w:r>
          </w:p>
          <w:p w14:paraId="1C263430" w14:textId="6D317D6C"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proofErr w:type="gramStart"/>
            <w:r w:rsidRPr="004922AA">
              <w:rPr>
                <w:rFonts w:ascii="Consolas" w:hAnsi="Consolas" w:cs="Consolas"/>
                <w:color w:val="000080"/>
                <w:sz w:val="16"/>
                <w:szCs w:val="16"/>
                <w:lang w:val="fr-FR"/>
              </w:rPr>
              <w:t>container</w:t>
            </w:r>
            <w:proofErr w:type="gramEnd"/>
            <w:r w:rsidRPr="004922AA">
              <w:rPr>
                <w:rFonts w:ascii="Consolas" w:hAnsi="Consolas" w:cs="Consolas"/>
                <w:color w:val="000000"/>
                <w:sz w:val="16"/>
                <w:szCs w:val="16"/>
                <w:lang w:val="fr-FR"/>
              </w:rPr>
              <w:t xml:space="preserve"> parent-2 {</w:t>
            </w:r>
          </w:p>
          <w:p w14:paraId="00ACC505" w14:textId="3FBAAA87"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proofErr w:type="gramStart"/>
            <w:r w:rsidRPr="004922AA">
              <w:rPr>
                <w:rFonts w:ascii="Consolas" w:hAnsi="Consolas" w:cs="Consolas"/>
                <w:color w:val="000080"/>
                <w:sz w:val="16"/>
                <w:szCs w:val="16"/>
                <w:lang w:val="fr-FR"/>
              </w:rPr>
              <w:t>uses</w:t>
            </w:r>
            <w:proofErr w:type="gramEnd"/>
            <w:r w:rsidRPr="004922AA">
              <w:rPr>
                <w:rFonts w:ascii="Consolas" w:hAnsi="Consolas" w:cs="Consolas"/>
                <w:color w:val="000000"/>
                <w:sz w:val="16"/>
                <w:szCs w:val="16"/>
                <w:lang w:val="fr-FR"/>
              </w:rPr>
              <w:t xml:space="preserve"> </w:t>
            </w:r>
            <w:r w:rsidRPr="004922AA">
              <w:rPr>
                <w:rFonts w:ascii="Consolas" w:hAnsi="Consolas" w:cs="Consolas"/>
                <w:i/>
                <w:iCs/>
                <w:color w:val="A86200"/>
                <w:sz w:val="16"/>
                <w:szCs w:val="16"/>
                <w:lang w:val="fr-FR"/>
              </w:rPr>
              <w:t>parent-2</w:t>
            </w:r>
            <w:r w:rsidRPr="004922AA">
              <w:rPr>
                <w:rFonts w:ascii="Consolas" w:hAnsi="Consolas" w:cs="Consolas"/>
                <w:color w:val="000000"/>
                <w:sz w:val="16"/>
                <w:szCs w:val="16"/>
                <w:lang w:val="fr-FR"/>
              </w:rPr>
              <w:t>;</w:t>
            </w:r>
          </w:p>
          <w:p w14:paraId="7F0F1167" w14:textId="15DEBA86"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t>}</w:t>
            </w:r>
          </w:p>
          <w:p w14:paraId="001B8C4B" w14:textId="17E1E5CD"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t>}</w:t>
            </w:r>
          </w:p>
          <w:p w14:paraId="3BE1B93E" w14:textId="168343E3"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proofErr w:type="gramStart"/>
            <w:r w:rsidRPr="004922AA">
              <w:rPr>
                <w:rFonts w:ascii="Consolas" w:hAnsi="Consolas" w:cs="Consolas"/>
                <w:color w:val="000080"/>
                <w:sz w:val="16"/>
                <w:szCs w:val="16"/>
                <w:lang w:val="fr-FR"/>
              </w:rPr>
              <w:t>case</w:t>
            </w:r>
            <w:proofErr w:type="gramEnd"/>
            <w:r w:rsidRPr="004922AA">
              <w:rPr>
                <w:rFonts w:ascii="Consolas" w:hAnsi="Consolas" w:cs="Consolas"/>
                <w:color w:val="000000"/>
                <w:sz w:val="16"/>
                <w:szCs w:val="16"/>
                <w:lang w:val="fr-FR"/>
              </w:rPr>
              <w:t xml:space="preserve"> parent-3 {</w:t>
            </w:r>
          </w:p>
          <w:p w14:paraId="5D8C4881" w14:textId="7263B50B"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proofErr w:type="gramStart"/>
            <w:r w:rsidRPr="004922AA">
              <w:rPr>
                <w:rFonts w:ascii="Consolas" w:hAnsi="Consolas" w:cs="Consolas"/>
                <w:color w:val="000080"/>
                <w:sz w:val="16"/>
                <w:szCs w:val="16"/>
                <w:lang w:val="fr-FR"/>
              </w:rPr>
              <w:t>container</w:t>
            </w:r>
            <w:proofErr w:type="gramEnd"/>
            <w:r w:rsidRPr="004922AA">
              <w:rPr>
                <w:rFonts w:ascii="Consolas" w:hAnsi="Consolas" w:cs="Consolas"/>
                <w:color w:val="000000"/>
                <w:sz w:val="16"/>
                <w:szCs w:val="16"/>
                <w:lang w:val="fr-FR"/>
              </w:rPr>
              <w:t xml:space="preserve"> parent-3 {</w:t>
            </w:r>
          </w:p>
          <w:p w14:paraId="69C661F0" w14:textId="40A3B4B5"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fr-FR"/>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proofErr w:type="gramStart"/>
            <w:r w:rsidRPr="004922AA">
              <w:rPr>
                <w:rFonts w:ascii="Consolas" w:hAnsi="Consolas" w:cs="Consolas"/>
                <w:color w:val="000080"/>
                <w:sz w:val="16"/>
                <w:szCs w:val="16"/>
                <w:lang w:val="fr-FR"/>
              </w:rPr>
              <w:t>uses</w:t>
            </w:r>
            <w:proofErr w:type="gramEnd"/>
            <w:r w:rsidRPr="004922AA">
              <w:rPr>
                <w:rFonts w:ascii="Consolas" w:hAnsi="Consolas" w:cs="Consolas"/>
                <w:color w:val="000000"/>
                <w:sz w:val="16"/>
                <w:szCs w:val="16"/>
                <w:lang w:val="fr-FR"/>
              </w:rPr>
              <w:t xml:space="preserve"> </w:t>
            </w:r>
            <w:r w:rsidRPr="004922AA">
              <w:rPr>
                <w:rFonts w:ascii="Consolas" w:hAnsi="Consolas" w:cs="Consolas"/>
                <w:i/>
                <w:iCs/>
                <w:color w:val="A86200"/>
                <w:sz w:val="16"/>
                <w:szCs w:val="16"/>
                <w:lang w:val="fr-FR"/>
              </w:rPr>
              <w:t>parent-3</w:t>
            </w:r>
            <w:r w:rsidRPr="004922AA">
              <w:rPr>
                <w:rFonts w:ascii="Consolas" w:hAnsi="Consolas" w:cs="Consolas"/>
                <w:color w:val="000000"/>
                <w:sz w:val="16"/>
                <w:szCs w:val="16"/>
                <w:lang w:val="fr-FR"/>
              </w:rPr>
              <w:t>;</w:t>
            </w:r>
          </w:p>
          <w:p w14:paraId="7AA835A9" w14:textId="34A12A63"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de-DE"/>
              </w:rPr>
            </w:pP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fr-FR"/>
              </w:rPr>
              <w:tab/>
            </w:r>
            <w:r w:rsidRPr="004922AA">
              <w:rPr>
                <w:rFonts w:ascii="Consolas" w:hAnsi="Consolas" w:cs="Consolas"/>
                <w:color w:val="000000"/>
                <w:sz w:val="16"/>
                <w:szCs w:val="16"/>
                <w:lang w:val="de-DE"/>
              </w:rPr>
              <w:t>}</w:t>
            </w:r>
          </w:p>
          <w:p w14:paraId="221F8FCE" w14:textId="7AF4C182"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de-DE"/>
              </w:rPr>
            </w:pPr>
            <w:r w:rsidRPr="004922AA">
              <w:rPr>
                <w:rFonts w:ascii="Consolas" w:hAnsi="Consolas" w:cs="Consolas"/>
                <w:color w:val="000000"/>
                <w:sz w:val="16"/>
                <w:szCs w:val="16"/>
                <w:lang w:val="de-DE"/>
              </w:rPr>
              <w:tab/>
            </w:r>
            <w:r w:rsidRPr="004922AA">
              <w:rPr>
                <w:rFonts w:ascii="Consolas" w:hAnsi="Consolas" w:cs="Consolas"/>
                <w:color w:val="000000"/>
                <w:sz w:val="16"/>
                <w:szCs w:val="16"/>
                <w:lang w:val="de-DE"/>
              </w:rPr>
              <w:tab/>
              <w:t>}</w:t>
            </w:r>
          </w:p>
          <w:p w14:paraId="2FDC8B9B" w14:textId="0C76BB2D" w:rsidR="00664A46" w:rsidRPr="004922AA" w:rsidRDefault="00664A46" w:rsidP="0022337F">
            <w:pPr>
              <w:tabs>
                <w:tab w:val="left" w:pos="211"/>
                <w:tab w:val="left" w:pos="436"/>
                <w:tab w:val="left" w:pos="646"/>
                <w:tab w:val="left" w:pos="871"/>
              </w:tabs>
              <w:autoSpaceDE w:val="0"/>
              <w:autoSpaceDN w:val="0"/>
              <w:adjustRightInd w:val="0"/>
              <w:spacing w:after="0"/>
              <w:rPr>
                <w:rFonts w:ascii="Consolas" w:hAnsi="Consolas" w:cs="Consolas"/>
                <w:color w:val="auto"/>
                <w:sz w:val="16"/>
                <w:szCs w:val="16"/>
                <w:lang w:val="de-DE"/>
              </w:rPr>
            </w:pPr>
            <w:r w:rsidRPr="004922AA">
              <w:rPr>
                <w:rFonts w:ascii="Consolas" w:hAnsi="Consolas" w:cs="Consolas"/>
                <w:color w:val="000000"/>
                <w:sz w:val="16"/>
                <w:szCs w:val="16"/>
                <w:lang w:val="de-DE"/>
              </w:rPr>
              <w:tab/>
              <w:t>}</w:t>
            </w:r>
          </w:p>
          <w:p w14:paraId="69FEB76C" w14:textId="52D18BD9" w:rsidR="00664A46" w:rsidRPr="004922AA" w:rsidRDefault="00664A46" w:rsidP="0022337F">
            <w:pPr>
              <w:tabs>
                <w:tab w:val="left" w:pos="211"/>
                <w:tab w:val="left" w:pos="436"/>
                <w:tab w:val="left" w:pos="466"/>
                <w:tab w:val="left" w:pos="646"/>
                <w:tab w:val="left" w:pos="706"/>
                <w:tab w:val="left" w:pos="871"/>
                <w:tab w:val="left" w:pos="901"/>
              </w:tabs>
              <w:autoSpaceDE w:val="0"/>
              <w:autoSpaceDN w:val="0"/>
              <w:adjustRightInd w:val="0"/>
              <w:spacing w:after="0"/>
              <w:rPr>
                <w:rFonts w:ascii="Consolas" w:hAnsi="Consolas" w:cs="Consolas"/>
                <w:color w:val="000000"/>
                <w:sz w:val="16"/>
                <w:szCs w:val="16"/>
                <w:lang w:val="de-DE"/>
              </w:rPr>
            </w:pPr>
            <w:r w:rsidRPr="004922AA">
              <w:rPr>
                <w:rFonts w:ascii="Consolas" w:hAnsi="Consolas" w:cs="Consolas"/>
                <w:color w:val="000000"/>
                <w:sz w:val="16"/>
                <w:szCs w:val="16"/>
                <w:lang w:val="de-DE"/>
              </w:rPr>
              <w:t>}</w:t>
            </w:r>
          </w:p>
          <w:p w14:paraId="261B5CFC" w14:textId="0B843555" w:rsidR="0022337F" w:rsidRPr="004922AA" w:rsidRDefault="0022337F" w:rsidP="00664A46">
            <w:pPr>
              <w:tabs>
                <w:tab w:val="left" w:pos="226"/>
                <w:tab w:val="left" w:pos="466"/>
                <w:tab w:val="left" w:pos="706"/>
                <w:tab w:val="left" w:pos="901"/>
              </w:tabs>
              <w:autoSpaceDE w:val="0"/>
              <w:autoSpaceDN w:val="0"/>
              <w:adjustRightInd w:val="0"/>
              <w:spacing w:after="0"/>
              <w:rPr>
                <w:rFonts w:ascii="Consolas" w:hAnsi="Consolas" w:cs="Consolas"/>
                <w:color w:val="802020"/>
                <w:sz w:val="16"/>
                <w:szCs w:val="16"/>
              </w:rPr>
            </w:pPr>
          </w:p>
        </w:tc>
      </w:tr>
      <w:tr w:rsidR="00255D4B" w14:paraId="74564627" w14:textId="77777777" w:rsidTr="00255D4B">
        <w:trPr>
          <w:cantSplit/>
          <w:tblHeader w:val="0"/>
        </w:trPr>
        <w:tc>
          <w:tcPr>
            <w:tcW w:w="9500" w:type="dxa"/>
            <w:gridSpan w:val="2"/>
          </w:tcPr>
          <w:p w14:paraId="63D4C353" w14:textId="2D8A18C7" w:rsidR="00255D4B" w:rsidRPr="00011FAC" w:rsidRDefault="00BB0E80" w:rsidP="00255D4B">
            <w:pPr>
              <w:tabs>
                <w:tab w:val="left" w:pos="196"/>
                <w:tab w:val="left" w:pos="406"/>
                <w:tab w:val="left" w:pos="646"/>
                <w:tab w:val="left" w:pos="901"/>
              </w:tabs>
              <w:autoSpaceDE w:val="0"/>
              <w:autoSpaceDN w:val="0"/>
              <w:adjustRightInd w:val="0"/>
              <w:spacing w:after="0"/>
              <w:jc w:val="center"/>
              <w:rPr>
                <w:lang w:val="en-GB"/>
              </w:rPr>
            </w:pPr>
            <w:r w:rsidRPr="005D175F">
              <w:rPr>
                <w:noProof/>
                <w:lang w:val="en-GB"/>
              </w:rPr>
              <w:lastRenderedPageBreak/>
              <w:drawing>
                <wp:inline distT="0" distB="0" distL="0" distR="0" wp14:anchorId="25E55A19" wp14:editId="6ABE265B">
                  <wp:extent cx="5943600" cy="62014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201410"/>
                          </a:xfrm>
                          <a:prstGeom prst="rect">
                            <a:avLst/>
                          </a:prstGeom>
                        </pic:spPr>
                      </pic:pic>
                    </a:graphicData>
                  </a:graphic>
                </wp:inline>
              </w:drawing>
            </w:r>
          </w:p>
        </w:tc>
      </w:tr>
      <w:tr w:rsidR="00011FAC" w14:paraId="7EF0805C" w14:textId="77777777" w:rsidTr="00D0540A">
        <w:trPr>
          <w:cantSplit/>
          <w:tblHeader w:val="0"/>
        </w:trPr>
        <w:tc>
          <w:tcPr>
            <w:tcW w:w="5315" w:type="dxa"/>
          </w:tcPr>
          <w:p w14:paraId="2ED8DF1B" w14:textId="77777777" w:rsidR="00255D4B"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802020"/>
                <w:sz w:val="16"/>
                <w:szCs w:val="16"/>
              </w:rPr>
            </w:pPr>
          </w:p>
          <w:p w14:paraId="1D00997C" w14:textId="318DFABC"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802020"/>
                <w:sz w:val="16"/>
                <w:szCs w:val="16"/>
              </w:rPr>
              <w:t>/*******************************************</w:t>
            </w:r>
          </w:p>
          <w:p w14:paraId="3B0CDA27"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802020"/>
                <w:sz w:val="16"/>
                <w:szCs w:val="16"/>
              </w:rPr>
              <w:t xml:space="preserve">* </w:t>
            </w:r>
            <w:proofErr w:type="gramStart"/>
            <w:r w:rsidRPr="00011FAC">
              <w:rPr>
                <w:rFonts w:ascii="Consolas" w:hAnsi="Consolas" w:cs="Consolas"/>
                <w:color w:val="802020"/>
                <w:sz w:val="16"/>
                <w:szCs w:val="16"/>
              </w:rPr>
              <w:t>grouping</w:t>
            </w:r>
            <w:proofErr w:type="gramEnd"/>
            <w:r w:rsidRPr="00011FAC">
              <w:rPr>
                <w:rFonts w:ascii="Consolas" w:hAnsi="Consolas" w:cs="Consolas"/>
                <w:color w:val="802020"/>
                <w:sz w:val="16"/>
                <w:szCs w:val="16"/>
              </w:rPr>
              <w:t xml:space="preserve"> statements for complex data types</w:t>
            </w:r>
          </w:p>
          <w:p w14:paraId="7719D52B"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802020"/>
                <w:sz w:val="16"/>
                <w:szCs w:val="16"/>
              </w:rPr>
              <w:t>********************************************/</w:t>
            </w:r>
          </w:p>
          <w:p w14:paraId="3513CC02"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p>
          <w:p w14:paraId="53862618"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80"/>
                <w:sz w:val="16"/>
                <w:szCs w:val="16"/>
              </w:rPr>
              <w:t>grouping</w:t>
            </w:r>
            <w:r w:rsidRPr="00011FAC">
              <w:rPr>
                <w:rFonts w:ascii="Consolas" w:hAnsi="Consolas" w:cs="Consolas"/>
                <w:color w:val="000000"/>
                <w:sz w:val="16"/>
                <w:szCs w:val="16"/>
              </w:rPr>
              <w:t xml:space="preserve"> </w:t>
            </w:r>
            <w:r w:rsidRPr="00011FAC">
              <w:rPr>
                <w:rFonts w:ascii="Consolas" w:hAnsi="Consolas" w:cs="Consolas"/>
                <w:i/>
                <w:iCs/>
                <w:color w:val="A86200"/>
                <w:sz w:val="16"/>
                <w:szCs w:val="16"/>
              </w:rPr>
              <w:t>choice-1-</w:t>
            </w:r>
            <w:proofErr w:type="gramStart"/>
            <w:r w:rsidRPr="00011FAC">
              <w:rPr>
                <w:rFonts w:ascii="Consolas" w:hAnsi="Consolas" w:cs="Consolas"/>
                <w:i/>
                <w:iCs/>
                <w:color w:val="A86200"/>
                <w:sz w:val="16"/>
                <w:szCs w:val="16"/>
              </w:rPr>
              <w:t>data-type</w:t>
            </w:r>
            <w:proofErr w:type="gramEnd"/>
            <w:r w:rsidRPr="00011FAC">
              <w:rPr>
                <w:rFonts w:ascii="Consolas" w:hAnsi="Consolas" w:cs="Consolas"/>
                <w:color w:val="000000"/>
                <w:sz w:val="16"/>
                <w:szCs w:val="16"/>
              </w:rPr>
              <w:t xml:space="preserve"> {</w:t>
            </w:r>
          </w:p>
          <w:p w14:paraId="5C70377D"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80"/>
                <w:sz w:val="16"/>
                <w:szCs w:val="16"/>
              </w:rPr>
              <w:t>choice</w:t>
            </w:r>
            <w:r w:rsidRPr="00011FAC">
              <w:rPr>
                <w:rFonts w:ascii="Consolas" w:hAnsi="Consolas" w:cs="Consolas"/>
                <w:color w:val="000000"/>
                <w:sz w:val="16"/>
                <w:szCs w:val="16"/>
              </w:rPr>
              <w:t xml:space="preserve"> choice-1-choice {</w:t>
            </w:r>
          </w:p>
          <w:p w14:paraId="580DAF45"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default</w:t>
            </w:r>
            <w:r w:rsidRPr="00011FAC">
              <w:rPr>
                <w:rFonts w:ascii="Consolas" w:hAnsi="Consolas" w:cs="Consolas"/>
                <w:color w:val="000000"/>
                <w:sz w:val="16"/>
                <w:szCs w:val="16"/>
              </w:rPr>
              <w:t xml:space="preserve"> case-</w:t>
            </w:r>
            <w:proofErr w:type="gramStart"/>
            <w:r w:rsidRPr="00011FAC">
              <w:rPr>
                <w:rFonts w:ascii="Consolas" w:hAnsi="Consolas" w:cs="Consolas"/>
                <w:color w:val="000000"/>
                <w:sz w:val="16"/>
                <w:szCs w:val="16"/>
              </w:rPr>
              <w:t>2;</w:t>
            </w:r>
            <w:proofErr w:type="gramEnd"/>
          </w:p>
          <w:p w14:paraId="2009C362"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case</w:t>
            </w:r>
            <w:r w:rsidRPr="00011FAC">
              <w:rPr>
                <w:rFonts w:ascii="Consolas" w:hAnsi="Consolas" w:cs="Consolas"/>
                <w:color w:val="000000"/>
                <w:sz w:val="16"/>
                <w:szCs w:val="16"/>
              </w:rPr>
              <w:t xml:space="preserve"> case-1 {</w:t>
            </w:r>
          </w:p>
          <w:p w14:paraId="31994DDC"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uses</w:t>
            </w:r>
            <w:r w:rsidRPr="00011FAC">
              <w:rPr>
                <w:rFonts w:ascii="Consolas" w:hAnsi="Consolas" w:cs="Consolas"/>
                <w:color w:val="000000"/>
                <w:sz w:val="16"/>
                <w:szCs w:val="16"/>
              </w:rPr>
              <w:t xml:space="preserve"> </w:t>
            </w:r>
            <w:r w:rsidRPr="00011FAC">
              <w:rPr>
                <w:rFonts w:ascii="Consolas" w:hAnsi="Consolas" w:cs="Consolas"/>
                <w:i/>
                <w:iCs/>
                <w:color w:val="A86200"/>
                <w:sz w:val="16"/>
                <w:szCs w:val="16"/>
              </w:rPr>
              <w:t>case-1-data-</w:t>
            </w:r>
            <w:proofErr w:type="gramStart"/>
            <w:r w:rsidRPr="00011FAC">
              <w:rPr>
                <w:rFonts w:ascii="Consolas" w:hAnsi="Consolas" w:cs="Consolas"/>
                <w:i/>
                <w:iCs/>
                <w:color w:val="A86200"/>
                <w:sz w:val="16"/>
                <w:szCs w:val="16"/>
              </w:rPr>
              <w:t>type</w:t>
            </w:r>
            <w:r w:rsidRPr="00011FAC">
              <w:rPr>
                <w:rFonts w:ascii="Consolas" w:hAnsi="Consolas" w:cs="Consolas"/>
                <w:color w:val="000000"/>
                <w:sz w:val="16"/>
                <w:szCs w:val="16"/>
              </w:rPr>
              <w:t>;</w:t>
            </w:r>
            <w:proofErr w:type="gramEnd"/>
          </w:p>
          <w:p w14:paraId="614CC0CB" w14:textId="0D04D105"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t>}</w:t>
            </w:r>
          </w:p>
          <w:p w14:paraId="588D1DB6" w14:textId="0C4F41A0"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case</w:t>
            </w:r>
            <w:r w:rsidRPr="00011FAC">
              <w:rPr>
                <w:rFonts w:ascii="Consolas" w:hAnsi="Consolas" w:cs="Consolas"/>
                <w:color w:val="000000"/>
                <w:sz w:val="16"/>
                <w:szCs w:val="16"/>
              </w:rPr>
              <w:t xml:space="preserve"> case-2 {</w:t>
            </w:r>
          </w:p>
          <w:p w14:paraId="38B9B386" w14:textId="43A1C3FC"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uses</w:t>
            </w:r>
            <w:r w:rsidRPr="00011FAC">
              <w:rPr>
                <w:rFonts w:ascii="Consolas" w:hAnsi="Consolas" w:cs="Consolas"/>
                <w:color w:val="000000"/>
                <w:sz w:val="16"/>
                <w:szCs w:val="16"/>
              </w:rPr>
              <w:t xml:space="preserve"> </w:t>
            </w:r>
            <w:r w:rsidRPr="00011FAC">
              <w:rPr>
                <w:rFonts w:ascii="Consolas" w:hAnsi="Consolas" w:cs="Consolas"/>
                <w:i/>
                <w:iCs/>
                <w:color w:val="A86200"/>
                <w:sz w:val="16"/>
                <w:szCs w:val="16"/>
              </w:rPr>
              <w:t>case-2-data-</w:t>
            </w:r>
            <w:proofErr w:type="gramStart"/>
            <w:r w:rsidRPr="00011FAC">
              <w:rPr>
                <w:rFonts w:ascii="Consolas" w:hAnsi="Consolas" w:cs="Consolas"/>
                <w:i/>
                <w:iCs/>
                <w:color w:val="A86200"/>
                <w:sz w:val="16"/>
                <w:szCs w:val="16"/>
              </w:rPr>
              <w:t>type</w:t>
            </w:r>
            <w:r w:rsidRPr="00011FAC">
              <w:rPr>
                <w:rFonts w:ascii="Consolas" w:hAnsi="Consolas" w:cs="Consolas"/>
                <w:color w:val="000000"/>
                <w:sz w:val="16"/>
                <w:szCs w:val="16"/>
              </w:rPr>
              <w:t>;</w:t>
            </w:r>
            <w:proofErr w:type="gramEnd"/>
          </w:p>
          <w:p w14:paraId="4728DE71" w14:textId="4EBAE429"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t>}</w:t>
            </w:r>
          </w:p>
          <w:p w14:paraId="05EA68D3" w14:textId="3D9D39B2"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t>}</w:t>
            </w:r>
          </w:p>
          <w:p w14:paraId="0CC41CFB" w14:textId="70A16222"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w:t>
            </w:r>
          </w:p>
          <w:p w14:paraId="5A9870BF"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p>
          <w:p w14:paraId="252A25A2" w14:textId="29CF249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80"/>
                <w:sz w:val="16"/>
                <w:szCs w:val="16"/>
              </w:rPr>
              <w:t>grouping</w:t>
            </w:r>
            <w:r w:rsidRPr="00011FAC">
              <w:rPr>
                <w:rFonts w:ascii="Consolas" w:hAnsi="Consolas" w:cs="Consolas"/>
                <w:color w:val="000000"/>
                <w:sz w:val="16"/>
                <w:szCs w:val="16"/>
              </w:rPr>
              <w:t xml:space="preserve"> </w:t>
            </w:r>
            <w:r w:rsidRPr="00011FAC">
              <w:rPr>
                <w:rFonts w:ascii="Consolas" w:hAnsi="Consolas" w:cs="Consolas"/>
                <w:i/>
                <w:iCs/>
                <w:color w:val="A86200"/>
                <w:sz w:val="16"/>
                <w:szCs w:val="16"/>
              </w:rPr>
              <w:t>choice-2-</w:t>
            </w:r>
            <w:proofErr w:type="gramStart"/>
            <w:r w:rsidRPr="00011FAC">
              <w:rPr>
                <w:rFonts w:ascii="Consolas" w:hAnsi="Consolas" w:cs="Consolas"/>
                <w:i/>
                <w:iCs/>
                <w:color w:val="A86200"/>
                <w:sz w:val="16"/>
                <w:szCs w:val="16"/>
              </w:rPr>
              <w:t>data-type</w:t>
            </w:r>
            <w:proofErr w:type="gramEnd"/>
            <w:r w:rsidRPr="00011FAC">
              <w:rPr>
                <w:rFonts w:ascii="Consolas" w:hAnsi="Consolas" w:cs="Consolas"/>
                <w:color w:val="000000"/>
                <w:sz w:val="16"/>
                <w:szCs w:val="16"/>
              </w:rPr>
              <w:t xml:space="preserve"> {</w:t>
            </w:r>
          </w:p>
          <w:p w14:paraId="5CF26DF3" w14:textId="164F120A"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80"/>
                <w:sz w:val="16"/>
                <w:szCs w:val="16"/>
              </w:rPr>
              <w:t>choice</w:t>
            </w:r>
            <w:r w:rsidRPr="00011FAC">
              <w:rPr>
                <w:rFonts w:ascii="Consolas" w:hAnsi="Consolas" w:cs="Consolas"/>
                <w:color w:val="000000"/>
                <w:sz w:val="16"/>
                <w:szCs w:val="16"/>
              </w:rPr>
              <w:t xml:space="preserve"> choice-2-choice {</w:t>
            </w:r>
          </w:p>
          <w:p w14:paraId="5B70E2A9" w14:textId="61F90AD0"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default</w:t>
            </w:r>
            <w:r w:rsidRPr="00011FAC">
              <w:rPr>
                <w:rFonts w:ascii="Consolas" w:hAnsi="Consolas" w:cs="Consolas"/>
                <w:color w:val="000000"/>
                <w:sz w:val="16"/>
                <w:szCs w:val="16"/>
              </w:rPr>
              <w:t xml:space="preserve"> case-</w:t>
            </w:r>
            <w:proofErr w:type="gramStart"/>
            <w:r w:rsidRPr="00011FAC">
              <w:rPr>
                <w:rFonts w:ascii="Consolas" w:hAnsi="Consolas" w:cs="Consolas"/>
                <w:color w:val="000000"/>
                <w:sz w:val="16"/>
                <w:szCs w:val="16"/>
              </w:rPr>
              <w:t>3;</w:t>
            </w:r>
            <w:proofErr w:type="gramEnd"/>
          </w:p>
          <w:p w14:paraId="14B45001" w14:textId="2F30A148"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commentRangeStart w:id="968"/>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case</w:t>
            </w:r>
            <w:r w:rsidRPr="00011FAC">
              <w:rPr>
                <w:rFonts w:ascii="Consolas" w:hAnsi="Consolas" w:cs="Consolas"/>
                <w:color w:val="000000"/>
                <w:sz w:val="16"/>
                <w:szCs w:val="16"/>
              </w:rPr>
              <w:t xml:space="preserve"> case-3 {</w:t>
            </w:r>
          </w:p>
          <w:p w14:paraId="646DEB56" w14:textId="0CF0642C"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uses</w:t>
            </w:r>
            <w:r w:rsidRPr="00011FAC">
              <w:rPr>
                <w:rFonts w:ascii="Consolas" w:hAnsi="Consolas" w:cs="Consolas"/>
                <w:color w:val="000000"/>
                <w:sz w:val="16"/>
                <w:szCs w:val="16"/>
              </w:rPr>
              <w:t xml:space="preserve"> </w:t>
            </w:r>
            <w:r w:rsidRPr="00011FAC">
              <w:rPr>
                <w:rFonts w:ascii="Consolas" w:hAnsi="Consolas" w:cs="Consolas"/>
                <w:i/>
                <w:iCs/>
                <w:color w:val="A86200"/>
                <w:sz w:val="16"/>
                <w:szCs w:val="16"/>
              </w:rPr>
              <w:t>case-3-</w:t>
            </w:r>
            <w:proofErr w:type="gramStart"/>
            <w:r w:rsidRPr="00011FAC">
              <w:rPr>
                <w:rFonts w:ascii="Consolas" w:hAnsi="Consolas" w:cs="Consolas"/>
                <w:i/>
                <w:iCs/>
                <w:color w:val="A86200"/>
                <w:sz w:val="16"/>
                <w:szCs w:val="16"/>
              </w:rPr>
              <w:t>data-type</w:t>
            </w:r>
            <w:proofErr w:type="gramEnd"/>
            <w:r w:rsidRPr="00011FAC">
              <w:rPr>
                <w:rFonts w:ascii="Consolas" w:hAnsi="Consolas" w:cs="Consolas"/>
                <w:color w:val="000000"/>
                <w:sz w:val="16"/>
                <w:szCs w:val="16"/>
              </w:rPr>
              <w:t>;</w:t>
            </w:r>
            <w:commentRangeEnd w:id="968"/>
            <w:r w:rsidR="00543C5B">
              <w:rPr>
                <w:rStyle w:val="Kommentarzeichen"/>
              </w:rPr>
              <w:commentReference w:id="968"/>
            </w:r>
          </w:p>
          <w:p w14:paraId="67EA2C30" w14:textId="79714B26"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t>}</w:t>
            </w:r>
          </w:p>
          <w:p w14:paraId="1DAE2780" w14:textId="328FE772"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case</w:t>
            </w:r>
            <w:r w:rsidRPr="00011FAC">
              <w:rPr>
                <w:rFonts w:ascii="Consolas" w:hAnsi="Consolas" w:cs="Consolas"/>
                <w:color w:val="000000"/>
                <w:sz w:val="16"/>
                <w:szCs w:val="16"/>
              </w:rPr>
              <w:t xml:space="preserve"> case-4 {</w:t>
            </w:r>
          </w:p>
          <w:p w14:paraId="3D2E08DB" w14:textId="38C3E6FE"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uses</w:t>
            </w:r>
            <w:r w:rsidRPr="00011FAC">
              <w:rPr>
                <w:rFonts w:ascii="Consolas" w:hAnsi="Consolas" w:cs="Consolas"/>
                <w:color w:val="000000"/>
                <w:sz w:val="16"/>
                <w:szCs w:val="16"/>
              </w:rPr>
              <w:t xml:space="preserve"> </w:t>
            </w:r>
            <w:r w:rsidRPr="00011FAC">
              <w:rPr>
                <w:rFonts w:ascii="Consolas" w:hAnsi="Consolas" w:cs="Consolas"/>
                <w:i/>
                <w:iCs/>
                <w:color w:val="A86200"/>
                <w:sz w:val="16"/>
                <w:szCs w:val="16"/>
              </w:rPr>
              <w:t>case-4-data-</w:t>
            </w:r>
            <w:proofErr w:type="gramStart"/>
            <w:r w:rsidRPr="00011FAC">
              <w:rPr>
                <w:rFonts w:ascii="Consolas" w:hAnsi="Consolas" w:cs="Consolas"/>
                <w:i/>
                <w:iCs/>
                <w:color w:val="A86200"/>
                <w:sz w:val="16"/>
                <w:szCs w:val="16"/>
              </w:rPr>
              <w:t>type</w:t>
            </w:r>
            <w:r w:rsidRPr="00011FAC">
              <w:rPr>
                <w:rFonts w:ascii="Consolas" w:hAnsi="Consolas" w:cs="Consolas"/>
                <w:color w:val="000000"/>
                <w:sz w:val="16"/>
                <w:szCs w:val="16"/>
              </w:rPr>
              <w:t>;</w:t>
            </w:r>
            <w:proofErr w:type="gramEnd"/>
          </w:p>
          <w:p w14:paraId="2A168B9B" w14:textId="5D23D734"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t>}</w:t>
            </w:r>
          </w:p>
          <w:p w14:paraId="3DF68F2D" w14:textId="39B5501B"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t>}</w:t>
            </w:r>
          </w:p>
          <w:p w14:paraId="36DF9155" w14:textId="54CD0DB0"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w:t>
            </w:r>
          </w:p>
          <w:p w14:paraId="39D73781"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p>
          <w:p w14:paraId="10793099" w14:textId="033222C5"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80"/>
                <w:sz w:val="16"/>
                <w:szCs w:val="16"/>
              </w:rPr>
              <w:t>grouping</w:t>
            </w:r>
            <w:r w:rsidRPr="00011FAC">
              <w:rPr>
                <w:rFonts w:ascii="Consolas" w:hAnsi="Consolas" w:cs="Consolas"/>
                <w:color w:val="000000"/>
                <w:sz w:val="16"/>
                <w:szCs w:val="16"/>
              </w:rPr>
              <w:t xml:space="preserve"> </w:t>
            </w:r>
            <w:r w:rsidRPr="00011FAC">
              <w:rPr>
                <w:rFonts w:ascii="Consolas" w:hAnsi="Consolas" w:cs="Consolas"/>
                <w:i/>
                <w:iCs/>
                <w:color w:val="A86200"/>
                <w:sz w:val="16"/>
                <w:szCs w:val="16"/>
              </w:rPr>
              <w:t>case-1-</w:t>
            </w:r>
            <w:proofErr w:type="gramStart"/>
            <w:r w:rsidRPr="00011FAC">
              <w:rPr>
                <w:rFonts w:ascii="Consolas" w:hAnsi="Consolas" w:cs="Consolas"/>
                <w:i/>
                <w:iCs/>
                <w:color w:val="A86200"/>
                <w:sz w:val="16"/>
                <w:szCs w:val="16"/>
              </w:rPr>
              <w:t>data-type</w:t>
            </w:r>
            <w:proofErr w:type="gramEnd"/>
            <w:r w:rsidRPr="00011FAC">
              <w:rPr>
                <w:rFonts w:ascii="Consolas" w:hAnsi="Consolas" w:cs="Consolas"/>
                <w:color w:val="000000"/>
                <w:sz w:val="16"/>
                <w:szCs w:val="16"/>
              </w:rPr>
              <w:t xml:space="preserve"> {</w:t>
            </w:r>
          </w:p>
          <w:p w14:paraId="144A242B" w14:textId="48237E66"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80"/>
                <w:sz w:val="16"/>
                <w:szCs w:val="16"/>
              </w:rPr>
              <w:t>leaf</w:t>
            </w:r>
            <w:r w:rsidRPr="00011FAC">
              <w:rPr>
                <w:rFonts w:ascii="Consolas" w:hAnsi="Consolas" w:cs="Consolas"/>
                <w:color w:val="000000"/>
                <w:sz w:val="16"/>
                <w:szCs w:val="16"/>
              </w:rPr>
              <w:t xml:space="preserve"> attribute-1 {</w:t>
            </w:r>
          </w:p>
          <w:p w14:paraId="7B5A3D24" w14:textId="5FA52E5E"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type</w:t>
            </w:r>
            <w:r w:rsidRPr="00011FAC">
              <w:rPr>
                <w:rFonts w:ascii="Consolas" w:hAnsi="Consolas" w:cs="Consolas"/>
                <w:color w:val="000000"/>
                <w:sz w:val="16"/>
                <w:szCs w:val="16"/>
              </w:rPr>
              <w:t xml:space="preserve"> </w:t>
            </w:r>
            <w:proofErr w:type="gramStart"/>
            <w:r w:rsidRPr="00011FAC">
              <w:rPr>
                <w:rFonts w:ascii="Consolas" w:hAnsi="Consolas" w:cs="Consolas"/>
                <w:color w:val="008080"/>
                <w:sz w:val="16"/>
                <w:szCs w:val="16"/>
              </w:rPr>
              <w:t>string</w:t>
            </w:r>
            <w:r w:rsidRPr="00011FAC">
              <w:rPr>
                <w:rFonts w:ascii="Consolas" w:hAnsi="Consolas" w:cs="Consolas"/>
                <w:color w:val="000000"/>
                <w:sz w:val="16"/>
                <w:szCs w:val="16"/>
              </w:rPr>
              <w:t>;</w:t>
            </w:r>
            <w:proofErr w:type="gramEnd"/>
          </w:p>
          <w:p w14:paraId="4FE87EC5" w14:textId="7A52DA7A"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t>}</w:t>
            </w:r>
          </w:p>
          <w:p w14:paraId="25542C9A" w14:textId="1F100502"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w:t>
            </w:r>
          </w:p>
          <w:p w14:paraId="293FCC0A" w14:textId="77777777"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p>
          <w:p w14:paraId="0F836909" w14:textId="1A93AF4C"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80"/>
                <w:sz w:val="16"/>
                <w:szCs w:val="16"/>
              </w:rPr>
              <w:t>grouping</w:t>
            </w:r>
            <w:r w:rsidRPr="00011FAC">
              <w:rPr>
                <w:rFonts w:ascii="Consolas" w:hAnsi="Consolas" w:cs="Consolas"/>
                <w:color w:val="000000"/>
                <w:sz w:val="16"/>
                <w:szCs w:val="16"/>
              </w:rPr>
              <w:t xml:space="preserve"> </w:t>
            </w:r>
            <w:r w:rsidRPr="00011FAC">
              <w:rPr>
                <w:rFonts w:ascii="Consolas" w:hAnsi="Consolas" w:cs="Consolas"/>
                <w:i/>
                <w:iCs/>
                <w:color w:val="A86200"/>
                <w:sz w:val="16"/>
                <w:szCs w:val="16"/>
              </w:rPr>
              <w:t>case-2-</w:t>
            </w:r>
            <w:proofErr w:type="gramStart"/>
            <w:r w:rsidRPr="00011FAC">
              <w:rPr>
                <w:rFonts w:ascii="Consolas" w:hAnsi="Consolas" w:cs="Consolas"/>
                <w:i/>
                <w:iCs/>
                <w:color w:val="A86200"/>
                <w:sz w:val="16"/>
                <w:szCs w:val="16"/>
              </w:rPr>
              <w:t>data-type</w:t>
            </w:r>
            <w:proofErr w:type="gramEnd"/>
            <w:r w:rsidRPr="00011FAC">
              <w:rPr>
                <w:rFonts w:ascii="Consolas" w:hAnsi="Consolas" w:cs="Consolas"/>
                <w:color w:val="000000"/>
                <w:sz w:val="16"/>
                <w:szCs w:val="16"/>
              </w:rPr>
              <w:t xml:space="preserve"> {</w:t>
            </w:r>
          </w:p>
          <w:p w14:paraId="3F614A19" w14:textId="56A8E188"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80"/>
                <w:sz w:val="16"/>
                <w:szCs w:val="16"/>
              </w:rPr>
              <w:t>leaf</w:t>
            </w:r>
            <w:r w:rsidRPr="00011FAC">
              <w:rPr>
                <w:rFonts w:ascii="Consolas" w:hAnsi="Consolas" w:cs="Consolas"/>
                <w:color w:val="000000"/>
                <w:sz w:val="16"/>
                <w:szCs w:val="16"/>
              </w:rPr>
              <w:t xml:space="preserve"> attribute-2 {</w:t>
            </w:r>
          </w:p>
          <w:p w14:paraId="12647408" w14:textId="258E476D"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type</w:t>
            </w:r>
            <w:r w:rsidRPr="00011FAC">
              <w:rPr>
                <w:rFonts w:ascii="Consolas" w:hAnsi="Consolas" w:cs="Consolas"/>
                <w:color w:val="000000"/>
                <w:sz w:val="16"/>
                <w:szCs w:val="16"/>
              </w:rPr>
              <w:t xml:space="preserve"> </w:t>
            </w:r>
            <w:proofErr w:type="gramStart"/>
            <w:r w:rsidRPr="00011FAC">
              <w:rPr>
                <w:rFonts w:ascii="Consolas" w:hAnsi="Consolas" w:cs="Consolas"/>
                <w:color w:val="008080"/>
                <w:sz w:val="16"/>
                <w:szCs w:val="16"/>
              </w:rPr>
              <w:t>string</w:t>
            </w:r>
            <w:r w:rsidRPr="00011FAC">
              <w:rPr>
                <w:rFonts w:ascii="Consolas" w:hAnsi="Consolas" w:cs="Consolas"/>
                <w:color w:val="000000"/>
                <w:sz w:val="16"/>
                <w:szCs w:val="16"/>
              </w:rPr>
              <w:t>;</w:t>
            </w:r>
            <w:proofErr w:type="gramEnd"/>
          </w:p>
          <w:p w14:paraId="32C40D4E" w14:textId="01EF24CA"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t>}</w:t>
            </w:r>
          </w:p>
          <w:p w14:paraId="263F3E3B" w14:textId="5D466476"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80"/>
                <w:sz w:val="16"/>
                <w:szCs w:val="16"/>
              </w:rPr>
              <w:t>choice</w:t>
            </w:r>
            <w:r w:rsidRPr="00011FAC">
              <w:rPr>
                <w:rFonts w:ascii="Consolas" w:hAnsi="Consolas" w:cs="Consolas"/>
                <w:color w:val="000000"/>
                <w:sz w:val="16"/>
                <w:szCs w:val="16"/>
              </w:rPr>
              <w:t xml:space="preserve"> choice-3-choice {</w:t>
            </w:r>
          </w:p>
          <w:p w14:paraId="63432F8E" w14:textId="58B76F4C"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case</w:t>
            </w:r>
            <w:r w:rsidRPr="00011FAC">
              <w:rPr>
                <w:rFonts w:ascii="Consolas" w:hAnsi="Consolas" w:cs="Consolas"/>
                <w:color w:val="000000"/>
                <w:sz w:val="16"/>
                <w:szCs w:val="16"/>
              </w:rPr>
              <w:t xml:space="preserve"> case-5 {</w:t>
            </w:r>
          </w:p>
          <w:p w14:paraId="2384376D" w14:textId="792CCDD9" w:rsidR="00255D4B" w:rsidRPr="00011FAC"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00"/>
                <w:sz w:val="16"/>
                <w:szCs w:val="16"/>
              </w:rPr>
              <w:tab/>
            </w:r>
            <w:r w:rsidRPr="00011FAC">
              <w:rPr>
                <w:rFonts w:ascii="Consolas" w:hAnsi="Consolas" w:cs="Consolas"/>
                <w:color w:val="000080"/>
                <w:sz w:val="16"/>
                <w:szCs w:val="16"/>
              </w:rPr>
              <w:t>uses</w:t>
            </w:r>
            <w:r w:rsidRPr="00011FAC">
              <w:rPr>
                <w:rFonts w:ascii="Consolas" w:hAnsi="Consolas" w:cs="Consolas"/>
                <w:color w:val="000000"/>
                <w:sz w:val="16"/>
                <w:szCs w:val="16"/>
              </w:rPr>
              <w:t xml:space="preserve"> </w:t>
            </w:r>
            <w:r w:rsidRPr="00011FAC">
              <w:rPr>
                <w:rFonts w:ascii="Consolas" w:hAnsi="Consolas" w:cs="Consolas"/>
                <w:i/>
                <w:iCs/>
                <w:color w:val="A86200"/>
                <w:sz w:val="16"/>
                <w:szCs w:val="16"/>
              </w:rPr>
              <w:t>case-5-data-</w:t>
            </w:r>
            <w:proofErr w:type="gramStart"/>
            <w:r w:rsidRPr="00011FAC">
              <w:rPr>
                <w:rFonts w:ascii="Consolas" w:hAnsi="Consolas" w:cs="Consolas"/>
                <w:i/>
                <w:iCs/>
                <w:color w:val="A86200"/>
                <w:sz w:val="16"/>
                <w:szCs w:val="16"/>
              </w:rPr>
              <w:t>type</w:t>
            </w:r>
            <w:r w:rsidRPr="00011FAC">
              <w:rPr>
                <w:rFonts w:ascii="Consolas" w:hAnsi="Consolas" w:cs="Consolas"/>
                <w:color w:val="000000"/>
                <w:sz w:val="16"/>
                <w:szCs w:val="16"/>
              </w:rPr>
              <w:t>;</w:t>
            </w:r>
            <w:proofErr w:type="gramEnd"/>
          </w:p>
          <w:p w14:paraId="224F0619" w14:textId="3857DACF" w:rsidR="00255D4B" w:rsidRPr="00255D4B"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011FAC">
              <w:rPr>
                <w:rFonts w:ascii="Consolas" w:hAnsi="Consolas" w:cs="Consolas"/>
                <w:color w:val="000000"/>
                <w:sz w:val="16"/>
                <w:szCs w:val="16"/>
              </w:rPr>
              <w:tab/>
            </w:r>
            <w:r w:rsidRPr="00011FAC">
              <w:rPr>
                <w:rFonts w:ascii="Consolas" w:hAnsi="Consolas" w:cs="Consolas"/>
                <w:color w:val="000000"/>
                <w:sz w:val="16"/>
                <w:szCs w:val="16"/>
              </w:rPr>
              <w:tab/>
            </w:r>
            <w:r w:rsidRPr="00255D4B">
              <w:rPr>
                <w:rFonts w:ascii="Consolas" w:hAnsi="Consolas" w:cs="Consolas"/>
                <w:color w:val="000000"/>
                <w:sz w:val="16"/>
                <w:szCs w:val="16"/>
              </w:rPr>
              <w:t>}</w:t>
            </w:r>
          </w:p>
          <w:p w14:paraId="4CA9BB15" w14:textId="38735723" w:rsidR="00255D4B" w:rsidRPr="00255D4B"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255D4B">
              <w:rPr>
                <w:rFonts w:ascii="Consolas" w:hAnsi="Consolas" w:cs="Consolas"/>
                <w:color w:val="000000"/>
                <w:sz w:val="16"/>
                <w:szCs w:val="16"/>
              </w:rPr>
              <w:tab/>
            </w:r>
            <w:r w:rsidRPr="00255D4B">
              <w:rPr>
                <w:rFonts w:ascii="Consolas" w:hAnsi="Consolas" w:cs="Consolas"/>
                <w:color w:val="000000"/>
                <w:sz w:val="16"/>
                <w:szCs w:val="16"/>
              </w:rPr>
              <w:tab/>
            </w:r>
            <w:r w:rsidRPr="00255D4B">
              <w:rPr>
                <w:rFonts w:ascii="Consolas" w:hAnsi="Consolas" w:cs="Consolas"/>
                <w:color w:val="000080"/>
                <w:sz w:val="16"/>
                <w:szCs w:val="16"/>
              </w:rPr>
              <w:t>case</w:t>
            </w:r>
            <w:r w:rsidRPr="00255D4B">
              <w:rPr>
                <w:rFonts w:ascii="Consolas" w:hAnsi="Consolas" w:cs="Consolas"/>
                <w:color w:val="000000"/>
                <w:sz w:val="16"/>
                <w:szCs w:val="16"/>
              </w:rPr>
              <w:t xml:space="preserve"> case-6 {</w:t>
            </w:r>
          </w:p>
          <w:p w14:paraId="267AF1D7" w14:textId="4EB919E2" w:rsidR="00255D4B" w:rsidRPr="00255D4B"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255D4B">
              <w:rPr>
                <w:rFonts w:ascii="Consolas" w:hAnsi="Consolas" w:cs="Consolas"/>
                <w:color w:val="000000"/>
                <w:sz w:val="16"/>
                <w:szCs w:val="16"/>
              </w:rPr>
              <w:tab/>
            </w:r>
            <w:r w:rsidRPr="00255D4B">
              <w:rPr>
                <w:rFonts w:ascii="Consolas" w:hAnsi="Consolas" w:cs="Consolas"/>
                <w:color w:val="000000"/>
                <w:sz w:val="16"/>
                <w:szCs w:val="16"/>
              </w:rPr>
              <w:tab/>
            </w:r>
            <w:r w:rsidRPr="00255D4B">
              <w:rPr>
                <w:rFonts w:ascii="Consolas" w:hAnsi="Consolas" w:cs="Consolas"/>
                <w:color w:val="000000"/>
                <w:sz w:val="16"/>
                <w:szCs w:val="16"/>
              </w:rPr>
              <w:tab/>
            </w:r>
            <w:r w:rsidRPr="00255D4B">
              <w:rPr>
                <w:rFonts w:ascii="Consolas" w:hAnsi="Consolas" w:cs="Consolas"/>
                <w:color w:val="000080"/>
                <w:sz w:val="16"/>
                <w:szCs w:val="16"/>
              </w:rPr>
              <w:t>uses</w:t>
            </w:r>
            <w:r w:rsidRPr="00255D4B">
              <w:rPr>
                <w:rFonts w:ascii="Consolas" w:hAnsi="Consolas" w:cs="Consolas"/>
                <w:color w:val="000000"/>
                <w:sz w:val="16"/>
                <w:szCs w:val="16"/>
              </w:rPr>
              <w:t xml:space="preserve"> </w:t>
            </w:r>
            <w:r w:rsidRPr="00255D4B">
              <w:rPr>
                <w:rFonts w:ascii="Consolas" w:hAnsi="Consolas" w:cs="Consolas"/>
                <w:i/>
                <w:iCs/>
                <w:color w:val="A86200"/>
                <w:sz w:val="16"/>
                <w:szCs w:val="16"/>
              </w:rPr>
              <w:t>case-6-data-</w:t>
            </w:r>
            <w:proofErr w:type="gramStart"/>
            <w:r w:rsidRPr="00255D4B">
              <w:rPr>
                <w:rFonts w:ascii="Consolas" w:hAnsi="Consolas" w:cs="Consolas"/>
                <w:i/>
                <w:iCs/>
                <w:color w:val="A86200"/>
                <w:sz w:val="16"/>
                <w:szCs w:val="16"/>
              </w:rPr>
              <w:t>type</w:t>
            </w:r>
            <w:r w:rsidRPr="00255D4B">
              <w:rPr>
                <w:rFonts w:ascii="Consolas" w:hAnsi="Consolas" w:cs="Consolas"/>
                <w:color w:val="000000"/>
                <w:sz w:val="16"/>
                <w:szCs w:val="16"/>
              </w:rPr>
              <w:t>;</w:t>
            </w:r>
            <w:proofErr w:type="gramEnd"/>
          </w:p>
          <w:p w14:paraId="559C9D72" w14:textId="4EDEF255" w:rsidR="00255D4B" w:rsidRPr="00255D4B"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255D4B">
              <w:rPr>
                <w:rFonts w:ascii="Consolas" w:hAnsi="Consolas" w:cs="Consolas"/>
                <w:color w:val="000000"/>
                <w:sz w:val="16"/>
                <w:szCs w:val="16"/>
              </w:rPr>
              <w:tab/>
            </w:r>
            <w:r w:rsidRPr="00255D4B">
              <w:rPr>
                <w:rFonts w:ascii="Consolas" w:hAnsi="Consolas" w:cs="Consolas"/>
                <w:color w:val="000000"/>
                <w:sz w:val="16"/>
                <w:szCs w:val="16"/>
              </w:rPr>
              <w:tab/>
              <w:t>}</w:t>
            </w:r>
          </w:p>
          <w:p w14:paraId="7450FE2B" w14:textId="39495DC6" w:rsidR="00255D4B" w:rsidRPr="00255D4B"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255D4B">
              <w:rPr>
                <w:rFonts w:ascii="Consolas" w:hAnsi="Consolas" w:cs="Consolas"/>
                <w:color w:val="000000"/>
                <w:sz w:val="16"/>
                <w:szCs w:val="16"/>
              </w:rPr>
              <w:tab/>
              <w:t>}</w:t>
            </w:r>
          </w:p>
          <w:p w14:paraId="6233BD11" w14:textId="15FE1C56" w:rsidR="00255D4B" w:rsidRPr="00255D4B" w:rsidRDefault="00255D4B"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255D4B">
              <w:rPr>
                <w:rFonts w:ascii="Consolas" w:hAnsi="Consolas" w:cs="Consolas"/>
                <w:color w:val="000000"/>
                <w:sz w:val="16"/>
                <w:szCs w:val="16"/>
              </w:rPr>
              <w:t>}</w:t>
            </w:r>
          </w:p>
          <w:p w14:paraId="6FA6F48D" w14:textId="6F2C9FDE" w:rsidR="00011FAC" w:rsidRPr="00595D9E" w:rsidRDefault="00011FAC" w:rsidP="00910988">
            <w:pPr>
              <w:spacing w:before="80" w:after="80"/>
              <w:rPr>
                <w:lang w:val="en-GB"/>
              </w:rPr>
            </w:pPr>
          </w:p>
        </w:tc>
        <w:tc>
          <w:tcPr>
            <w:tcW w:w="4185" w:type="dxa"/>
          </w:tcPr>
          <w:p w14:paraId="57AC57A1" w14:textId="30604B1B"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80"/>
                <w:sz w:val="16"/>
                <w:szCs w:val="16"/>
              </w:rPr>
              <w:t>grouping</w:t>
            </w:r>
            <w:r w:rsidRPr="00543C5B">
              <w:rPr>
                <w:rFonts w:ascii="Consolas" w:hAnsi="Consolas" w:cs="Consolas"/>
                <w:color w:val="000000"/>
                <w:sz w:val="16"/>
                <w:szCs w:val="16"/>
              </w:rPr>
              <w:t xml:space="preserve"> </w:t>
            </w:r>
            <w:r w:rsidRPr="00543C5B">
              <w:rPr>
                <w:rFonts w:ascii="Consolas" w:hAnsi="Consolas" w:cs="Consolas"/>
                <w:i/>
                <w:iCs/>
                <w:color w:val="A86200"/>
                <w:sz w:val="16"/>
                <w:szCs w:val="16"/>
              </w:rPr>
              <w:t>case-3-</w:t>
            </w:r>
            <w:proofErr w:type="gramStart"/>
            <w:r w:rsidRPr="00543C5B">
              <w:rPr>
                <w:rFonts w:ascii="Consolas" w:hAnsi="Consolas" w:cs="Consolas"/>
                <w:i/>
                <w:iCs/>
                <w:color w:val="A86200"/>
                <w:sz w:val="16"/>
                <w:szCs w:val="16"/>
              </w:rPr>
              <w:t>data-type</w:t>
            </w:r>
            <w:proofErr w:type="gramEnd"/>
            <w:r w:rsidRPr="00543C5B">
              <w:rPr>
                <w:rFonts w:ascii="Consolas" w:hAnsi="Consolas" w:cs="Consolas"/>
                <w:color w:val="000000"/>
                <w:sz w:val="16"/>
                <w:szCs w:val="16"/>
              </w:rPr>
              <w:t xml:space="preserve"> {</w:t>
            </w:r>
          </w:p>
          <w:p w14:paraId="09AAA225" w14:textId="598E1B7C"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ab/>
            </w:r>
            <w:r w:rsidRPr="00543C5B">
              <w:rPr>
                <w:rFonts w:ascii="Consolas" w:hAnsi="Consolas" w:cs="Consolas"/>
                <w:color w:val="000080"/>
                <w:sz w:val="16"/>
                <w:szCs w:val="16"/>
              </w:rPr>
              <w:t>leaf</w:t>
            </w:r>
            <w:r w:rsidRPr="00543C5B">
              <w:rPr>
                <w:rFonts w:ascii="Consolas" w:hAnsi="Consolas" w:cs="Consolas"/>
                <w:color w:val="000000"/>
                <w:sz w:val="16"/>
                <w:szCs w:val="16"/>
              </w:rPr>
              <w:t xml:space="preserve"> attribute-3 {</w:t>
            </w:r>
          </w:p>
          <w:p w14:paraId="721B1312" w14:textId="1D38F6DA"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ab/>
            </w:r>
            <w:r w:rsidRPr="00543C5B">
              <w:rPr>
                <w:rFonts w:ascii="Consolas" w:hAnsi="Consolas" w:cs="Consolas"/>
                <w:color w:val="000000"/>
                <w:sz w:val="16"/>
                <w:szCs w:val="16"/>
              </w:rPr>
              <w:tab/>
            </w:r>
            <w:r w:rsidRPr="00543C5B">
              <w:rPr>
                <w:rFonts w:ascii="Consolas" w:hAnsi="Consolas" w:cs="Consolas"/>
                <w:color w:val="000080"/>
                <w:sz w:val="16"/>
                <w:szCs w:val="16"/>
              </w:rPr>
              <w:t>type</w:t>
            </w:r>
            <w:r w:rsidRPr="00543C5B">
              <w:rPr>
                <w:rFonts w:ascii="Consolas" w:hAnsi="Consolas" w:cs="Consolas"/>
                <w:color w:val="000000"/>
                <w:sz w:val="16"/>
                <w:szCs w:val="16"/>
              </w:rPr>
              <w:t xml:space="preserve"> </w:t>
            </w:r>
            <w:proofErr w:type="gramStart"/>
            <w:r w:rsidRPr="00543C5B">
              <w:rPr>
                <w:rFonts w:ascii="Consolas" w:hAnsi="Consolas" w:cs="Consolas"/>
                <w:color w:val="008080"/>
                <w:sz w:val="16"/>
                <w:szCs w:val="16"/>
              </w:rPr>
              <w:t>string</w:t>
            </w:r>
            <w:r w:rsidRPr="00543C5B">
              <w:rPr>
                <w:rFonts w:ascii="Consolas" w:hAnsi="Consolas" w:cs="Consolas"/>
                <w:color w:val="000000"/>
                <w:sz w:val="16"/>
                <w:szCs w:val="16"/>
              </w:rPr>
              <w:t>;</w:t>
            </w:r>
            <w:proofErr w:type="gramEnd"/>
          </w:p>
          <w:p w14:paraId="13B78B22" w14:textId="2C52572F"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ab/>
              <w:t>}</w:t>
            </w:r>
          </w:p>
          <w:p w14:paraId="036158EB" w14:textId="092F2190"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w:t>
            </w:r>
          </w:p>
          <w:p w14:paraId="489CE060" w14:textId="77777777"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p>
          <w:p w14:paraId="455894C6" w14:textId="498BDF0E"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80"/>
                <w:sz w:val="16"/>
                <w:szCs w:val="16"/>
              </w:rPr>
              <w:t>grouping</w:t>
            </w:r>
            <w:r w:rsidRPr="00543C5B">
              <w:rPr>
                <w:rFonts w:ascii="Consolas" w:hAnsi="Consolas" w:cs="Consolas"/>
                <w:color w:val="000000"/>
                <w:sz w:val="16"/>
                <w:szCs w:val="16"/>
              </w:rPr>
              <w:t xml:space="preserve"> </w:t>
            </w:r>
            <w:r w:rsidRPr="00543C5B">
              <w:rPr>
                <w:rFonts w:ascii="Consolas" w:hAnsi="Consolas" w:cs="Consolas"/>
                <w:i/>
                <w:iCs/>
                <w:color w:val="A86200"/>
                <w:sz w:val="16"/>
                <w:szCs w:val="16"/>
              </w:rPr>
              <w:t>case-4-</w:t>
            </w:r>
            <w:proofErr w:type="gramStart"/>
            <w:r w:rsidRPr="00543C5B">
              <w:rPr>
                <w:rFonts w:ascii="Consolas" w:hAnsi="Consolas" w:cs="Consolas"/>
                <w:i/>
                <w:iCs/>
                <w:color w:val="A86200"/>
                <w:sz w:val="16"/>
                <w:szCs w:val="16"/>
              </w:rPr>
              <w:t>data-type</w:t>
            </w:r>
            <w:proofErr w:type="gramEnd"/>
            <w:r w:rsidRPr="00543C5B">
              <w:rPr>
                <w:rFonts w:ascii="Consolas" w:hAnsi="Consolas" w:cs="Consolas"/>
                <w:color w:val="000000"/>
                <w:sz w:val="16"/>
                <w:szCs w:val="16"/>
              </w:rPr>
              <w:t xml:space="preserve"> {</w:t>
            </w:r>
          </w:p>
          <w:p w14:paraId="725037DC" w14:textId="64261625"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ab/>
            </w:r>
            <w:r w:rsidRPr="00543C5B">
              <w:rPr>
                <w:rFonts w:ascii="Consolas" w:hAnsi="Consolas" w:cs="Consolas"/>
                <w:color w:val="000080"/>
                <w:sz w:val="16"/>
                <w:szCs w:val="16"/>
              </w:rPr>
              <w:t>leaf</w:t>
            </w:r>
            <w:r w:rsidRPr="00543C5B">
              <w:rPr>
                <w:rFonts w:ascii="Consolas" w:hAnsi="Consolas" w:cs="Consolas"/>
                <w:color w:val="000000"/>
                <w:sz w:val="16"/>
                <w:szCs w:val="16"/>
              </w:rPr>
              <w:t xml:space="preserve"> attribute-4 {</w:t>
            </w:r>
          </w:p>
          <w:p w14:paraId="0A7BDB27" w14:textId="6404C291"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ab/>
            </w:r>
            <w:r w:rsidRPr="00543C5B">
              <w:rPr>
                <w:rFonts w:ascii="Consolas" w:hAnsi="Consolas" w:cs="Consolas"/>
                <w:color w:val="000000"/>
                <w:sz w:val="16"/>
                <w:szCs w:val="16"/>
              </w:rPr>
              <w:tab/>
            </w:r>
            <w:r w:rsidRPr="00543C5B">
              <w:rPr>
                <w:rFonts w:ascii="Consolas" w:hAnsi="Consolas" w:cs="Consolas"/>
                <w:color w:val="000080"/>
                <w:sz w:val="16"/>
                <w:szCs w:val="16"/>
              </w:rPr>
              <w:t>type</w:t>
            </w:r>
            <w:r w:rsidRPr="00543C5B">
              <w:rPr>
                <w:rFonts w:ascii="Consolas" w:hAnsi="Consolas" w:cs="Consolas"/>
                <w:color w:val="000000"/>
                <w:sz w:val="16"/>
                <w:szCs w:val="16"/>
              </w:rPr>
              <w:t xml:space="preserve"> </w:t>
            </w:r>
            <w:proofErr w:type="gramStart"/>
            <w:r w:rsidRPr="00543C5B">
              <w:rPr>
                <w:rFonts w:ascii="Consolas" w:hAnsi="Consolas" w:cs="Consolas"/>
                <w:color w:val="008080"/>
                <w:sz w:val="16"/>
                <w:szCs w:val="16"/>
              </w:rPr>
              <w:t>string</w:t>
            </w:r>
            <w:r w:rsidRPr="00543C5B">
              <w:rPr>
                <w:rFonts w:ascii="Consolas" w:hAnsi="Consolas" w:cs="Consolas"/>
                <w:color w:val="000000"/>
                <w:sz w:val="16"/>
                <w:szCs w:val="16"/>
              </w:rPr>
              <w:t>;</w:t>
            </w:r>
            <w:proofErr w:type="gramEnd"/>
          </w:p>
          <w:p w14:paraId="4C930DC1" w14:textId="202F1C46"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ab/>
              <w:t>}</w:t>
            </w:r>
          </w:p>
          <w:p w14:paraId="408393DC" w14:textId="722F0769"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w:t>
            </w:r>
          </w:p>
          <w:p w14:paraId="12CC243C" w14:textId="77777777"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p>
          <w:p w14:paraId="3C96C5F3" w14:textId="5B305135"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80"/>
                <w:sz w:val="16"/>
                <w:szCs w:val="16"/>
              </w:rPr>
              <w:t>grouping</w:t>
            </w:r>
            <w:r w:rsidRPr="00543C5B">
              <w:rPr>
                <w:rFonts w:ascii="Consolas" w:hAnsi="Consolas" w:cs="Consolas"/>
                <w:color w:val="000000"/>
                <w:sz w:val="16"/>
                <w:szCs w:val="16"/>
              </w:rPr>
              <w:t xml:space="preserve"> </w:t>
            </w:r>
            <w:r w:rsidRPr="00543C5B">
              <w:rPr>
                <w:rFonts w:ascii="Consolas" w:hAnsi="Consolas" w:cs="Consolas"/>
                <w:i/>
                <w:iCs/>
                <w:color w:val="A86200"/>
                <w:sz w:val="16"/>
                <w:szCs w:val="16"/>
              </w:rPr>
              <w:t>case-5-</w:t>
            </w:r>
            <w:proofErr w:type="gramStart"/>
            <w:r w:rsidRPr="00543C5B">
              <w:rPr>
                <w:rFonts w:ascii="Consolas" w:hAnsi="Consolas" w:cs="Consolas"/>
                <w:i/>
                <w:iCs/>
                <w:color w:val="A86200"/>
                <w:sz w:val="16"/>
                <w:szCs w:val="16"/>
              </w:rPr>
              <w:t>data-type</w:t>
            </w:r>
            <w:proofErr w:type="gramEnd"/>
            <w:r w:rsidRPr="00543C5B">
              <w:rPr>
                <w:rFonts w:ascii="Consolas" w:hAnsi="Consolas" w:cs="Consolas"/>
                <w:color w:val="000000"/>
                <w:sz w:val="16"/>
                <w:szCs w:val="16"/>
              </w:rPr>
              <w:t xml:space="preserve"> {</w:t>
            </w:r>
          </w:p>
          <w:p w14:paraId="7F34BEEF" w14:textId="66B50A36"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ab/>
            </w:r>
            <w:r w:rsidRPr="00543C5B">
              <w:rPr>
                <w:rFonts w:ascii="Consolas" w:hAnsi="Consolas" w:cs="Consolas"/>
                <w:color w:val="000080"/>
                <w:sz w:val="16"/>
                <w:szCs w:val="16"/>
              </w:rPr>
              <w:t>leaf</w:t>
            </w:r>
            <w:r w:rsidRPr="00543C5B">
              <w:rPr>
                <w:rFonts w:ascii="Consolas" w:hAnsi="Consolas" w:cs="Consolas"/>
                <w:color w:val="000000"/>
                <w:sz w:val="16"/>
                <w:szCs w:val="16"/>
              </w:rPr>
              <w:t xml:space="preserve"> attribute-5 {</w:t>
            </w:r>
          </w:p>
          <w:p w14:paraId="258DD7DA" w14:textId="6A641B99"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ab/>
            </w:r>
            <w:r w:rsidRPr="00543C5B">
              <w:rPr>
                <w:rFonts w:ascii="Consolas" w:hAnsi="Consolas" w:cs="Consolas"/>
                <w:color w:val="000000"/>
                <w:sz w:val="16"/>
                <w:szCs w:val="16"/>
              </w:rPr>
              <w:tab/>
            </w:r>
            <w:r w:rsidRPr="00543C5B">
              <w:rPr>
                <w:rFonts w:ascii="Consolas" w:hAnsi="Consolas" w:cs="Consolas"/>
                <w:color w:val="000080"/>
                <w:sz w:val="16"/>
                <w:szCs w:val="16"/>
              </w:rPr>
              <w:t>type</w:t>
            </w:r>
            <w:r w:rsidRPr="00543C5B">
              <w:rPr>
                <w:rFonts w:ascii="Consolas" w:hAnsi="Consolas" w:cs="Consolas"/>
                <w:color w:val="000000"/>
                <w:sz w:val="16"/>
                <w:szCs w:val="16"/>
              </w:rPr>
              <w:t xml:space="preserve"> </w:t>
            </w:r>
            <w:proofErr w:type="gramStart"/>
            <w:r w:rsidRPr="00543C5B">
              <w:rPr>
                <w:rFonts w:ascii="Consolas" w:hAnsi="Consolas" w:cs="Consolas"/>
                <w:color w:val="008080"/>
                <w:sz w:val="16"/>
                <w:szCs w:val="16"/>
              </w:rPr>
              <w:t>string</w:t>
            </w:r>
            <w:r w:rsidRPr="00543C5B">
              <w:rPr>
                <w:rFonts w:ascii="Consolas" w:hAnsi="Consolas" w:cs="Consolas"/>
                <w:color w:val="000000"/>
                <w:sz w:val="16"/>
                <w:szCs w:val="16"/>
              </w:rPr>
              <w:t>;</w:t>
            </w:r>
            <w:proofErr w:type="gramEnd"/>
          </w:p>
          <w:p w14:paraId="4D9E97F1" w14:textId="366EA2F3"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ab/>
              <w:t>}</w:t>
            </w:r>
          </w:p>
          <w:p w14:paraId="5837D8E8" w14:textId="5B52E8FE"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r w:rsidRPr="00543C5B">
              <w:rPr>
                <w:rFonts w:ascii="Consolas" w:hAnsi="Consolas" w:cs="Consolas"/>
                <w:color w:val="000000"/>
                <w:sz w:val="16"/>
                <w:szCs w:val="16"/>
              </w:rPr>
              <w:t>}</w:t>
            </w:r>
          </w:p>
          <w:p w14:paraId="71892CBF" w14:textId="77777777"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auto"/>
                <w:sz w:val="16"/>
                <w:szCs w:val="16"/>
              </w:rPr>
            </w:pPr>
          </w:p>
          <w:p w14:paraId="36868DE1" w14:textId="1309AE63"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grouping case-6-</w:t>
            </w:r>
            <w:proofErr w:type="gramStart"/>
            <w:r w:rsidRPr="00543C5B">
              <w:rPr>
                <w:rFonts w:ascii="Consolas" w:hAnsi="Consolas" w:cs="Consolas"/>
                <w:color w:val="000080"/>
                <w:sz w:val="16"/>
                <w:szCs w:val="16"/>
              </w:rPr>
              <w:t>data-type</w:t>
            </w:r>
            <w:proofErr w:type="gramEnd"/>
            <w:r w:rsidRPr="00543C5B">
              <w:rPr>
                <w:rFonts w:ascii="Consolas" w:hAnsi="Consolas" w:cs="Consolas"/>
                <w:color w:val="000080"/>
                <w:sz w:val="16"/>
                <w:szCs w:val="16"/>
              </w:rPr>
              <w:t xml:space="preserve"> {</w:t>
            </w:r>
          </w:p>
          <w:p w14:paraId="62FDB931" w14:textId="5C090086"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ab/>
            </w:r>
            <w:r w:rsidRPr="00011FAC">
              <w:rPr>
                <w:rFonts w:ascii="Consolas" w:hAnsi="Consolas" w:cs="Consolas"/>
                <w:color w:val="000080"/>
                <w:sz w:val="16"/>
                <w:szCs w:val="16"/>
              </w:rPr>
              <w:t>leaf</w:t>
            </w:r>
            <w:r w:rsidRPr="00543C5B">
              <w:rPr>
                <w:rFonts w:ascii="Consolas" w:hAnsi="Consolas" w:cs="Consolas"/>
                <w:color w:val="000080"/>
                <w:sz w:val="16"/>
                <w:szCs w:val="16"/>
              </w:rPr>
              <w:t xml:space="preserve"> attribute-6 {</w:t>
            </w:r>
          </w:p>
          <w:p w14:paraId="3AB67F71" w14:textId="102E6BF4"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ab/>
            </w:r>
            <w:r w:rsidRPr="00543C5B">
              <w:rPr>
                <w:rFonts w:ascii="Consolas" w:hAnsi="Consolas" w:cs="Consolas"/>
                <w:color w:val="000080"/>
                <w:sz w:val="16"/>
                <w:szCs w:val="16"/>
              </w:rPr>
              <w:tab/>
            </w:r>
            <w:r w:rsidRPr="00011FAC">
              <w:rPr>
                <w:rFonts w:ascii="Consolas" w:hAnsi="Consolas" w:cs="Consolas"/>
                <w:color w:val="000080"/>
                <w:sz w:val="16"/>
                <w:szCs w:val="16"/>
              </w:rPr>
              <w:t>type</w:t>
            </w:r>
            <w:r w:rsidRPr="00543C5B">
              <w:rPr>
                <w:rFonts w:ascii="Consolas" w:hAnsi="Consolas" w:cs="Consolas"/>
                <w:color w:val="000080"/>
                <w:sz w:val="16"/>
                <w:szCs w:val="16"/>
              </w:rPr>
              <w:t xml:space="preserve"> </w:t>
            </w:r>
            <w:proofErr w:type="gramStart"/>
            <w:r w:rsidRPr="00543C5B">
              <w:rPr>
                <w:rFonts w:ascii="Consolas" w:hAnsi="Consolas" w:cs="Consolas"/>
                <w:color w:val="000080"/>
                <w:sz w:val="16"/>
                <w:szCs w:val="16"/>
              </w:rPr>
              <w:t>string;</w:t>
            </w:r>
            <w:proofErr w:type="gramEnd"/>
          </w:p>
          <w:p w14:paraId="0643E872" w14:textId="21ED290F"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ab/>
              <w:t>}</w:t>
            </w:r>
          </w:p>
          <w:p w14:paraId="76392172" w14:textId="77B58483" w:rsidR="00011FAC" w:rsidRPr="00543C5B" w:rsidRDefault="00011FAC" w:rsidP="00255D4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w:t>
            </w:r>
          </w:p>
          <w:p w14:paraId="08C50FEC" w14:textId="77777777"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p>
          <w:p w14:paraId="0B008DCE" w14:textId="07154462"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w:t>
            </w:r>
          </w:p>
          <w:p w14:paraId="2F4CCCBD" w14:textId="49832C53"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 xml:space="preserve">* </w:t>
            </w:r>
            <w:proofErr w:type="gramStart"/>
            <w:r w:rsidRPr="00543C5B">
              <w:rPr>
                <w:rFonts w:ascii="Consolas" w:hAnsi="Consolas" w:cs="Consolas"/>
                <w:color w:val="000080"/>
                <w:sz w:val="16"/>
                <w:szCs w:val="16"/>
              </w:rPr>
              <w:t>grouping</w:t>
            </w:r>
            <w:proofErr w:type="gramEnd"/>
            <w:r w:rsidRPr="00543C5B">
              <w:rPr>
                <w:rFonts w:ascii="Consolas" w:hAnsi="Consolas" w:cs="Consolas"/>
                <w:color w:val="000080"/>
                <w:sz w:val="16"/>
                <w:szCs w:val="16"/>
              </w:rPr>
              <w:t xml:space="preserve"> statements for object classes</w:t>
            </w:r>
          </w:p>
          <w:p w14:paraId="30572B47" w14:textId="22F52130"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w:t>
            </w:r>
          </w:p>
          <w:p w14:paraId="1B241A9D" w14:textId="77777777"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p>
          <w:p w14:paraId="531DA804" w14:textId="73804B99"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011FAC">
              <w:rPr>
                <w:rFonts w:ascii="Consolas" w:hAnsi="Consolas" w:cs="Consolas"/>
                <w:color w:val="000080"/>
                <w:sz w:val="16"/>
                <w:szCs w:val="16"/>
              </w:rPr>
              <w:t>grouping</w:t>
            </w:r>
            <w:r w:rsidRPr="00543C5B">
              <w:rPr>
                <w:rFonts w:ascii="Consolas" w:hAnsi="Consolas" w:cs="Consolas"/>
                <w:color w:val="000080"/>
                <w:sz w:val="16"/>
                <w:szCs w:val="16"/>
              </w:rPr>
              <w:t xml:space="preserve"> choice-using-class {</w:t>
            </w:r>
          </w:p>
          <w:p w14:paraId="33C37706" w14:textId="46F3033C"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ab/>
            </w:r>
            <w:r w:rsidRPr="00011FAC">
              <w:rPr>
                <w:rFonts w:ascii="Consolas" w:hAnsi="Consolas" w:cs="Consolas"/>
                <w:color w:val="000080"/>
                <w:sz w:val="16"/>
                <w:szCs w:val="16"/>
              </w:rPr>
              <w:t>container</w:t>
            </w:r>
            <w:r w:rsidRPr="00543C5B">
              <w:rPr>
                <w:rFonts w:ascii="Consolas" w:hAnsi="Consolas" w:cs="Consolas"/>
                <w:color w:val="000080"/>
                <w:sz w:val="16"/>
                <w:szCs w:val="16"/>
              </w:rPr>
              <w:t xml:space="preserve"> choice-1 {</w:t>
            </w:r>
          </w:p>
          <w:p w14:paraId="6CB9E549" w14:textId="53175E56"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ab/>
            </w:r>
            <w:r w:rsidRPr="00543C5B">
              <w:rPr>
                <w:rFonts w:ascii="Consolas" w:hAnsi="Consolas" w:cs="Consolas"/>
                <w:color w:val="000080"/>
                <w:sz w:val="16"/>
                <w:szCs w:val="16"/>
              </w:rPr>
              <w:tab/>
            </w:r>
            <w:r w:rsidRPr="00011FAC">
              <w:rPr>
                <w:rFonts w:ascii="Consolas" w:hAnsi="Consolas" w:cs="Consolas"/>
                <w:color w:val="000080"/>
                <w:sz w:val="16"/>
                <w:szCs w:val="16"/>
              </w:rPr>
              <w:t>uses</w:t>
            </w:r>
            <w:r w:rsidRPr="00543C5B">
              <w:rPr>
                <w:rFonts w:ascii="Consolas" w:hAnsi="Consolas" w:cs="Consolas"/>
                <w:color w:val="000080"/>
                <w:sz w:val="16"/>
                <w:szCs w:val="16"/>
              </w:rPr>
              <w:t xml:space="preserve"> choice-1-data-</w:t>
            </w:r>
            <w:proofErr w:type="gramStart"/>
            <w:r w:rsidRPr="00543C5B">
              <w:rPr>
                <w:rFonts w:ascii="Consolas" w:hAnsi="Consolas" w:cs="Consolas"/>
                <w:color w:val="000080"/>
                <w:sz w:val="16"/>
                <w:szCs w:val="16"/>
              </w:rPr>
              <w:t>type;</w:t>
            </w:r>
            <w:proofErr w:type="gramEnd"/>
          </w:p>
          <w:p w14:paraId="329E25FE" w14:textId="7517843D"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ab/>
              <w:t>}</w:t>
            </w:r>
          </w:p>
          <w:p w14:paraId="78246081" w14:textId="73B8AB41"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ab/>
            </w:r>
            <w:r w:rsidRPr="00011FAC">
              <w:rPr>
                <w:rFonts w:ascii="Consolas" w:hAnsi="Consolas" w:cs="Consolas"/>
                <w:color w:val="000080"/>
                <w:sz w:val="16"/>
                <w:szCs w:val="16"/>
              </w:rPr>
              <w:t>container</w:t>
            </w:r>
            <w:r w:rsidRPr="00543C5B">
              <w:rPr>
                <w:rFonts w:ascii="Consolas" w:hAnsi="Consolas" w:cs="Consolas"/>
                <w:color w:val="000080"/>
                <w:sz w:val="16"/>
                <w:szCs w:val="16"/>
              </w:rPr>
              <w:t xml:space="preserve"> choice-2 {</w:t>
            </w:r>
          </w:p>
          <w:p w14:paraId="26972FE6" w14:textId="3F1604D1"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ab/>
            </w:r>
            <w:r w:rsidRPr="00543C5B">
              <w:rPr>
                <w:rFonts w:ascii="Consolas" w:hAnsi="Consolas" w:cs="Consolas"/>
                <w:color w:val="000080"/>
                <w:sz w:val="16"/>
                <w:szCs w:val="16"/>
              </w:rPr>
              <w:tab/>
              <w:t>uses choice-2-data-</w:t>
            </w:r>
            <w:proofErr w:type="gramStart"/>
            <w:r w:rsidRPr="00543C5B">
              <w:rPr>
                <w:rFonts w:ascii="Consolas" w:hAnsi="Consolas" w:cs="Consolas"/>
                <w:color w:val="000080"/>
                <w:sz w:val="16"/>
                <w:szCs w:val="16"/>
              </w:rPr>
              <w:t>type;</w:t>
            </w:r>
            <w:proofErr w:type="gramEnd"/>
          </w:p>
          <w:p w14:paraId="111547ED" w14:textId="2E578395" w:rsidR="00011FAC" w:rsidRPr="00543C5B" w:rsidRDefault="00011FAC" w:rsidP="00543C5B">
            <w:pPr>
              <w:tabs>
                <w:tab w:val="left" w:pos="196"/>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ab/>
              <w:t>}</w:t>
            </w:r>
          </w:p>
          <w:p w14:paraId="208D6892" w14:textId="77777777" w:rsidR="00011FAC" w:rsidRPr="00543C5B" w:rsidRDefault="00011FAC" w:rsidP="00543C5B">
            <w:pPr>
              <w:tabs>
                <w:tab w:val="left" w:pos="211"/>
                <w:tab w:val="left" w:pos="406"/>
                <w:tab w:val="left" w:pos="646"/>
                <w:tab w:val="left" w:pos="901"/>
              </w:tabs>
              <w:autoSpaceDE w:val="0"/>
              <w:autoSpaceDN w:val="0"/>
              <w:adjustRightInd w:val="0"/>
              <w:spacing w:after="0"/>
              <w:rPr>
                <w:rFonts w:ascii="Consolas" w:hAnsi="Consolas" w:cs="Consolas"/>
                <w:color w:val="000080"/>
                <w:sz w:val="16"/>
                <w:szCs w:val="16"/>
              </w:rPr>
            </w:pPr>
            <w:r w:rsidRPr="00543C5B">
              <w:rPr>
                <w:rFonts w:ascii="Consolas" w:hAnsi="Consolas" w:cs="Consolas"/>
                <w:color w:val="000080"/>
                <w:sz w:val="16"/>
                <w:szCs w:val="16"/>
              </w:rPr>
              <w:t>}</w:t>
            </w:r>
          </w:p>
          <w:p w14:paraId="7300C0C7" w14:textId="28D8CF17" w:rsidR="00543C5B" w:rsidRPr="00011FAC" w:rsidRDefault="00543C5B" w:rsidP="00011FAC">
            <w:pPr>
              <w:tabs>
                <w:tab w:val="left" w:pos="211"/>
                <w:tab w:val="left" w:pos="436"/>
                <w:tab w:val="left" w:pos="646"/>
                <w:tab w:val="left" w:pos="871"/>
              </w:tabs>
              <w:autoSpaceDE w:val="0"/>
              <w:autoSpaceDN w:val="0"/>
              <w:adjustRightInd w:val="0"/>
              <w:spacing w:after="0"/>
              <w:rPr>
                <w:rFonts w:ascii="Consolas" w:hAnsi="Consolas" w:cs="Consolas"/>
                <w:color w:val="000000"/>
                <w:sz w:val="16"/>
                <w:szCs w:val="16"/>
                <w:lang w:val="de-DE"/>
              </w:rPr>
            </w:pPr>
          </w:p>
        </w:tc>
      </w:tr>
    </w:tbl>
    <w:p w14:paraId="4291E3DC" w14:textId="77777777" w:rsidR="00FB16FB" w:rsidRPr="00AD26A3" w:rsidRDefault="00FB16FB" w:rsidP="00FB16FB">
      <w:pPr>
        <w:rPr>
          <w:szCs w:val="24"/>
        </w:rPr>
      </w:pPr>
    </w:p>
    <w:p w14:paraId="71DF4696" w14:textId="0C5A6618" w:rsidR="008B2BFC" w:rsidRPr="00A225EA" w:rsidRDefault="008B2BFC" w:rsidP="008B2BFC">
      <w:pPr>
        <w:pStyle w:val="berschrift2"/>
        <w:rPr>
          <w:color w:val="BFBFBF" w:themeColor="background1" w:themeShade="BF"/>
        </w:rPr>
      </w:pPr>
      <w:bookmarkStart w:id="969" w:name="_Ref458427188"/>
      <w:bookmarkStart w:id="970" w:name="_Toc516067393"/>
      <w:bookmarkStart w:id="971" w:name="_Toc531166614"/>
      <w:r w:rsidRPr="00A225EA">
        <w:rPr>
          <w:color w:val="BFBFBF" w:themeColor="background1" w:themeShade="BF"/>
        </w:rPr>
        <w:t>«Choice» Stereotype</w:t>
      </w:r>
      <w:bookmarkEnd w:id="969"/>
      <w:bookmarkEnd w:id="970"/>
      <w:r w:rsidR="00E54F99">
        <w:t xml:space="preserve"> </w:t>
      </w:r>
      <w:r w:rsidR="00E54F99" w:rsidRPr="007476C6">
        <w:rPr>
          <w:color w:val="FF0000"/>
        </w:rPr>
        <w:t>(obsolete)</w:t>
      </w:r>
      <w:bookmarkEnd w:id="971"/>
    </w:p>
    <w:p w14:paraId="1DA3D644" w14:textId="77777777" w:rsidR="00BC6A5B" w:rsidRPr="00A225EA" w:rsidRDefault="00BC6A5B" w:rsidP="00BC6A5B">
      <w:pPr>
        <w:rPr>
          <w:color w:val="BFBFBF" w:themeColor="background1" w:themeShade="BF"/>
          <w:szCs w:val="24"/>
        </w:rPr>
      </w:pPr>
      <w:r w:rsidRPr="00A225EA">
        <w:rPr>
          <w:color w:val="BFBFBF" w:themeColor="background1" w:themeShade="BF"/>
          <w:szCs w:val="24"/>
        </w:rPr>
        <w:t>The «Choice» stereotype can be associated in UML to a class or a data type. The class or a data type which is annotated with the «Choice» stereotype represents one of a set of classes/data types. This pattern is mapped to the “choice” property of the container/list/grouping statement.</w:t>
      </w:r>
    </w:p>
    <w:p w14:paraId="315FA63A" w14:textId="77777777" w:rsidR="00FB16FB" w:rsidRPr="00A225EA" w:rsidRDefault="00FB16FB" w:rsidP="0004569E">
      <w:pPr>
        <w:rPr>
          <w:color w:val="BFBFBF" w:themeColor="background1" w:themeShade="BF"/>
          <w:szCs w:val="24"/>
        </w:rPr>
      </w:pPr>
    </w:p>
    <w:p w14:paraId="3D78C966" w14:textId="63871584" w:rsidR="006C2006" w:rsidRPr="00A225EA" w:rsidRDefault="006C2006" w:rsidP="006C2006">
      <w:pPr>
        <w:pStyle w:val="TableCaption"/>
        <w:rPr>
          <w:color w:val="BFBFBF" w:themeColor="background1" w:themeShade="BF"/>
        </w:rPr>
      </w:pPr>
      <w:bookmarkStart w:id="972" w:name="_Toc516067349"/>
      <w:bookmarkStart w:id="973" w:name="_Toc531166674"/>
      <w:r w:rsidRPr="00A225EA">
        <w:rPr>
          <w:color w:val="BFBFBF" w:themeColor="background1" w:themeShade="BF"/>
        </w:rPr>
        <w:lastRenderedPageBreak/>
        <w:t xml:space="preserve">Table </w:t>
      </w:r>
      <w:r w:rsidR="00991E2B" w:rsidRPr="00A225EA">
        <w:rPr>
          <w:color w:val="BFBFBF" w:themeColor="background1" w:themeShade="BF"/>
        </w:rPr>
        <w:fldChar w:fldCharType="begin"/>
      </w:r>
      <w:r w:rsidRPr="00A225EA">
        <w:rPr>
          <w:color w:val="BFBFBF" w:themeColor="background1" w:themeShade="BF"/>
        </w:rPr>
        <w:instrText xml:space="preserve"> STYLEREF 1 \s </w:instrText>
      </w:r>
      <w:r w:rsidR="00991E2B" w:rsidRPr="00A225EA">
        <w:rPr>
          <w:color w:val="BFBFBF" w:themeColor="background1" w:themeShade="BF"/>
        </w:rPr>
        <w:fldChar w:fldCharType="separate"/>
      </w:r>
      <w:r w:rsidR="00261E05" w:rsidRPr="00A225EA">
        <w:rPr>
          <w:noProof/>
          <w:color w:val="BFBFBF" w:themeColor="background1" w:themeShade="BF"/>
        </w:rPr>
        <w:t>6</w:t>
      </w:r>
      <w:r w:rsidR="00991E2B" w:rsidRPr="00A225EA">
        <w:rPr>
          <w:color w:val="BFBFBF" w:themeColor="background1" w:themeShade="BF"/>
        </w:rPr>
        <w:fldChar w:fldCharType="end"/>
      </w:r>
      <w:r w:rsidRPr="00A225EA">
        <w:rPr>
          <w:color w:val="BFBFBF" w:themeColor="background1" w:themeShade="BF"/>
        </w:rPr>
        <w:t>.</w:t>
      </w:r>
      <w:r w:rsidR="00991E2B" w:rsidRPr="00A225EA">
        <w:rPr>
          <w:color w:val="BFBFBF" w:themeColor="background1" w:themeShade="BF"/>
        </w:rPr>
        <w:fldChar w:fldCharType="begin"/>
      </w:r>
      <w:r w:rsidRPr="00A225EA">
        <w:rPr>
          <w:color w:val="BFBFBF" w:themeColor="background1" w:themeShade="BF"/>
        </w:rPr>
        <w:instrText xml:space="preserve"> SEQ Table \* ARABIC \s 1 </w:instrText>
      </w:r>
      <w:r w:rsidR="00991E2B" w:rsidRPr="00A225EA">
        <w:rPr>
          <w:color w:val="BFBFBF" w:themeColor="background1" w:themeShade="BF"/>
        </w:rPr>
        <w:fldChar w:fldCharType="separate"/>
      </w:r>
      <w:r w:rsidR="00261E05" w:rsidRPr="00A225EA">
        <w:rPr>
          <w:noProof/>
          <w:color w:val="BFBFBF" w:themeColor="background1" w:themeShade="BF"/>
        </w:rPr>
        <w:t>4</w:t>
      </w:r>
      <w:r w:rsidR="00991E2B" w:rsidRPr="00A225EA">
        <w:rPr>
          <w:color w:val="BFBFBF" w:themeColor="background1" w:themeShade="BF"/>
        </w:rPr>
        <w:fldChar w:fldCharType="end"/>
      </w:r>
      <w:r w:rsidRPr="00A225EA">
        <w:rPr>
          <w:color w:val="BFBFBF" w:themeColor="background1" w:themeShade="BF"/>
        </w:rPr>
        <w:t>: «Choice» Stereotype Mapping Example</w:t>
      </w:r>
      <w:r w:rsidR="00021A99" w:rsidRPr="00A225EA">
        <w:rPr>
          <w:color w:val="BFBFBF" w:themeColor="background1" w:themeShade="BF"/>
        </w:rPr>
        <w:t>s</w:t>
      </w:r>
      <w:bookmarkEnd w:id="972"/>
      <w:bookmarkEnd w:id="973"/>
    </w:p>
    <w:tbl>
      <w:tblPr>
        <w:tblStyle w:val="Tabellenraster"/>
        <w:tblW w:w="0" w:type="auto"/>
        <w:tblLayout w:type="fixed"/>
        <w:tblLook w:val="04A0" w:firstRow="1" w:lastRow="0" w:firstColumn="1" w:lastColumn="0" w:noHBand="0" w:noVBand="1"/>
      </w:tblPr>
      <w:tblGrid>
        <w:gridCol w:w="5599"/>
        <w:gridCol w:w="3901"/>
      </w:tblGrid>
      <w:tr w:rsidR="008E26EF" w:rsidRPr="007C2C84" w14:paraId="768D4C7F" w14:textId="77777777" w:rsidTr="008E26EF">
        <w:trPr>
          <w:cantSplit/>
          <w:tblHeader w:val="0"/>
        </w:trPr>
        <w:tc>
          <w:tcPr>
            <w:tcW w:w="5599" w:type="dxa"/>
          </w:tcPr>
          <w:p w14:paraId="5DD32F16" w14:textId="77777777" w:rsidR="006C2006" w:rsidRPr="00A225EA" w:rsidRDefault="0078356F" w:rsidP="00910988">
            <w:pPr>
              <w:spacing w:before="80" w:after="80"/>
              <w:rPr>
                <w:color w:val="BFBFBF" w:themeColor="background1" w:themeShade="BF"/>
              </w:rPr>
            </w:pPr>
            <w:r w:rsidRPr="00A225EA">
              <w:rPr>
                <w:noProof/>
                <w:color w:val="BFBFBF" w:themeColor="background1" w:themeShade="BF"/>
                <w:lang w:val="de-DE" w:eastAsia="de-DE"/>
              </w:rPr>
              <w:drawing>
                <wp:inline distT="0" distB="0" distL="0" distR="0" wp14:anchorId="19744B08" wp14:editId="1D6F3D5D">
                  <wp:extent cx="3447719" cy="1560475"/>
                  <wp:effectExtent l="19050" t="0" r="331" b="0"/>
                  <wp:docPr id="54"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srcRect/>
                          <a:stretch>
                            <a:fillRect/>
                          </a:stretch>
                        </pic:blipFill>
                        <pic:spPr bwMode="auto">
                          <a:xfrm>
                            <a:off x="0" y="0"/>
                            <a:ext cx="3441842" cy="1557815"/>
                          </a:xfrm>
                          <a:prstGeom prst="rect">
                            <a:avLst/>
                          </a:prstGeom>
                          <a:noFill/>
                          <a:ln w="9525">
                            <a:noFill/>
                            <a:miter lim="800000"/>
                            <a:headEnd/>
                            <a:tailEnd/>
                          </a:ln>
                        </pic:spPr>
                      </pic:pic>
                    </a:graphicData>
                  </a:graphic>
                </wp:inline>
              </w:drawing>
            </w:r>
          </w:p>
        </w:tc>
        <w:tc>
          <w:tcPr>
            <w:tcW w:w="3901" w:type="dxa"/>
          </w:tcPr>
          <w:p w14:paraId="09C24174" w14:textId="07EC2905" w:rsidR="006C2006" w:rsidRPr="00A225EA" w:rsidRDefault="006C2006" w:rsidP="00910988">
            <w:pPr>
              <w:tabs>
                <w:tab w:val="left" w:pos="273"/>
                <w:tab w:val="left" w:pos="544"/>
                <w:tab w:val="left" w:pos="789"/>
                <w:tab w:val="left" w:pos="1026"/>
                <w:tab w:val="left" w:pos="1267"/>
              </w:tabs>
              <w:spacing w:before="80" w:after="80"/>
              <w:rPr>
                <w:color w:val="BFBFBF" w:themeColor="background1" w:themeShade="BF"/>
                <w:szCs w:val="20"/>
              </w:rPr>
            </w:pPr>
            <w:r w:rsidRPr="00A225EA">
              <w:rPr>
                <w:color w:val="BFBFBF" w:themeColor="background1" w:themeShade="BF"/>
                <w:szCs w:val="20"/>
              </w:rPr>
              <w:t xml:space="preserve">grouping </w:t>
            </w:r>
            <w:r w:rsidR="000403EE" w:rsidRPr="00A225EA">
              <w:rPr>
                <w:color w:val="BFBFBF" w:themeColor="background1" w:themeShade="BF"/>
                <w:szCs w:val="20"/>
              </w:rPr>
              <w:t>s</w:t>
            </w:r>
            <w:r w:rsidRPr="00A225EA">
              <w:rPr>
                <w:color w:val="BFBFBF" w:themeColor="background1" w:themeShade="BF"/>
                <w:szCs w:val="20"/>
              </w:rPr>
              <w:t>ubstitute</w:t>
            </w:r>
            <w:r w:rsidR="000403EE" w:rsidRPr="00A225EA">
              <w:rPr>
                <w:color w:val="BFBFBF" w:themeColor="background1" w:themeShade="BF"/>
                <w:szCs w:val="20"/>
              </w:rPr>
              <w:t>-o</w:t>
            </w:r>
            <w:r w:rsidRPr="00A225EA">
              <w:rPr>
                <w:color w:val="BFBFBF" w:themeColor="background1" w:themeShade="BF"/>
                <w:szCs w:val="20"/>
              </w:rPr>
              <w:t>bject</w:t>
            </w:r>
            <w:r w:rsidR="000403EE" w:rsidRPr="00A225EA">
              <w:rPr>
                <w:color w:val="BFBFBF" w:themeColor="background1" w:themeShade="BF"/>
                <w:szCs w:val="20"/>
              </w:rPr>
              <w:t>-c</w:t>
            </w:r>
            <w:r w:rsidRPr="00A225EA">
              <w:rPr>
                <w:color w:val="BFBFBF" w:themeColor="background1" w:themeShade="BF"/>
                <w:szCs w:val="20"/>
              </w:rPr>
              <w:t>lass {</w:t>
            </w:r>
            <w:r w:rsidRPr="00A225EA">
              <w:rPr>
                <w:color w:val="BFBFBF" w:themeColor="background1" w:themeShade="BF"/>
                <w:szCs w:val="20"/>
              </w:rPr>
              <w:br/>
            </w:r>
            <w:r w:rsidRPr="00A225EA">
              <w:rPr>
                <w:color w:val="BFBFBF" w:themeColor="background1" w:themeShade="BF"/>
                <w:szCs w:val="20"/>
              </w:rPr>
              <w:tab/>
              <w:t>…</w:t>
            </w:r>
            <w:r w:rsidRPr="00A225EA">
              <w:rPr>
                <w:color w:val="BFBFBF" w:themeColor="background1" w:themeShade="BF"/>
                <w:szCs w:val="20"/>
              </w:rPr>
              <w:br/>
            </w:r>
            <w:r w:rsidRPr="00A225EA">
              <w:rPr>
                <w:color w:val="BFBFBF" w:themeColor="background1" w:themeShade="BF"/>
                <w:szCs w:val="20"/>
              </w:rPr>
              <w:tab/>
              <w:t>}</w:t>
            </w:r>
          </w:p>
          <w:p w14:paraId="7C55A62D" w14:textId="787F3AA6" w:rsidR="006C2006" w:rsidRPr="00A225EA" w:rsidRDefault="006C2006" w:rsidP="00910988">
            <w:pPr>
              <w:tabs>
                <w:tab w:val="left" w:pos="273"/>
                <w:tab w:val="left" w:pos="544"/>
                <w:tab w:val="left" w:pos="789"/>
                <w:tab w:val="left" w:pos="1026"/>
                <w:tab w:val="left" w:pos="1267"/>
              </w:tabs>
              <w:spacing w:before="80" w:after="80"/>
              <w:rPr>
                <w:color w:val="BFBFBF" w:themeColor="background1" w:themeShade="BF"/>
                <w:szCs w:val="20"/>
              </w:rPr>
            </w:pPr>
            <w:r w:rsidRPr="00A225EA">
              <w:rPr>
                <w:color w:val="BFBFBF" w:themeColor="background1" w:themeShade="BF"/>
                <w:szCs w:val="20"/>
              </w:rPr>
              <w:t xml:space="preserve">grouping </w:t>
            </w:r>
            <w:r w:rsidR="000403EE" w:rsidRPr="00A225EA">
              <w:rPr>
                <w:color w:val="BFBFBF" w:themeColor="background1" w:themeShade="BF"/>
                <w:szCs w:val="20"/>
              </w:rPr>
              <w:t>a</w:t>
            </w:r>
            <w:r w:rsidRPr="00A225EA">
              <w:rPr>
                <w:color w:val="BFBFBF" w:themeColor="background1" w:themeShade="BF"/>
                <w:szCs w:val="20"/>
              </w:rPr>
              <w:t>lternative</w:t>
            </w:r>
            <w:r w:rsidR="00B11280" w:rsidRPr="00A225EA">
              <w:rPr>
                <w:color w:val="BFBFBF" w:themeColor="background1" w:themeShade="BF"/>
                <w:szCs w:val="20"/>
              </w:rPr>
              <w:t>-</w:t>
            </w:r>
            <w:r w:rsidRPr="00A225EA">
              <w:rPr>
                <w:color w:val="BFBFBF" w:themeColor="background1" w:themeShade="BF"/>
                <w:szCs w:val="20"/>
              </w:rPr>
              <w:t>1</w:t>
            </w:r>
            <w:r w:rsidR="000403EE" w:rsidRPr="00A225EA">
              <w:rPr>
                <w:color w:val="BFBFBF" w:themeColor="background1" w:themeShade="BF"/>
                <w:szCs w:val="20"/>
              </w:rPr>
              <w:t>-o</w:t>
            </w:r>
            <w:r w:rsidRPr="00A225EA">
              <w:rPr>
                <w:color w:val="BFBFBF" w:themeColor="background1" w:themeShade="BF"/>
                <w:szCs w:val="20"/>
              </w:rPr>
              <w:t>bject</w:t>
            </w:r>
            <w:r w:rsidR="000403EE" w:rsidRPr="00A225EA">
              <w:rPr>
                <w:color w:val="BFBFBF" w:themeColor="background1" w:themeShade="BF"/>
                <w:szCs w:val="20"/>
              </w:rPr>
              <w:t>-c</w:t>
            </w:r>
            <w:r w:rsidRPr="00A225EA">
              <w:rPr>
                <w:color w:val="BFBFBF" w:themeColor="background1" w:themeShade="BF"/>
                <w:szCs w:val="20"/>
              </w:rPr>
              <w:t>lass {</w:t>
            </w:r>
            <w:r w:rsidRPr="00A225EA">
              <w:rPr>
                <w:color w:val="BFBFBF" w:themeColor="background1" w:themeShade="BF"/>
                <w:szCs w:val="20"/>
              </w:rPr>
              <w:br/>
            </w:r>
            <w:r w:rsidRPr="00A225EA">
              <w:rPr>
                <w:color w:val="BFBFBF" w:themeColor="background1" w:themeShade="BF"/>
                <w:szCs w:val="20"/>
              </w:rPr>
              <w:tab/>
              <w:t>…</w:t>
            </w:r>
            <w:r w:rsidRPr="00A225EA">
              <w:rPr>
                <w:color w:val="BFBFBF" w:themeColor="background1" w:themeShade="BF"/>
                <w:szCs w:val="20"/>
              </w:rPr>
              <w:br/>
              <w:t>}</w:t>
            </w:r>
          </w:p>
          <w:p w14:paraId="7CD4FE89" w14:textId="4B2D7424" w:rsidR="006C2006" w:rsidRPr="00A225EA" w:rsidRDefault="006C2006" w:rsidP="00910988">
            <w:pPr>
              <w:tabs>
                <w:tab w:val="left" w:pos="273"/>
                <w:tab w:val="left" w:pos="544"/>
                <w:tab w:val="left" w:pos="789"/>
                <w:tab w:val="left" w:pos="1026"/>
                <w:tab w:val="left" w:pos="1267"/>
              </w:tabs>
              <w:spacing w:before="80" w:after="80"/>
              <w:rPr>
                <w:color w:val="BFBFBF" w:themeColor="background1" w:themeShade="BF"/>
                <w:szCs w:val="20"/>
              </w:rPr>
            </w:pPr>
            <w:r w:rsidRPr="00A225EA">
              <w:rPr>
                <w:color w:val="BFBFBF" w:themeColor="background1" w:themeShade="BF"/>
                <w:szCs w:val="20"/>
              </w:rPr>
              <w:t xml:space="preserve">grouping </w:t>
            </w:r>
            <w:r w:rsidR="000403EE" w:rsidRPr="00A225EA">
              <w:rPr>
                <w:color w:val="BFBFBF" w:themeColor="background1" w:themeShade="BF"/>
                <w:szCs w:val="20"/>
              </w:rPr>
              <w:t>a</w:t>
            </w:r>
            <w:r w:rsidRPr="00A225EA">
              <w:rPr>
                <w:color w:val="BFBFBF" w:themeColor="background1" w:themeShade="BF"/>
                <w:szCs w:val="20"/>
              </w:rPr>
              <w:t>lternative</w:t>
            </w:r>
            <w:r w:rsidR="00B11280" w:rsidRPr="00A225EA">
              <w:rPr>
                <w:color w:val="BFBFBF" w:themeColor="background1" w:themeShade="BF"/>
                <w:szCs w:val="20"/>
              </w:rPr>
              <w:t>-</w:t>
            </w:r>
            <w:r w:rsidRPr="00A225EA">
              <w:rPr>
                <w:color w:val="BFBFBF" w:themeColor="background1" w:themeShade="BF"/>
                <w:szCs w:val="20"/>
              </w:rPr>
              <w:t>2</w:t>
            </w:r>
            <w:r w:rsidR="000403EE" w:rsidRPr="00A225EA">
              <w:rPr>
                <w:color w:val="BFBFBF" w:themeColor="background1" w:themeShade="BF"/>
                <w:szCs w:val="20"/>
              </w:rPr>
              <w:t>-object-class</w:t>
            </w:r>
            <w:r w:rsidRPr="00A225EA">
              <w:rPr>
                <w:color w:val="BFBFBF" w:themeColor="background1" w:themeShade="BF"/>
                <w:szCs w:val="20"/>
              </w:rPr>
              <w:t xml:space="preserve"> {</w:t>
            </w:r>
            <w:r w:rsidRPr="00A225EA">
              <w:rPr>
                <w:color w:val="BFBFBF" w:themeColor="background1" w:themeShade="BF"/>
                <w:szCs w:val="20"/>
              </w:rPr>
              <w:br/>
            </w:r>
            <w:r w:rsidRPr="00A225EA">
              <w:rPr>
                <w:color w:val="BFBFBF" w:themeColor="background1" w:themeShade="BF"/>
                <w:szCs w:val="20"/>
              </w:rPr>
              <w:tab/>
              <w:t>…</w:t>
            </w:r>
            <w:r w:rsidRPr="00A225EA">
              <w:rPr>
                <w:color w:val="BFBFBF" w:themeColor="background1" w:themeShade="BF"/>
                <w:szCs w:val="20"/>
              </w:rPr>
              <w:br/>
              <w:t>}</w:t>
            </w:r>
          </w:p>
          <w:p w14:paraId="1235C715" w14:textId="103F91B5" w:rsidR="006C2006" w:rsidRPr="00A225EA" w:rsidRDefault="006C2006" w:rsidP="00910988">
            <w:pPr>
              <w:tabs>
                <w:tab w:val="left" w:pos="273"/>
                <w:tab w:val="left" w:pos="544"/>
                <w:tab w:val="left" w:pos="789"/>
                <w:tab w:val="left" w:pos="1026"/>
                <w:tab w:val="left" w:pos="1267"/>
              </w:tabs>
              <w:spacing w:before="80" w:after="80"/>
              <w:rPr>
                <w:color w:val="BFBFBF" w:themeColor="background1" w:themeShade="BF"/>
                <w:szCs w:val="20"/>
              </w:rPr>
            </w:pPr>
            <w:r w:rsidRPr="00A225EA">
              <w:rPr>
                <w:color w:val="BFBFBF" w:themeColor="background1" w:themeShade="BF"/>
                <w:szCs w:val="20"/>
              </w:rPr>
              <w:t xml:space="preserve">grouping </w:t>
            </w:r>
            <w:r w:rsidR="000403EE" w:rsidRPr="00A225EA">
              <w:rPr>
                <w:color w:val="BFBFBF" w:themeColor="background1" w:themeShade="BF"/>
                <w:szCs w:val="20"/>
              </w:rPr>
              <w:t>a</w:t>
            </w:r>
            <w:r w:rsidRPr="00A225EA">
              <w:rPr>
                <w:color w:val="BFBFBF" w:themeColor="background1" w:themeShade="BF"/>
                <w:szCs w:val="20"/>
              </w:rPr>
              <w:t>lternative</w:t>
            </w:r>
            <w:r w:rsidR="00B11280" w:rsidRPr="00A225EA">
              <w:rPr>
                <w:color w:val="BFBFBF" w:themeColor="background1" w:themeShade="BF"/>
                <w:szCs w:val="20"/>
              </w:rPr>
              <w:t>-</w:t>
            </w:r>
            <w:r w:rsidRPr="00A225EA">
              <w:rPr>
                <w:color w:val="BFBFBF" w:themeColor="background1" w:themeShade="BF"/>
                <w:szCs w:val="20"/>
              </w:rPr>
              <w:t>3</w:t>
            </w:r>
            <w:r w:rsidR="000403EE" w:rsidRPr="00A225EA">
              <w:rPr>
                <w:color w:val="BFBFBF" w:themeColor="background1" w:themeShade="BF"/>
                <w:szCs w:val="20"/>
              </w:rPr>
              <w:t>-object-class</w:t>
            </w:r>
            <w:r w:rsidRPr="00A225EA">
              <w:rPr>
                <w:color w:val="BFBFBF" w:themeColor="background1" w:themeShade="BF"/>
                <w:szCs w:val="20"/>
              </w:rPr>
              <w:t xml:space="preserve"> {</w:t>
            </w:r>
            <w:r w:rsidRPr="00A225EA">
              <w:rPr>
                <w:color w:val="BFBFBF" w:themeColor="background1" w:themeShade="BF"/>
                <w:szCs w:val="20"/>
              </w:rPr>
              <w:br/>
            </w:r>
            <w:r w:rsidRPr="00A225EA">
              <w:rPr>
                <w:color w:val="BFBFBF" w:themeColor="background1" w:themeShade="BF"/>
                <w:szCs w:val="20"/>
              </w:rPr>
              <w:tab/>
              <w:t>…</w:t>
            </w:r>
            <w:r w:rsidRPr="00A225EA">
              <w:rPr>
                <w:color w:val="BFBFBF" w:themeColor="background1" w:themeShade="BF"/>
                <w:szCs w:val="20"/>
              </w:rPr>
              <w:br/>
              <w:t>}</w:t>
            </w:r>
          </w:p>
          <w:p w14:paraId="3423271A" w14:textId="6CDBCD74" w:rsidR="006C2006" w:rsidRPr="00A225EA" w:rsidRDefault="00763A34" w:rsidP="00910988">
            <w:pPr>
              <w:tabs>
                <w:tab w:val="left" w:pos="273"/>
                <w:tab w:val="left" w:pos="544"/>
                <w:tab w:val="left" w:pos="789"/>
                <w:tab w:val="left" w:pos="1026"/>
                <w:tab w:val="left" w:pos="1267"/>
              </w:tabs>
              <w:spacing w:before="80" w:after="80"/>
              <w:rPr>
                <w:color w:val="BFBFBF" w:themeColor="background1" w:themeShade="BF"/>
                <w:szCs w:val="20"/>
              </w:rPr>
            </w:pPr>
            <w:r w:rsidRPr="00A225EA">
              <w:rPr>
                <w:color w:val="BFBFBF" w:themeColor="background1" w:themeShade="BF"/>
                <w:szCs w:val="20"/>
              </w:rPr>
              <w:t xml:space="preserve">container </w:t>
            </w:r>
            <w:r w:rsidR="000403EE" w:rsidRPr="00A225EA">
              <w:rPr>
                <w:color w:val="BFBFBF" w:themeColor="background1" w:themeShade="BF"/>
                <w:szCs w:val="20"/>
              </w:rPr>
              <w:t>a</w:t>
            </w:r>
            <w:r w:rsidRPr="00A225EA">
              <w:rPr>
                <w:color w:val="BFBFBF" w:themeColor="background1" w:themeShade="BF"/>
                <w:szCs w:val="20"/>
              </w:rPr>
              <w:t>lternative</w:t>
            </w:r>
            <w:r w:rsidR="00B11280" w:rsidRPr="00A225EA">
              <w:rPr>
                <w:color w:val="BFBFBF" w:themeColor="background1" w:themeShade="BF"/>
                <w:szCs w:val="20"/>
              </w:rPr>
              <w:t>-</w:t>
            </w:r>
            <w:r w:rsidRPr="00A225EA">
              <w:rPr>
                <w:color w:val="BFBFBF" w:themeColor="background1" w:themeShade="BF"/>
                <w:szCs w:val="20"/>
              </w:rPr>
              <w:t>1</w:t>
            </w:r>
            <w:r w:rsidR="000403EE" w:rsidRPr="00A225EA">
              <w:rPr>
                <w:color w:val="BFBFBF" w:themeColor="background1" w:themeShade="BF"/>
                <w:szCs w:val="20"/>
              </w:rPr>
              <w:t>-object-class</w:t>
            </w:r>
            <w:r w:rsidRPr="00A225EA">
              <w:rPr>
                <w:color w:val="BFBFBF" w:themeColor="background1" w:themeShade="BF"/>
                <w:szCs w:val="20"/>
              </w:rPr>
              <w:t xml:space="preserve"> </w:t>
            </w:r>
            <w:r w:rsidR="006C2006" w:rsidRPr="00A225EA">
              <w:rPr>
                <w:color w:val="BFBFBF" w:themeColor="background1" w:themeShade="BF"/>
                <w:szCs w:val="20"/>
              </w:rPr>
              <w:t>{</w:t>
            </w:r>
            <w:r w:rsidR="006C2006" w:rsidRPr="00A225EA">
              <w:rPr>
                <w:color w:val="BFBFBF" w:themeColor="background1" w:themeShade="BF"/>
                <w:szCs w:val="20"/>
              </w:rPr>
              <w:br/>
            </w:r>
            <w:r w:rsidR="006C2006" w:rsidRPr="00A225EA">
              <w:rPr>
                <w:color w:val="BFBFBF" w:themeColor="background1" w:themeShade="BF"/>
                <w:szCs w:val="20"/>
              </w:rPr>
              <w:tab/>
              <w:t xml:space="preserve">uses </w:t>
            </w:r>
            <w:r w:rsidR="000403EE" w:rsidRPr="00A225EA">
              <w:rPr>
                <w:color w:val="BFBFBF" w:themeColor="background1" w:themeShade="BF"/>
                <w:szCs w:val="20"/>
              </w:rPr>
              <w:t>a</w:t>
            </w:r>
            <w:r w:rsidRPr="00A225EA">
              <w:rPr>
                <w:color w:val="BFBFBF" w:themeColor="background1" w:themeShade="BF"/>
                <w:szCs w:val="20"/>
              </w:rPr>
              <w:t>lternative</w:t>
            </w:r>
            <w:r w:rsidR="00B11280" w:rsidRPr="00A225EA">
              <w:rPr>
                <w:color w:val="BFBFBF" w:themeColor="background1" w:themeShade="BF"/>
                <w:szCs w:val="20"/>
              </w:rPr>
              <w:t>-</w:t>
            </w:r>
            <w:r w:rsidRPr="00A225EA">
              <w:rPr>
                <w:color w:val="BFBFBF" w:themeColor="background1" w:themeShade="BF"/>
                <w:szCs w:val="20"/>
              </w:rPr>
              <w:t>1</w:t>
            </w:r>
            <w:r w:rsidR="000403EE" w:rsidRPr="00A225EA">
              <w:rPr>
                <w:color w:val="BFBFBF" w:themeColor="background1" w:themeShade="BF"/>
                <w:szCs w:val="20"/>
              </w:rPr>
              <w:t>-object-class</w:t>
            </w:r>
            <w:r w:rsidR="006C2006" w:rsidRPr="00A225EA">
              <w:rPr>
                <w:color w:val="BFBFBF" w:themeColor="background1" w:themeShade="BF"/>
                <w:szCs w:val="20"/>
              </w:rPr>
              <w:t>;</w:t>
            </w:r>
            <w:r w:rsidR="006C2006" w:rsidRPr="00A225EA">
              <w:rPr>
                <w:color w:val="BFBFBF" w:themeColor="background1" w:themeShade="BF"/>
                <w:szCs w:val="20"/>
              </w:rPr>
              <w:br/>
            </w:r>
            <w:r w:rsidR="006C2006" w:rsidRPr="00A225EA">
              <w:rPr>
                <w:color w:val="BFBFBF" w:themeColor="background1" w:themeShade="BF"/>
                <w:szCs w:val="20"/>
              </w:rPr>
              <w:tab/>
              <w:t>…</w:t>
            </w:r>
            <w:r w:rsidR="006C2006" w:rsidRPr="00A225EA">
              <w:rPr>
                <w:color w:val="BFBFBF" w:themeColor="background1" w:themeShade="BF"/>
                <w:szCs w:val="20"/>
              </w:rPr>
              <w:br/>
              <w:t>}</w:t>
            </w:r>
          </w:p>
          <w:p w14:paraId="439FEC4F" w14:textId="174C38B6" w:rsidR="00763A34" w:rsidRPr="00A225EA" w:rsidRDefault="00763A34" w:rsidP="00910988">
            <w:pPr>
              <w:tabs>
                <w:tab w:val="left" w:pos="273"/>
                <w:tab w:val="left" w:pos="544"/>
                <w:tab w:val="left" w:pos="789"/>
                <w:tab w:val="left" w:pos="1026"/>
                <w:tab w:val="left" w:pos="1267"/>
              </w:tabs>
              <w:spacing w:before="80" w:after="80"/>
              <w:rPr>
                <w:color w:val="BFBFBF" w:themeColor="background1" w:themeShade="BF"/>
                <w:szCs w:val="20"/>
              </w:rPr>
            </w:pPr>
            <w:r w:rsidRPr="00A225EA">
              <w:rPr>
                <w:color w:val="BFBFBF" w:themeColor="background1" w:themeShade="BF"/>
                <w:szCs w:val="20"/>
              </w:rPr>
              <w:t xml:space="preserve">container </w:t>
            </w:r>
            <w:r w:rsidR="000403EE" w:rsidRPr="00A225EA">
              <w:rPr>
                <w:color w:val="BFBFBF" w:themeColor="background1" w:themeShade="BF"/>
                <w:szCs w:val="20"/>
              </w:rPr>
              <w:t>a</w:t>
            </w:r>
            <w:r w:rsidRPr="00A225EA">
              <w:rPr>
                <w:color w:val="BFBFBF" w:themeColor="background1" w:themeShade="BF"/>
                <w:szCs w:val="20"/>
              </w:rPr>
              <w:t>lternative</w:t>
            </w:r>
            <w:r w:rsidR="00B11280" w:rsidRPr="00A225EA">
              <w:rPr>
                <w:color w:val="BFBFBF" w:themeColor="background1" w:themeShade="BF"/>
                <w:szCs w:val="20"/>
              </w:rPr>
              <w:t>-</w:t>
            </w:r>
            <w:r w:rsidRPr="00A225EA">
              <w:rPr>
                <w:color w:val="BFBFBF" w:themeColor="background1" w:themeShade="BF"/>
                <w:szCs w:val="20"/>
              </w:rPr>
              <w:t>2</w:t>
            </w:r>
            <w:r w:rsidR="000403EE" w:rsidRPr="00A225EA">
              <w:rPr>
                <w:color w:val="BFBFBF" w:themeColor="background1" w:themeShade="BF"/>
                <w:szCs w:val="20"/>
              </w:rPr>
              <w:t>-object-class</w:t>
            </w:r>
            <w:r w:rsidRPr="00A225EA">
              <w:rPr>
                <w:color w:val="BFBFBF" w:themeColor="background1" w:themeShade="BF"/>
                <w:szCs w:val="20"/>
              </w:rPr>
              <w:t xml:space="preserve"> {</w:t>
            </w:r>
            <w:r w:rsidRPr="00A225EA">
              <w:rPr>
                <w:color w:val="BFBFBF" w:themeColor="background1" w:themeShade="BF"/>
                <w:szCs w:val="20"/>
              </w:rPr>
              <w:br/>
            </w:r>
            <w:r w:rsidRPr="00A225EA">
              <w:rPr>
                <w:color w:val="BFBFBF" w:themeColor="background1" w:themeShade="BF"/>
                <w:szCs w:val="20"/>
              </w:rPr>
              <w:tab/>
              <w:t xml:space="preserve">uses </w:t>
            </w:r>
            <w:r w:rsidR="000403EE" w:rsidRPr="00A225EA">
              <w:rPr>
                <w:color w:val="BFBFBF" w:themeColor="background1" w:themeShade="BF"/>
                <w:szCs w:val="20"/>
              </w:rPr>
              <w:t>a</w:t>
            </w:r>
            <w:r w:rsidRPr="00A225EA">
              <w:rPr>
                <w:color w:val="BFBFBF" w:themeColor="background1" w:themeShade="BF"/>
                <w:szCs w:val="20"/>
              </w:rPr>
              <w:t>lternative</w:t>
            </w:r>
            <w:r w:rsidR="00B11280" w:rsidRPr="00A225EA">
              <w:rPr>
                <w:color w:val="BFBFBF" w:themeColor="background1" w:themeShade="BF"/>
                <w:szCs w:val="20"/>
              </w:rPr>
              <w:t>-</w:t>
            </w:r>
            <w:r w:rsidRPr="00A225EA">
              <w:rPr>
                <w:color w:val="BFBFBF" w:themeColor="background1" w:themeShade="BF"/>
                <w:szCs w:val="20"/>
              </w:rPr>
              <w:t>2</w:t>
            </w:r>
            <w:r w:rsidR="000403EE" w:rsidRPr="00A225EA">
              <w:rPr>
                <w:color w:val="BFBFBF" w:themeColor="background1" w:themeShade="BF"/>
                <w:szCs w:val="20"/>
              </w:rPr>
              <w:t>-object-class</w:t>
            </w:r>
            <w:r w:rsidRPr="00A225EA">
              <w:rPr>
                <w:color w:val="BFBFBF" w:themeColor="background1" w:themeShade="BF"/>
                <w:szCs w:val="20"/>
              </w:rPr>
              <w:t>;</w:t>
            </w:r>
            <w:r w:rsidRPr="00A225EA">
              <w:rPr>
                <w:color w:val="BFBFBF" w:themeColor="background1" w:themeShade="BF"/>
                <w:szCs w:val="20"/>
              </w:rPr>
              <w:br/>
            </w:r>
            <w:r w:rsidRPr="00A225EA">
              <w:rPr>
                <w:color w:val="BFBFBF" w:themeColor="background1" w:themeShade="BF"/>
                <w:szCs w:val="20"/>
              </w:rPr>
              <w:tab/>
              <w:t>…</w:t>
            </w:r>
            <w:r w:rsidRPr="00A225EA">
              <w:rPr>
                <w:color w:val="BFBFBF" w:themeColor="background1" w:themeShade="BF"/>
                <w:szCs w:val="20"/>
              </w:rPr>
              <w:br/>
              <w:t>}</w:t>
            </w:r>
          </w:p>
          <w:p w14:paraId="693960B3" w14:textId="4274F247" w:rsidR="00763A34" w:rsidRPr="00A225EA" w:rsidRDefault="00763A34" w:rsidP="00910988">
            <w:pPr>
              <w:tabs>
                <w:tab w:val="left" w:pos="273"/>
                <w:tab w:val="left" w:pos="544"/>
                <w:tab w:val="left" w:pos="789"/>
                <w:tab w:val="left" w:pos="1026"/>
                <w:tab w:val="left" w:pos="1267"/>
              </w:tabs>
              <w:spacing w:before="80" w:after="80"/>
              <w:rPr>
                <w:color w:val="BFBFBF" w:themeColor="background1" w:themeShade="BF"/>
                <w:szCs w:val="20"/>
              </w:rPr>
            </w:pPr>
            <w:r w:rsidRPr="00A225EA">
              <w:rPr>
                <w:color w:val="BFBFBF" w:themeColor="background1" w:themeShade="BF"/>
                <w:szCs w:val="20"/>
              </w:rPr>
              <w:t xml:space="preserve">container </w:t>
            </w:r>
            <w:r w:rsidR="000403EE" w:rsidRPr="00A225EA">
              <w:rPr>
                <w:color w:val="BFBFBF" w:themeColor="background1" w:themeShade="BF"/>
                <w:szCs w:val="20"/>
              </w:rPr>
              <w:t>a</w:t>
            </w:r>
            <w:r w:rsidRPr="00A225EA">
              <w:rPr>
                <w:color w:val="BFBFBF" w:themeColor="background1" w:themeShade="BF"/>
                <w:szCs w:val="20"/>
              </w:rPr>
              <w:t>lternative</w:t>
            </w:r>
            <w:r w:rsidR="00B11280" w:rsidRPr="00A225EA">
              <w:rPr>
                <w:color w:val="BFBFBF" w:themeColor="background1" w:themeShade="BF"/>
                <w:szCs w:val="20"/>
              </w:rPr>
              <w:t>-</w:t>
            </w:r>
            <w:r w:rsidRPr="00A225EA">
              <w:rPr>
                <w:color w:val="BFBFBF" w:themeColor="background1" w:themeShade="BF"/>
                <w:szCs w:val="20"/>
              </w:rPr>
              <w:t>3</w:t>
            </w:r>
            <w:r w:rsidR="000403EE" w:rsidRPr="00A225EA">
              <w:rPr>
                <w:color w:val="BFBFBF" w:themeColor="background1" w:themeShade="BF"/>
                <w:szCs w:val="20"/>
              </w:rPr>
              <w:t>-object-class</w:t>
            </w:r>
            <w:r w:rsidRPr="00A225EA">
              <w:rPr>
                <w:color w:val="BFBFBF" w:themeColor="background1" w:themeShade="BF"/>
                <w:szCs w:val="20"/>
              </w:rPr>
              <w:t xml:space="preserve"> {</w:t>
            </w:r>
            <w:r w:rsidRPr="00A225EA">
              <w:rPr>
                <w:color w:val="BFBFBF" w:themeColor="background1" w:themeShade="BF"/>
                <w:szCs w:val="20"/>
              </w:rPr>
              <w:br/>
            </w:r>
            <w:r w:rsidRPr="00A225EA">
              <w:rPr>
                <w:color w:val="BFBFBF" w:themeColor="background1" w:themeShade="BF"/>
                <w:szCs w:val="20"/>
              </w:rPr>
              <w:tab/>
              <w:t xml:space="preserve">uses </w:t>
            </w:r>
            <w:r w:rsidR="000403EE" w:rsidRPr="00A225EA">
              <w:rPr>
                <w:color w:val="BFBFBF" w:themeColor="background1" w:themeShade="BF"/>
                <w:szCs w:val="20"/>
              </w:rPr>
              <w:t>a</w:t>
            </w:r>
            <w:r w:rsidRPr="00A225EA">
              <w:rPr>
                <w:color w:val="BFBFBF" w:themeColor="background1" w:themeShade="BF"/>
                <w:szCs w:val="20"/>
              </w:rPr>
              <w:t>lternative</w:t>
            </w:r>
            <w:r w:rsidR="00B11280" w:rsidRPr="00A225EA">
              <w:rPr>
                <w:color w:val="BFBFBF" w:themeColor="background1" w:themeShade="BF"/>
                <w:szCs w:val="20"/>
              </w:rPr>
              <w:t>-</w:t>
            </w:r>
            <w:r w:rsidRPr="00A225EA">
              <w:rPr>
                <w:color w:val="BFBFBF" w:themeColor="background1" w:themeShade="BF"/>
                <w:szCs w:val="20"/>
              </w:rPr>
              <w:t>3</w:t>
            </w:r>
            <w:r w:rsidR="000403EE" w:rsidRPr="00A225EA">
              <w:rPr>
                <w:color w:val="BFBFBF" w:themeColor="background1" w:themeShade="BF"/>
                <w:szCs w:val="20"/>
              </w:rPr>
              <w:t>-object-class</w:t>
            </w:r>
            <w:r w:rsidRPr="00A225EA">
              <w:rPr>
                <w:color w:val="BFBFBF" w:themeColor="background1" w:themeShade="BF"/>
                <w:szCs w:val="20"/>
              </w:rPr>
              <w:t>;</w:t>
            </w:r>
            <w:r w:rsidRPr="00A225EA">
              <w:rPr>
                <w:color w:val="BFBFBF" w:themeColor="background1" w:themeShade="BF"/>
                <w:szCs w:val="20"/>
              </w:rPr>
              <w:br/>
            </w:r>
            <w:r w:rsidRPr="00A225EA">
              <w:rPr>
                <w:color w:val="BFBFBF" w:themeColor="background1" w:themeShade="BF"/>
                <w:szCs w:val="20"/>
              </w:rPr>
              <w:tab/>
              <w:t>…</w:t>
            </w:r>
            <w:r w:rsidRPr="00A225EA">
              <w:rPr>
                <w:color w:val="BFBFBF" w:themeColor="background1" w:themeShade="BF"/>
                <w:szCs w:val="20"/>
              </w:rPr>
              <w:br/>
              <w:t>}</w:t>
            </w:r>
          </w:p>
          <w:p w14:paraId="593F903D" w14:textId="77777777" w:rsidR="006C2006" w:rsidRPr="00A225EA" w:rsidRDefault="006C2006" w:rsidP="00BE7C93">
            <w:pPr>
              <w:tabs>
                <w:tab w:val="left" w:pos="273"/>
                <w:tab w:val="left" w:pos="544"/>
                <w:tab w:val="left" w:pos="789"/>
                <w:tab w:val="left" w:pos="1026"/>
                <w:tab w:val="left" w:pos="1267"/>
              </w:tabs>
              <w:spacing w:before="80" w:after="80"/>
              <w:rPr>
                <w:color w:val="BFBFBF" w:themeColor="background1" w:themeShade="BF"/>
                <w:sz w:val="20"/>
                <w:szCs w:val="20"/>
              </w:rPr>
            </w:pPr>
            <w:r w:rsidRPr="00A225EA">
              <w:rPr>
                <w:color w:val="BFBFBF" w:themeColor="background1" w:themeShade="BF"/>
                <w:szCs w:val="20"/>
              </w:rPr>
              <w:t xml:space="preserve">list </w:t>
            </w:r>
            <w:r w:rsidR="000403EE" w:rsidRPr="00A225EA">
              <w:rPr>
                <w:color w:val="BFBFBF" w:themeColor="background1" w:themeShade="BF"/>
                <w:szCs w:val="20"/>
              </w:rPr>
              <w:t>s</w:t>
            </w:r>
            <w:r w:rsidRPr="00A225EA">
              <w:rPr>
                <w:color w:val="BFBFBF" w:themeColor="background1" w:themeShade="BF"/>
                <w:szCs w:val="20"/>
              </w:rPr>
              <w:t>ubstitute</w:t>
            </w:r>
            <w:r w:rsidR="000403EE" w:rsidRPr="00A225EA">
              <w:rPr>
                <w:color w:val="BFBFBF" w:themeColor="background1" w:themeShade="BF"/>
                <w:szCs w:val="20"/>
              </w:rPr>
              <w:t>-o</w:t>
            </w:r>
            <w:r w:rsidRPr="00A225EA">
              <w:rPr>
                <w:color w:val="BFBFBF" w:themeColor="background1" w:themeShade="BF"/>
                <w:szCs w:val="20"/>
              </w:rPr>
              <w:t>bject</w:t>
            </w:r>
            <w:r w:rsidR="000403EE" w:rsidRPr="00A225EA">
              <w:rPr>
                <w:color w:val="BFBFBF" w:themeColor="background1" w:themeShade="BF"/>
                <w:szCs w:val="20"/>
              </w:rPr>
              <w:t>-c</w:t>
            </w:r>
            <w:r w:rsidRPr="00A225EA">
              <w:rPr>
                <w:color w:val="BFBFBF" w:themeColor="background1" w:themeShade="BF"/>
                <w:szCs w:val="20"/>
              </w:rPr>
              <w:t>lass {</w:t>
            </w:r>
            <w:r w:rsidRPr="00A225EA">
              <w:rPr>
                <w:color w:val="BFBFBF" w:themeColor="background1" w:themeShade="BF"/>
                <w:szCs w:val="20"/>
              </w:rPr>
              <w:br/>
            </w:r>
            <w:r w:rsidRPr="00A225EA">
              <w:rPr>
                <w:color w:val="BFBFBF" w:themeColor="background1" w:themeShade="BF"/>
                <w:szCs w:val="20"/>
              </w:rPr>
              <w:tab/>
              <w:t>key …;</w:t>
            </w:r>
            <w:r w:rsidRPr="00A225EA">
              <w:rPr>
                <w:color w:val="BFBFBF" w:themeColor="background1" w:themeShade="BF"/>
                <w:szCs w:val="20"/>
              </w:rPr>
              <w:br/>
            </w:r>
            <w:r w:rsidRPr="00A225EA">
              <w:rPr>
                <w:color w:val="BFBFBF" w:themeColor="background1" w:themeShade="BF"/>
                <w:szCs w:val="20"/>
              </w:rPr>
              <w:tab/>
              <w:t>…</w:t>
            </w:r>
            <w:r w:rsidRPr="00A225EA">
              <w:rPr>
                <w:color w:val="BFBFBF" w:themeColor="background1" w:themeShade="BF"/>
                <w:szCs w:val="20"/>
              </w:rPr>
              <w:br/>
            </w:r>
            <w:r w:rsidRPr="00A225EA">
              <w:rPr>
                <w:color w:val="BFBFBF" w:themeColor="background1" w:themeShade="BF"/>
                <w:szCs w:val="20"/>
              </w:rPr>
              <w:tab/>
              <w:t>choice _</w:t>
            </w:r>
            <w:r w:rsidR="00763A34" w:rsidRPr="00A225EA">
              <w:rPr>
                <w:color w:val="BFBFBF" w:themeColor="background1" w:themeShade="BF"/>
                <w:szCs w:val="20"/>
              </w:rPr>
              <w:t>alternative</w:t>
            </w:r>
            <w:r w:rsidRPr="00A225EA">
              <w:rPr>
                <w:color w:val="BFBFBF" w:themeColor="background1" w:themeShade="BF"/>
                <w:szCs w:val="20"/>
              </w:rPr>
              <w:t xml:space="preserve"> {</w:t>
            </w:r>
            <w:r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Cs w:val="20"/>
              </w:rPr>
              <w:tab/>
              <w:t xml:space="preserve">case </w:t>
            </w:r>
            <w:r w:rsidR="000403EE" w:rsidRPr="00A225EA">
              <w:rPr>
                <w:color w:val="BFBFBF" w:themeColor="background1" w:themeShade="BF"/>
                <w:szCs w:val="20"/>
              </w:rPr>
              <w:t>a</w:t>
            </w:r>
            <w:r w:rsidR="00763A34" w:rsidRPr="00A225EA">
              <w:rPr>
                <w:color w:val="BFBFBF" w:themeColor="background1" w:themeShade="BF"/>
                <w:szCs w:val="20"/>
              </w:rPr>
              <w:t>lternative</w:t>
            </w:r>
            <w:r w:rsidR="00B11280" w:rsidRPr="00A225EA">
              <w:rPr>
                <w:color w:val="BFBFBF" w:themeColor="background1" w:themeShade="BF"/>
                <w:szCs w:val="20"/>
              </w:rPr>
              <w:t>-</w:t>
            </w:r>
            <w:r w:rsidR="00763A34" w:rsidRPr="00A225EA">
              <w:rPr>
                <w:color w:val="BFBFBF" w:themeColor="background1" w:themeShade="BF"/>
                <w:szCs w:val="20"/>
              </w:rPr>
              <w:t>1</w:t>
            </w:r>
            <w:r w:rsidR="000403EE" w:rsidRPr="00A225EA">
              <w:rPr>
                <w:color w:val="BFBFBF" w:themeColor="background1" w:themeShade="BF"/>
                <w:szCs w:val="20"/>
              </w:rPr>
              <w:t>-object-class</w:t>
            </w:r>
            <w:r w:rsidR="00763A34" w:rsidRPr="00A225EA">
              <w:rPr>
                <w:color w:val="BFBFBF" w:themeColor="background1" w:themeShade="BF"/>
                <w:szCs w:val="20"/>
              </w:rPr>
              <w:t xml:space="preserve"> </w:t>
            </w:r>
            <w:r w:rsidRPr="00A225EA">
              <w:rPr>
                <w:color w:val="BFBFBF" w:themeColor="background1" w:themeShade="BF"/>
                <w:szCs w:val="20"/>
              </w:rPr>
              <w:t>{</w:t>
            </w:r>
            <w:r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t xml:space="preserve">leaf </w:t>
            </w:r>
            <w:r w:rsidR="000403EE" w:rsidRPr="00A225EA">
              <w:rPr>
                <w:color w:val="BFBFBF" w:themeColor="background1" w:themeShade="BF"/>
                <w:szCs w:val="20"/>
              </w:rPr>
              <w:t>a</w:t>
            </w:r>
            <w:r w:rsidR="00763A34" w:rsidRPr="00A225EA">
              <w:rPr>
                <w:color w:val="BFBFBF" w:themeColor="background1" w:themeShade="BF"/>
                <w:szCs w:val="20"/>
              </w:rPr>
              <w:t>lternative</w:t>
            </w:r>
            <w:r w:rsidR="00B11280" w:rsidRPr="00A225EA">
              <w:rPr>
                <w:color w:val="BFBFBF" w:themeColor="background1" w:themeShade="BF"/>
                <w:szCs w:val="20"/>
              </w:rPr>
              <w:t>-</w:t>
            </w:r>
            <w:r w:rsidR="00763A34" w:rsidRPr="00A225EA">
              <w:rPr>
                <w:color w:val="BFBFBF" w:themeColor="background1" w:themeShade="BF"/>
                <w:szCs w:val="20"/>
              </w:rPr>
              <w:t>1</w:t>
            </w:r>
            <w:r w:rsidR="000403EE" w:rsidRPr="00A225EA">
              <w:rPr>
                <w:color w:val="BFBFBF" w:themeColor="background1" w:themeShade="BF"/>
                <w:szCs w:val="20"/>
              </w:rPr>
              <w:t>-object-class</w:t>
            </w:r>
            <w:r w:rsidR="00763A34" w:rsidRPr="00A225EA">
              <w:rPr>
                <w:color w:val="BFBFBF" w:themeColor="background1" w:themeShade="BF"/>
                <w:szCs w:val="20"/>
              </w:rPr>
              <w:t xml:space="preserve"> </w:t>
            </w:r>
            <w:r w:rsidRPr="00A225EA">
              <w:rPr>
                <w:color w:val="BFBFBF" w:themeColor="background1" w:themeShade="BF"/>
                <w:szCs w:val="20"/>
              </w:rPr>
              <w:t>{</w:t>
            </w:r>
            <w:r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t xml:space="preserve">type </w:t>
            </w:r>
            <w:proofErr w:type="spellStart"/>
            <w:r w:rsidRPr="00A225EA">
              <w:rPr>
                <w:color w:val="BFBFBF" w:themeColor="background1" w:themeShade="BF"/>
                <w:szCs w:val="20"/>
              </w:rPr>
              <w:t>leafref</w:t>
            </w:r>
            <w:proofErr w:type="spellEnd"/>
            <w:r w:rsidRPr="00A225EA">
              <w:rPr>
                <w:color w:val="BFBFBF" w:themeColor="background1" w:themeShade="BF"/>
                <w:szCs w:val="20"/>
              </w:rPr>
              <w:t xml:space="preserve"> {</w:t>
            </w:r>
            <w:r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t>path '/</w:t>
            </w:r>
            <w:r w:rsidR="000403EE" w:rsidRPr="00A225EA">
              <w:rPr>
                <w:color w:val="BFBFBF" w:themeColor="background1" w:themeShade="BF"/>
                <w:szCs w:val="20"/>
              </w:rPr>
              <w:t>a</w:t>
            </w:r>
            <w:r w:rsidR="00763A34" w:rsidRPr="00A225EA">
              <w:rPr>
                <w:color w:val="BFBFBF" w:themeColor="background1" w:themeShade="BF"/>
                <w:szCs w:val="20"/>
              </w:rPr>
              <w:t>lternative</w:t>
            </w:r>
            <w:r w:rsidR="00B11280" w:rsidRPr="00A225EA">
              <w:rPr>
                <w:color w:val="BFBFBF" w:themeColor="background1" w:themeShade="BF"/>
                <w:szCs w:val="20"/>
              </w:rPr>
              <w:t>-</w:t>
            </w:r>
            <w:r w:rsidR="00763A34" w:rsidRPr="00A225EA">
              <w:rPr>
                <w:color w:val="BFBFBF" w:themeColor="background1" w:themeShade="BF"/>
                <w:szCs w:val="20"/>
              </w:rPr>
              <w:t>1</w:t>
            </w:r>
            <w:r w:rsidR="000403EE" w:rsidRPr="00A225EA">
              <w:rPr>
                <w:color w:val="BFBFBF" w:themeColor="background1" w:themeShade="BF"/>
                <w:szCs w:val="20"/>
              </w:rPr>
              <w:t>-object-class</w:t>
            </w:r>
            <w:r w:rsidR="00763A34" w:rsidRPr="00A225EA">
              <w:rPr>
                <w:color w:val="BFBFBF" w:themeColor="background1" w:themeShade="BF"/>
                <w:szCs w:val="20"/>
              </w:rPr>
              <w:t>’</w:t>
            </w:r>
            <w:r w:rsidRPr="00A225EA">
              <w:rPr>
                <w:color w:val="BFBFBF" w:themeColor="background1" w:themeShade="BF"/>
                <w:szCs w:val="20"/>
              </w:rPr>
              <w:t>;</w:t>
            </w:r>
            <w:r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t>}</w:t>
            </w:r>
            <w:r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t>}</w:t>
            </w:r>
            <w:r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Cs w:val="20"/>
              </w:rPr>
              <w:tab/>
              <w:t>}</w:t>
            </w:r>
            <w:r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t xml:space="preserve">case </w:t>
            </w:r>
            <w:r w:rsidR="00BE7C93" w:rsidRPr="00A225EA">
              <w:rPr>
                <w:color w:val="BFBFBF" w:themeColor="background1" w:themeShade="BF"/>
                <w:szCs w:val="20"/>
              </w:rPr>
              <w:t>a</w:t>
            </w:r>
            <w:r w:rsidR="00763A34" w:rsidRPr="00A225EA">
              <w:rPr>
                <w:color w:val="BFBFBF" w:themeColor="background1" w:themeShade="BF"/>
                <w:szCs w:val="20"/>
              </w:rPr>
              <w:t>lternative</w:t>
            </w:r>
            <w:r w:rsidR="00B11280" w:rsidRPr="00A225EA">
              <w:rPr>
                <w:color w:val="BFBFBF" w:themeColor="background1" w:themeShade="BF"/>
                <w:szCs w:val="20"/>
              </w:rPr>
              <w:t>-</w:t>
            </w:r>
            <w:r w:rsidR="00763A34" w:rsidRPr="00A225EA">
              <w:rPr>
                <w:color w:val="BFBFBF" w:themeColor="background1" w:themeShade="BF"/>
                <w:szCs w:val="20"/>
              </w:rPr>
              <w:t>2</w:t>
            </w:r>
            <w:r w:rsidR="00BE7C93" w:rsidRPr="00A225EA">
              <w:rPr>
                <w:color w:val="BFBFBF" w:themeColor="background1" w:themeShade="BF"/>
                <w:szCs w:val="20"/>
              </w:rPr>
              <w:t>-object-class</w:t>
            </w:r>
            <w:r w:rsidR="00763A34" w:rsidRPr="00A225EA">
              <w:rPr>
                <w:color w:val="BFBFBF" w:themeColor="background1" w:themeShade="BF"/>
                <w:szCs w:val="20"/>
              </w:rPr>
              <w:t xml:space="preserve"> {</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 xml:space="preserve">leaf </w:t>
            </w:r>
            <w:r w:rsidR="00BE7C93" w:rsidRPr="00A225EA">
              <w:rPr>
                <w:color w:val="BFBFBF" w:themeColor="background1" w:themeShade="BF"/>
                <w:szCs w:val="20"/>
              </w:rPr>
              <w:t>a</w:t>
            </w:r>
            <w:r w:rsidR="00763A34" w:rsidRPr="00A225EA">
              <w:rPr>
                <w:color w:val="BFBFBF" w:themeColor="background1" w:themeShade="BF"/>
                <w:szCs w:val="20"/>
              </w:rPr>
              <w:t>lternative</w:t>
            </w:r>
            <w:r w:rsidR="00B11280" w:rsidRPr="00A225EA">
              <w:rPr>
                <w:color w:val="BFBFBF" w:themeColor="background1" w:themeShade="BF"/>
                <w:szCs w:val="20"/>
              </w:rPr>
              <w:t>-</w:t>
            </w:r>
            <w:r w:rsidR="00763A34" w:rsidRPr="00A225EA">
              <w:rPr>
                <w:color w:val="BFBFBF" w:themeColor="background1" w:themeShade="BF"/>
                <w:szCs w:val="20"/>
              </w:rPr>
              <w:t>2</w:t>
            </w:r>
            <w:r w:rsidR="00BE7C93" w:rsidRPr="00A225EA">
              <w:rPr>
                <w:color w:val="BFBFBF" w:themeColor="background1" w:themeShade="BF"/>
                <w:szCs w:val="20"/>
              </w:rPr>
              <w:t>-object-class</w:t>
            </w:r>
            <w:r w:rsidR="00763A34" w:rsidRPr="00A225EA">
              <w:rPr>
                <w:color w:val="BFBFBF" w:themeColor="background1" w:themeShade="BF"/>
                <w:szCs w:val="20"/>
              </w:rPr>
              <w:t xml:space="preserve"> {</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 xml:space="preserve">type </w:t>
            </w:r>
            <w:proofErr w:type="spellStart"/>
            <w:r w:rsidR="00763A34" w:rsidRPr="00A225EA">
              <w:rPr>
                <w:color w:val="BFBFBF" w:themeColor="background1" w:themeShade="BF"/>
                <w:szCs w:val="20"/>
              </w:rPr>
              <w:t>leafref</w:t>
            </w:r>
            <w:proofErr w:type="spellEnd"/>
            <w:r w:rsidR="00763A34" w:rsidRPr="00A225EA">
              <w:rPr>
                <w:color w:val="BFBFBF" w:themeColor="background1" w:themeShade="BF"/>
                <w:szCs w:val="20"/>
              </w:rPr>
              <w:t xml:space="preserve"> {</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path '/</w:t>
            </w:r>
            <w:r w:rsidR="00BE7C93" w:rsidRPr="00A225EA">
              <w:rPr>
                <w:color w:val="BFBFBF" w:themeColor="background1" w:themeShade="BF"/>
                <w:szCs w:val="20"/>
              </w:rPr>
              <w:t>a</w:t>
            </w:r>
            <w:r w:rsidR="00763A34" w:rsidRPr="00A225EA">
              <w:rPr>
                <w:color w:val="BFBFBF" w:themeColor="background1" w:themeShade="BF"/>
                <w:szCs w:val="20"/>
              </w:rPr>
              <w:t>lternative</w:t>
            </w:r>
            <w:r w:rsidR="00B11280" w:rsidRPr="00A225EA">
              <w:rPr>
                <w:color w:val="BFBFBF" w:themeColor="background1" w:themeShade="BF"/>
                <w:szCs w:val="20"/>
              </w:rPr>
              <w:t>-</w:t>
            </w:r>
            <w:r w:rsidR="00763A34" w:rsidRPr="00A225EA">
              <w:rPr>
                <w:color w:val="BFBFBF" w:themeColor="background1" w:themeShade="BF"/>
                <w:szCs w:val="20"/>
              </w:rPr>
              <w:t>2</w:t>
            </w:r>
            <w:r w:rsidR="00BE7C93" w:rsidRPr="00A225EA">
              <w:rPr>
                <w:color w:val="BFBFBF" w:themeColor="background1" w:themeShade="BF"/>
                <w:szCs w:val="20"/>
              </w:rPr>
              <w:t>-object-class</w:t>
            </w:r>
            <w:r w:rsidR="00763A34" w:rsidRPr="00A225EA">
              <w:rPr>
                <w:color w:val="BFBFBF" w:themeColor="background1" w:themeShade="BF"/>
                <w:szCs w:val="20"/>
              </w:rPr>
              <w:t>’;</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t>}</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t xml:space="preserve">case </w:t>
            </w:r>
            <w:r w:rsidR="00BE7C93" w:rsidRPr="00A225EA">
              <w:rPr>
                <w:color w:val="BFBFBF" w:themeColor="background1" w:themeShade="BF"/>
                <w:szCs w:val="20"/>
              </w:rPr>
              <w:t>a</w:t>
            </w:r>
            <w:r w:rsidR="00763A34" w:rsidRPr="00A225EA">
              <w:rPr>
                <w:color w:val="BFBFBF" w:themeColor="background1" w:themeShade="BF"/>
                <w:szCs w:val="20"/>
              </w:rPr>
              <w:t>lternative</w:t>
            </w:r>
            <w:r w:rsidR="00B11280" w:rsidRPr="00A225EA">
              <w:rPr>
                <w:color w:val="BFBFBF" w:themeColor="background1" w:themeShade="BF"/>
                <w:szCs w:val="20"/>
              </w:rPr>
              <w:t>-</w:t>
            </w:r>
            <w:r w:rsidR="00763A34" w:rsidRPr="00A225EA">
              <w:rPr>
                <w:color w:val="BFBFBF" w:themeColor="background1" w:themeShade="BF"/>
                <w:szCs w:val="20"/>
              </w:rPr>
              <w:t>3</w:t>
            </w:r>
            <w:r w:rsidR="00BE7C93" w:rsidRPr="00A225EA">
              <w:rPr>
                <w:color w:val="BFBFBF" w:themeColor="background1" w:themeShade="BF"/>
                <w:szCs w:val="20"/>
              </w:rPr>
              <w:t>-object-class</w:t>
            </w:r>
            <w:r w:rsidR="00763A34" w:rsidRPr="00A225EA">
              <w:rPr>
                <w:color w:val="BFBFBF" w:themeColor="background1" w:themeShade="BF"/>
                <w:szCs w:val="20"/>
              </w:rPr>
              <w:t xml:space="preserve"> {</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 xml:space="preserve">leaf </w:t>
            </w:r>
            <w:r w:rsidR="00BE7C93" w:rsidRPr="00A225EA">
              <w:rPr>
                <w:color w:val="BFBFBF" w:themeColor="background1" w:themeShade="BF"/>
                <w:szCs w:val="20"/>
              </w:rPr>
              <w:t>a</w:t>
            </w:r>
            <w:r w:rsidR="00763A34" w:rsidRPr="00A225EA">
              <w:rPr>
                <w:color w:val="BFBFBF" w:themeColor="background1" w:themeShade="BF"/>
                <w:szCs w:val="20"/>
              </w:rPr>
              <w:t>lternative</w:t>
            </w:r>
            <w:r w:rsidR="00B11280" w:rsidRPr="00A225EA">
              <w:rPr>
                <w:color w:val="BFBFBF" w:themeColor="background1" w:themeShade="BF"/>
                <w:szCs w:val="20"/>
              </w:rPr>
              <w:t>-</w:t>
            </w:r>
            <w:r w:rsidR="00763A34" w:rsidRPr="00A225EA">
              <w:rPr>
                <w:color w:val="BFBFBF" w:themeColor="background1" w:themeShade="BF"/>
                <w:szCs w:val="20"/>
              </w:rPr>
              <w:t>3</w:t>
            </w:r>
            <w:r w:rsidR="00BE7C93" w:rsidRPr="00A225EA">
              <w:rPr>
                <w:color w:val="BFBFBF" w:themeColor="background1" w:themeShade="BF"/>
                <w:szCs w:val="20"/>
              </w:rPr>
              <w:t xml:space="preserve">-object-class </w:t>
            </w:r>
            <w:r w:rsidR="00763A34" w:rsidRPr="00A225EA">
              <w:rPr>
                <w:color w:val="BFBFBF" w:themeColor="background1" w:themeShade="BF"/>
                <w:szCs w:val="20"/>
              </w:rPr>
              <w:t>{</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 xml:space="preserve">type </w:t>
            </w:r>
            <w:proofErr w:type="spellStart"/>
            <w:r w:rsidR="00763A34" w:rsidRPr="00A225EA">
              <w:rPr>
                <w:color w:val="BFBFBF" w:themeColor="background1" w:themeShade="BF"/>
                <w:szCs w:val="20"/>
              </w:rPr>
              <w:t>leafref</w:t>
            </w:r>
            <w:proofErr w:type="spellEnd"/>
            <w:r w:rsidR="00763A34" w:rsidRPr="00A225EA">
              <w:rPr>
                <w:color w:val="BFBFBF" w:themeColor="background1" w:themeShade="BF"/>
                <w:szCs w:val="20"/>
              </w:rPr>
              <w:t xml:space="preserve"> {</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path '/</w:t>
            </w:r>
            <w:r w:rsidR="00BE7C93" w:rsidRPr="00A225EA">
              <w:rPr>
                <w:color w:val="BFBFBF" w:themeColor="background1" w:themeShade="BF"/>
                <w:szCs w:val="20"/>
              </w:rPr>
              <w:t>a</w:t>
            </w:r>
            <w:r w:rsidR="00763A34" w:rsidRPr="00A225EA">
              <w:rPr>
                <w:color w:val="BFBFBF" w:themeColor="background1" w:themeShade="BF"/>
                <w:szCs w:val="20"/>
              </w:rPr>
              <w:t>lternative</w:t>
            </w:r>
            <w:r w:rsidR="00B11280" w:rsidRPr="00A225EA">
              <w:rPr>
                <w:color w:val="BFBFBF" w:themeColor="background1" w:themeShade="BF"/>
                <w:szCs w:val="20"/>
              </w:rPr>
              <w:t>-</w:t>
            </w:r>
            <w:r w:rsidR="00763A34" w:rsidRPr="00A225EA">
              <w:rPr>
                <w:color w:val="BFBFBF" w:themeColor="background1" w:themeShade="BF"/>
                <w:szCs w:val="20"/>
              </w:rPr>
              <w:t>3</w:t>
            </w:r>
            <w:r w:rsidR="00BE7C93" w:rsidRPr="00A225EA">
              <w:rPr>
                <w:color w:val="BFBFBF" w:themeColor="background1" w:themeShade="BF"/>
                <w:szCs w:val="20"/>
              </w:rPr>
              <w:t>-object-class</w:t>
            </w:r>
            <w:r w:rsidR="00763A34" w:rsidRPr="00A225EA">
              <w:rPr>
                <w:color w:val="BFBFBF" w:themeColor="background1" w:themeShade="BF"/>
                <w:szCs w:val="20"/>
              </w:rPr>
              <w:t>;</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w:t>
            </w:r>
            <w:r w:rsidR="00763A34" w:rsidRPr="00A225EA">
              <w:rPr>
                <w:color w:val="BFBFBF" w:themeColor="background1" w:themeShade="BF"/>
                <w:szCs w:val="20"/>
              </w:rPr>
              <w:br/>
            </w:r>
            <w:r w:rsidR="00763A34" w:rsidRPr="00A225EA">
              <w:rPr>
                <w:color w:val="BFBFBF" w:themeColor="background1" w:themeShade="BF"/>
                <w:szCs w:val="20"/>
              </w:rPr>
              <w:tab/>
            </w:r>
            <w:r w:rsidR="00763A34" w:rsidRPr="00A225EA">
              <w:rPr>
                <w:color w:val="BFBFBF" w:themeColor="background1" w:themeShade="BF"/>
                <w:szCs w:val="20"/>
              </w:rPr>
              <w:tab/>
            </w:r>
            <w:r w:rsidR="00763A34" w:rsidRPr="00A225EA">
              <w:rPr>
                <w:color w:val="BFBFBF" w:themeColor="background1" w:themeShade="BF"/>
                <w:szCs w:val="20"/>
              </w:rPr>
              <w:tab/>
              <w:t>}</w:t>
            </w:r>
            <w:r w:rsidR="00763A34"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Cs w:val="20"/>
              </w:rPr>
              <w:tab/>
              <w:t>}</w:t>
            </w:r>
            <w:r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 w:val="20"/>
                <w:szCs w:val="20"/>
              </w:rPr>
              <w:t>}</w:t>
            </w:r>
            <w:r w:rsidRPr="00A225EA">
              <w:rPr>
                <w:color w:val="BFBFBF" w:themeColor="background1" w:themeShade="BF"/>
                <w:sz w:val="20"/>
                <w:szCs w:val="20"/>
              </w:rPr>
              <w:br/>
              <w:t>}</w:t>
            </w:r>
          </w:p>
        </w:tc>
      </w:tr>
      <w:tr w:rsidR="008E26EF" w:rsidRPr="007C2C84" w14:paraId="46109148" w14:textId="77777777" w:rsidTr="008E26EF">
        <w:tc>
          <w:tcPr>
            <w:tcW w:w="5599" w:type="dxa"/>
          </w:tcPr>
          <w:p w14:paraId="25BCAA43" w14:textId="77777777" w:rsidR="008E26EF" w:rsidRPr="00A225EA" w:rsidRDefault="0078356F" w:rsidP="00910988">
            <w:pPr>
              <w:spacing w:before="80" w:after="80"/>
              <w:rPr>
                <w:color w:val="BFBFBF" w:themeColor="background1" w:themeShade="BF"/>
              </w:rPr>
            </w:pPr>
            <w:r w:rsidRPr="00A225EA">
              <w:rPr>
                <w:noProof/>
                <w:color w:val="BFBFBF" w:themeColor="background1" w:themeShade="BF"/>
                <w:lang w:val="de-DE" w:eastAsia="de-DE"/>
              </w:rPr>
              <w:lastRenderedPageBreak/>
              <w:drawing>
                <wp:inline distT="0" distB="0" distL="0" distR="0" wp14:anchorId="4F91C8E3" wp14:editId="26D49DD5">
                  <wp:extent cx="3071502" cy="1684372"/>
                  <wp:effectExtent l="19050" t="0" r="0" b="0"/>
                  <wp:docPr id="178"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2"/>
                          <a:srcRect/>
                          <a:stretch>
                            <a:fillRect/>
                          </a:stretch>
                        </pic:blipFill>
                        <pic:spPr bwMode="auto">
                          <a:xfrm>
                            <a:off x="0" y="0"/>
                            <a:ext cx="3075951" cy="1686812"/>
                          </a:xfrm>
                          <a:prstGeom prst="rect">
                            <a:avLst/>
                          </a:prstGeom>
                          <a:noFill/>
                          <a:ln w="9525">
                            <a:noFill/>
                            <a:miter lim="800000"/>
                            <a:headEnd/>
                            <a:tailEnd/>
                          </a:ln>
                        </pic:spPr>
                      </pic:pic>
                    </a:graphicData>
                  </a:graphic>
                </wp:inline>
              </w:drawing>
            </w:r>
          </w:p>
        </w:tc>
        <w:tc>
          <w:tcPr>
            <w:tcW w:w="3901" w:type="dxa"/>
          </w:tcPr>
          <w:p w14:paraId="51DC8536" w14:textId="3B015D21" w:rsidR="008E26EF" w:rsidRPr="00A225EA" w:rsidRDefault="008E26EF" w:rsidP="00910988">
            <w:pPr>
              <w:tabs>
                <w:tab w:val="left" w:pos="273"/>
                <w:tab w:val="left" w:pos="544"/>
                <w:tab w:val="left" w:pos="789"/>
                <w:tab w:val="left" w:pos="1026"/>
                <w:tab w:val="left" w:pos="1267"/>
              </w:tabs>
              <w:spacing w:before="80" w:after="80"/>
              <w:rPr>
                <w:color w:val="BFBFBF" w:themeColor="background1" w:themeShade="BF"/>
                <w:szCs w:val="20"/>
              </w:rPr>
            </w:pPr>
            <w:r w:rsidRPr="00A225EA">
              <w:rPr>
                <w:color w:val="BFBFBF" w:themeColor="background1" w:themeShade="BF"/>
                <w:szCs w:val="20"/>
              </w:rPr>
              <w:t xml:space="preserve">grouping </w:t>
            </w:r>
            <w:r w:rsidR="00BE7C93" w:rsidRPr="00A225EA">
              <w:rPr>
                <w:color w:val="BFBFBF" w:themeColor="background1" w:themeShade="BF"/>
                <w:szCs w:val="20"/>
              </w:rPr>
              <w:t>i</w:t>
            </w:r>
            <w:r w:rsidR="00021A99" w:rsidRPr="00A225EA">
              <w:rPr>
                <w:color w:val="BFBFBF" w:themeColor="background1" w:themeShade="BF"/>
                <w:szCs w:val="20"/>
              </w:rPr>
              <w:t>nteger</w:t>
            </w:r>
            <w:r w:rsidR="00BE7C93" w:rsidRPr="00A225EA">
              <w:rPr>
                <w:color w:val="BFBFBF" w:themeColor="background1" w:themeShade="BF"/>
                <w:szCs w:val="20"/>
              </w:rPr>
              <w:t>-p</w:t>
            </w:r>
            <w:r w:rsidR="00021A99" w:rsidRPr="00A225EA">
              <w:rPr>
                <w:color w:val="BFBFBF" w:themeColor="background1" w:themeShade="BF"/>
                <w:szCs w:val="20"/>
              </w:rPr>
              <w:t>robable</w:t>
            </w:r>
            <w:r w:rsidR="00BE7C93" w:rsidRPr="00A225EA">
              <w:rPr>
                <w:color w:val="BFBFBF" w:themeColor="background1" w:themeShade="BF"/>
                <w:szCs w:val="20"/>
              </w:rPr>
              <w:t>-c</w:t>
            </w:r>
            <w:r w:rsidR="00021A99" w:rsidRPr="00A225EA">
              <w:rPr>
                <w:color w:val="BFBFBF" w:themeColor="background1" w:themeShade="BF"/>
                <w:szCs w:val="20"/>
              </w:rPr>
              <w:t>ause</w:t>
            </w:r>
            <w:r w:rsidRPr="00A225EA">
              <w:rPr>
                <w:color w:val="BFBFBF" w:themeColor="background1" w:themeShade="BF"/>
                <w:szCs w:val="20"/>
              </w:rPr>
              <w:t xml:space="preserve"> {</w:t>
            </w:r>
            <w:r w:rsidRPr="00A225EA">
              <w:rPr>
                <w:color w:val="BFBFBF" w:themeColor="background1" w:themeShade="BF"/>
                <w:szCs w:val="20"/>
              </w:rPr>
              <w:br/>
            </w:r>
            <w:r w:rsidRPr="00A225EA">
              <w:rPr>
                <w:color w:val="BFBFBF" w:themeColor="background1" w:themeShade="BF"/>
                <w:szCs w:val="20"/>
              </w:rPr>
              <w:tab/>
              <w:t>…</w:t>
            </w:r>
            <w:r w:rsidR="00D94CAF" w:rsidRPr="00A225EA">
              <w:rPr>
                <w:color w:val="BFBFBF" w:themeColor="background1" w:themeShade="BF"/>
                <w:szCs w:val="20"/>
              </w:rPr>
              <w:br/>
            </w:r>
            <w:r w:rsidR="00D94CAF" w:rsidRPr="00A225EA">
              <w:rPr>
                <w:color w:val="BFBFBF" w:themeColor="background1" w:themeShade="BF"/>
                <w:szCs w:val="20"/>
              </w:rPr>
              <w:tab/>
              <w:t>leaf probable</w:t>
            </w:r>
            <w:r w:rsidR="00BE7C93" w:rsidRPr="00A225EA">
              <w:rPr>
                <w:color w:val="BFBFBF" w:themeColor="background1" w:themeShade="BF"/>
                <w:szCs w:val="20"/>
              </w:rPr>
              <w:t>-c</w:t>
            </w:r>
            <w:r w:rsidR="00D94CAF" w:rsidRPr="00A225EA">
              <w:rPr>
                <w:color w:val="BFBFBF" w:themeColor="background1" w:themeShade="BF"/>
                <w:szCs w:val="20"/>
              </w:rPr>
              <w:t>ause {</w:t>
            </w:r>
            <w:r w:rsidR="00D94CAF" w:rsidRPr="00A225EA">
              <w:rPr>
                <w:color w:val="BFBFBF" w:themeColor="background1" w:themeShade="BF"/>
                <w:szCs w:val="20"/>
              </w:rPr>
              <w:br/>
            </w:r>
            <w:r w:rsidR="00D94CAF" w:rsidRPr="00A225EA">
              <w:rPr>
                <w:color w:val="BFBFBF" w:themeColor="background1" w:themeShade="BF"/>
                <w:szCs w:val="20"/>
              </w:rPr>
              <w:tab/>
            </w:r>
            <w:r w:rsidR="00D94CAF" w:rsidRPr="00A225EA">
              <w:rPr>
                <w:color w:val="BFBFBF" w:themeColor="background1" w:themeShade="BF"/>
                <w:szCs w:val="20"/>
              </w:rPr>
              <w:tab/>
              <w:t>type int64;</w:t>
            </w:r>
            <w:r w:rsidR="00D94CAF" w:rsidRPr="00A225EA">
              <w:rPr>
                <w:color w:val="BFBFBF" w:themeColor="background1" w:themeShade="BF"/>
                <w:szCs w:val="20"/>
              </w:rPr>
              <w:br/>
            </w:r>
            <w:r w:rsidR="00D94CAF" w:rsidRPr="00A225EA">
              <w:rPr>
                <w:color w:val="BFBFBF" w:themeColor="background1" w:themeShade="BF"/>
                <w:szCs w:val="20"/>
              </w:rPr>
              <w:tab/>
            </w:r>
            <w:r w:rsidR="00D94CAF" w:rsidRPr="00A225EA">
              <w:rPr>
                <w:color w:val="BFBFBF" w:themeColor="background1" w:themeShade="BF"/>
                <w:szCs w:val="20"/>
              </w:rPr>
              <w:tab/>
              <w:t>…</w:t>
            </w:r>
            <w:r w:rsidR="00D94CAF" w:rsidRPr="00A225EA">
              <w:rPr>
                <w:color w:val="BFBFBF" w:themeColor="background1" w:themeShade="BF"/>
                <w:szCs w:val="20"/>
              </w:rPr>
              <w:br/>
            </w:r>
            <w:r w:rsidR="00D94CAF" w:rsidRPr="00A225EA">
              <w:rPr>
                <w:color w:val="BFBFBF" w:themeColor="background1" w:themeShade="BF"/>
                <w:szCs w:val="20"/>
              </w:rPr>
              <w:tab/>
              <w:t>}</w:t>
            </w:r>
            <w:r w:rsidRPr="00A225EA">
              <w:rPr>
                <w:color w:val="BFBFBF" w:themeColor="background1" w:themeShade="BF"/>
                <w:szCs w:val="20"/>
              </w:rPr>
              <w:br/>
              <w:t>}</w:t>
            </w:r>
          </w:p>
          <w:p w14:paraId="13EF3D4A" w14:textId="0263F95B" w:rsidR="008E26EF" w:rsidRPr="00A225EA" w:rsidRDefault="008E26EF" w:rsidP="00910988">
            <w:pPr>
              <w:tabs>
                <w:tab w:val="left" w:pos="273"/>
                <w:tab w:val="left" w:pos="544"/>
                <w:tab w:val="left" w:pos="789"/>
                <w:tab w:val="left" w:pos="1026"/>
                <w:tab w:val="left" w:pos="1267"/>
              </w:tabs>
              <w:spacing w:before="80" w:after="80"/>
              <w:rPr>
                <w:color w:val="BFBFBF" w:themeColor="background1" w:themeShade="BF"/>
                <w:szCs w:val="20"/>
              </w:rPr>
            </w:pPr>
            <w:r w:rsidRPr="00A225EA">
              <w:rPr>
                <w:color w:val="BFBFBF" w:themeColor="background1" w:themeShade="BF"/>
                <w:szCs w:val="20"/>
              </w:rPr>
              <w:t xml:space="preserve">grouping </w:t>
            </w:r>
            <w:r w:rsidR="00BE7C93" w:rsidRPr="00A225EA">
              <w:rPr>
                <w:color w:val="BFBFBF" w:themeColor="background1" w:themeShade="BF"/>
                <w:szCs w:val="20"/>
              </w:rPr>
              <w:t>s</w:t>
            </w:r>
            <w:r w:rsidR="00021A99" w:rsidRPr="00A225EA">
              <w:rPr>
                <w:color w:val="BFBFBF" w:themeColor="background1" w:themeShade="BF"/>
                <w:szCs w:val="20"/>
              </w:rPr>
              <w:t>tring</w:t>
            </w:r>
            <w:r w:rsidR="00BE7C93" w:rsidRPr="00A225EA">
              <w:rPr>
                <w:color w:val="BFBFBF" w:themeColor="background1" w:themeShade="BF"/>
                <w:szCs w:val="20"/>
              </w:rPr>
              <w:t>-p</w:t>
            </w:r>
            <w:r w:rsidR="00021A99" w:rsidRPr="00A225EA">
              <w:rPr>
                <w:color w:val="BFBFBF" w:themeColor="background1" w:themeShade="BF"/>
                <w:szCs w:val="20"/>
              </w:rPr>
              <w:t>robable</w:t>
            </w:r>
            <w:r w:rsidR="00BE7C93" w:rsidRPr="00A225EA">
              <w:rPr>
                <w:color w:val="BFBFBF" w:themeColor="background1" w:themeShade="BF"/>
                <w:szCs w:val="20"/>
              </w:rPr>
              <w:t>-c</w:t>
            </w:r>
            <w:r w:rsidR="00021A99" w:rsidRPr="00A225EA">
              <w:rPr>
                <w:color w:val="BFBFBF" w:themeColor="background1" w:themeShade="BF"/>
                <w:szCs w:val="20"/>
              </w:rPr>
              <w:t>ause</w:t>
            </w:r>
            <w:r w:rsidRPr="00A225EA">
              <w:rPr>
                <w:color w:val="BFBFBF" w:themeColor="background1" w:themeShade="BF"/>
                <w:szCs w:val="20"/>
              </w:rPr>
              <w:t xml:space="preserve"> {</w:t>
            </w:r>
            <w:r w:rsidRPr="00A225EA">
              <w:rPr>
                <w:color w:val="BFBFBF" w:themeColor="background1" w:themeShade="BF"/>
                <w:szCs w:val="20"/>
              </w:rPr>
              <w:br/>
            </w:r>
            <w:r w:rsidRPr="00A225EA">
              <w:rPr>
                <w:color w:val="BFBFBF" w:themeColor="background1" w:themeShade="BF"/>
                <w:szCs w:val="20"/>
              </w:rPr>
              <w:tab/>
              <w:t>…</w:t>
            </w:r>
            <w:r w:rsidRPr="00A225EA">
              <w:rPr>
                <w:color w:val="BFBFBF" w:themeColor="background1" w:themeShade="BF"/>
                <w:szCs w:val="20"/>
              </w:rPr>
              <w:br/>
            </w:r>
            <w:r w:rsidR="00D94CAF" w:rsidRPr="00A225EA">
              <w:rPr>
                <w:color w:val="BFBFBF" w:themeColor="background1" w:themeShade="BF"/>
                <w:szCs w:val="20"/>
              </w:rPr>
              <w:tab/>
              <w:t>leaf probable</w:t>
            </w:r>
            <w:r w:rsidR="00BE7C93" w:rsidRPr="00A225EA">
              <w:rPr>
                <w:color w:val="BFBFBF" w:themeColor="background1" w:themeShade="BF"/>
                <w:szCs w:val="20"/>
              </w:rPr>
              <w:t>-c</w:t>
            </w:r>
            <w:r w:rsidR="00D94CAF" w:rsidRPr="00A225EA">
              <w:rPr>
                <w:color w:val="BFBFBF" w:themeColor="background1" w:themeShade="BF"/>
                <w:szCs w:val="20"/>
              </w:rPr>
              <w:t>ause {</w:t>
            </w:r>
            <w:r w:rsidR="00D94CAF" w:rsidRPr="00A225EA">
              <w:rPr>
                <w:color w:val="BFBFBF" w:themeColor="background1" w:themeShade="BF"/>
                <w:szCs w:val="20"/>
              </w:rPr>
              <w:br/>
            </w:r>
            <w:r w:rsidR="00D94CAF" w:rsidRPr="00A225EA">
              <w:rPr>
                <w:color w:val="BFBFBF" w:themeColor="background1" w:themeShade="BF"/>
                <w:szCs w:val="20"/>
              </w:rPr>
              <w:tab/>
            </w:r>
            <w:r w:rsidR="00D94CAF" w:rsidRPr="00A225EA">
              <w:rPr>
                <w:color w:val="BFBFBF" w:themeColor="background1" w:themeShade="BF"/>
                <w:szCs w:val="20"/>
              </w:rPr>
              <w:tab/>
              <w:t>type string;</w:t>
            </w:r>
            <w:r w:rsidR="00D94CAF" w:rsidRPr="00A225EA">
              <w:rPr>
                <w:color w:val="BFBFBF" w:themeColor="background1" w:themeShade="BF"/>
                <w:szCs w:val="20"/>
              </w:rPr>
              <w:br/>
            </w:r>
            <w:r w:rsidR="00D94CAF" w:rsidRPr="00A225EA">
              <w:rPr>
                <w:color w:val="BFBFBF" w:themeColor="background1" w:themeShade="BF"/>
                <w:szCs w:val="20"/>
              </w:rPr>
              <w:tab/>
            </w:r>
            <w:r w:rsidR="00D94CAF" w:rsidRPr="00A225EA">
              <w:rPr>
                <w:color w:val="BFBFBF" w:themeColor="background1" w:themeShade="BF"/>
                <w:szCs w:val="20"/>
              </w:rPr>
              <w:tab/>
              <w:t>…</w:t>
            </w:r>
            <w:r w:rsidR="00D94CAF" w:rsidRPr="00A225EA">
              <w:rPr>
                <w:color w:val="BFBFBF" w:themeColor="background1" w:themeShade="BF"/>
                <w:szCs w:val="20"/>
              </w:rPr>
              <w:br/>
            </w:r>
            <w:r w:rsidR="00D94CAF" w:rsidRPr="00A225EA">
              <w:rPr>
                <w:color w:val="BFBFBF" w:themeColor="background1" w:themeShade="BF"/>
                <w:szCs w:val="20"/>
              </w:rPr>
              <w:tab/>
              <w:t>}</w:t>
            </w:r>
            <w:r w:rsidR="00D94CAF" w:rsidRPr="00A225EA">
              <w:rPr>
                <w:color w:val="BFBFBF" w:themeColor="background1" w:themeShade="BF"/>
                <w:szCs w:val="20"/>
              </w:rPr>
              <w:br/>
            </w:r>
            <w:r w:rsidRPr="00A225EA">
              <w:rPr>
                <w:color w:val="BFBFBF" w:themeColor="background1" w:themeShade="BF"/>
                <w:szCs w:val="20"/>
              </w:rPr>
              <w:t>}</w:t>
            </w:r>
          </w:p>
          <w:p w14:paraId="5C0EFD19" w14:textId="748A7D23" w:rsidR="008E26EF" w:rsidRPr="00A225EA" w:rsidRDefault="00021A99" w:rsidP="00BE7C93">
            <w:pPr>
              <w:tabs>
                <w:tab w:val="left" w:pos="273"/>
                <w:tab w:val="left" w:pos="544"/>
                <w:tab w:val="left" w:pos="789"/>
                <w:tab w:val="left" w:pos="1026"/>
                <w:tab w:val="left" w:pos="1267"/>
              </w:tabs>
              <w:spacing w:before="80" w:after="80"/>
              <w:rPr>
                <w:color w:val="BFBFBF" w:themeColor="background1" w:themeShade="BF"/>
                <w:sz w:val="20"/>
                <w:szCs w:val="20"/>
                <w:lang w:val="fr-FR"/>
              </w:rPr>
            </w:pPr>
            <w:r w:rsidRPr="00A225EA">
              <w:rPr>
                <w:color w:val="BFBFBF" w:themeColor="background1" w:themeShade="BF"/>
                <w:szCs w:val="20"/>
              </w:rPr>
              <w:t xml:space="preserve">grouping </w:t>
            </w:r>
            <w:r w:rsidR="00BE7C93" w:rsidRPr="00A225EA">
              <w:rPr>
                <w:color w:val="BFBFBF" w:themeColor="background1" w:themeShade="BF"/>
                <w:szCs w:val="20"/>
              </w:rPr>
              <w:t>p</w:t>
            </w:r>
            <w:r w:rsidRPr="00A225EA">
              <w:rPr>
                <w:color w:val="BFBFBF" w:themeColor="background1" w:themeShade="BF"/>
                <w:szCs w:val="20"/>
              </w:rPr>
              <w:t>robable</w:t>
            </w:r>
            <w:r w:rsidR="00BE7C93" w:rsidRPr="00A225EA">
              <w:rPr>
                <w:color w:val="BFBFBF" w:themeColor="background1" w:themeShade="BF"/>
                <w:szCs w:val="20"/>
              </w:rPr>
              <w:t>-c</w:t>
            </w:r>
            <w:r w:rsidRPr="00A225EA">
              <w:rPr>
                <w:color w:val="BFBFBF" w:themeColor="background1" w:themeShade="BF"/>
                <w:szCs w:val="20"/>
              </w:rPr>
              <w:t>ause {</w:t>
            </w:r>
            <w:r w:rsidRPr="00A225EA">
              <w:rPr>
                <w:color w:val="BFBFBF" w:themeColor="background1" w:themeShade="BF"/>
                <w:szCs w:val="20"/>
              </w:rPr>
              <w:br/>
            </w:r>
            <w:r w:rsidRPr="00A225EA">
              <w:rPr>
                <w:color w:val="BFBFBF" w:themeColor="background1" w:themeShade="BF"/>
                <w:szCs w:val="20"/>
              </w:rPr>
              <w:tab/>
              <w:t>…</w:t>
            </w:r>
            <w:r w:rsidRPr="00A225EA">
              <w:rPr>
                <w:color w:val="BFBFBF" w:themeColor="background1" w:themeShade="BF"/>
                <w:szCs w:val="20"/>
              </w:rPr>
              <w:br/>
            </w:r>
            <w:r w:rsidR="008E26EF" w:rsidRPr="00A225EA">
              <w:rPr>
                <w:color w:val="BFBFBF" w:themeColor="background1" w:themeShade="BF"/>
                <w:szCs w:val="20"/>
              </w:rPr>
              <w:tab/>
              <w:t xml:space="preserve">choice </w:t>
            </w:r>
            <w:r w:rsidRPr="00A225EA">
              <w:rPr>
                <w:color w:val="BFBFBF" w:themeColor="background1" w:themeShade="BF"/>
                <w:szCs w:val="20"/>
              </w:rPr>
              <w:t>probable</w:t>
            </w:r>
            <w:r w:rsidR="00BE7C93" w:rsidRPr="00A225EA">
              <w:rPr>
                <w:color w:val="BFBFBF" w:themeColor="background1" w:themeShade="BF"/>
                <w:szCs w:val="20"/>
              </w:rPr>
              <w:t>-c</w:t>
            </w:r>
            <w:r w:rsidRPr="00A225EA">
              <w:rPr>
                <w:color w:val="BFBFBF" w:themeColor="background1" w:themeShade="BF"/>
                <w:szCs w:val="20"/>
              </w:rPr>
              <w:t xml:space="preserve">ause </w:t>
            </w:r>
            <w:r w:rsidR="008E26EF" w:rsidRPr="00A225EA">
              <w:rPr>
                <w:color w:val="BFBFBF" w:themeColor="background1" w:themeShade="BF"/>
                <w:szCs w:val="20"/>
              </w:rPr>
              <w:t>{</w:t>
            </w:r>
            <w:r w:rsidR="008E26EF" w:rsidRPr="00A225EA">
              <w:rPr>
                <w:color w:val="BFBFBF" w:themeColor="background1" w:themeShade="BF"/>
                <w:szCs w:val="20"/>
              </w:rPr>
              <w:br/>
            </w:r>
            <w:r w:rsidR="008E26EF" w:rsidRPr="00A225EA">
              <w:rPr>
                <w:color w:val="BFBFBF" w:themeColor="background1" w:themeShade="BF"/>
                <w:szCs w:val="20"/>
              </w:rPr>
              <w:tab/>
            </w:r>
            <w:r w:rsidR="008E26EF" w:rsidRPr="00A225EA">
              <w:rPr>
                <w:color w:val="BFBFBF" w:themeColor="background1" w:themeShade="BF"/>
                <w:szCs w:val="20"/>
              </w:rPr>
              <w:tab/>
              <w:t xml:space="preserve">case </w:t>
            </w:r>
            <w:r w:rsidR="00BE7C93" w:rsidRPr="00A225EA">
              <w:rPr>
                <w:color w:val="BFBFBF" w:themeColor="background1" w:themeShade="BF"/>
                <w:szCs w:val="20"/>
              </w:rPr>
              <w:t>i</w:t>
            </w:r>
            <w:r w:rsidRPr="00A225EA">
              <w:rPr>
                <w:color w:val="BFBFBF" w:themeColor="background1" w:themeShade="BF"/>
                <w:szCs w:val="20"/>
              </w:rPr>
              <w:t>nteger</w:t>
            </w:r>
            <w:r w:rsidR="00BE7C93" w:rsidRPr="00A225EA">
              <w:rPr>
                <w:color w:val="BFBFBF" w:themeColor="background1" w:themeShade="BF"/>
                <w:szCs w:val="20"/>
              </w:rPr>
              <w:t>-p</w:t>
            </w:r>
            <w:r w:rsidRPr="00A225EA">
              <w:rPr>
                <w:color w:val="BFBFBF" w:themeColor="background1" w:themeShade="BF"/>
                <w:szCs w:val="20"/>
              </w:rPr>
              <w:t>robable</w:t>
            </w:r>
            <w:r w:rsidR="00BE7C93" w:rsidRPr="00A225EA">
              <w:rPr>
                <w:color w:val="BFBFBF" w:themeColor="background1" w:themeShade="BF"/>
                <w:szCs w:val="20"/>
              </w:rPr>
              <w:t>-c</w:t>
            </w:r>
            <w:r w:rsidRPr="00A225EA">
              <w:rPr>
                <w:color w:val="BFBFBF" w:themeColor="background1" w:themeShade="BF"/>
                <w:szCs w:val="20"/>
              </w:rPr>
              <w:t xml:space="preserve">ause </w:t>
            </w:r>
            <w:r w:rsidR="008E26EF" w:rsidRPr="00A225EA">
              <w:rPr>
                <w:color w:val="BFBFBF" w:themeColor="background1" w:themeShade="BF"/>
                <w:szCs w:val="20"/>
              </w:rPr>
              <w:t>{</w:t>
            </w:r>
            <w:r w:rsidR="008E26EF" w:rsidRPr="00A225EA">
              <w:rPr>
                <w:color w:val="BFBFBF" w:themeColor="background1" w:themeShade="BF"/>
                <w:szCs w:val="20"/>
              </w:rPr>
              <w:br/>
            </w:r>
            <w:r w:rsidR="008E26EF" w:rsidRPr="00A225EA">
              <w:rPr>
                <w:color w:val="BFBFBF" w:themeColor="background1" w:themeShade="BF"/>
                <w:szCs w:val="20"/>
              </w:rPr>
              <w:tab/>
            </w:r>
            <w:r w:rsidR="008E26EF" w:rsidRPr="00A225EA">
              <w:rPr>
                <w:color w:val="BFBFBF" w:themeColor="background1" w:themeShade="BF"/>
                <w:szCs w:val="20"/>
              </w:rPr>
              <w:tab/>
            </w:r>
            <w:r w:rsidR="008E26EF" w:rsidRPr="00A225EA">
              <w:rPr>
                <w:color w:val="BFBFBF" w:themeColor="background1" w:themeShade="BF"/>
                <w:szCs w:val="20"/>
              </w:rPr>
              <w:tab/>
            </w:r>
            <w:r w:rsidRPr="00A225EA">
              <w:rPr>
                <w:color w:val="BFBFBF" w:themeColor="background1" w:themeShade="BF"/>
                <w:szCs w:val="20"/>
              </w:rPr>
              <w:t xml:space="preserve">container </w:t>
            </w:r>
            <w:r w:rsidR="00BE7C93" w:rsidRPr="00A225EA">
              <w:rPr>
                <w:color w:val="BFBFBF" w:themeColor="background1" w:themeShade="BF"/>
                <w:szCs w:val="20"/>
              </w:rPr>
              <w:t>i</w:t>
            </w:r>
            <w:r w:rsidRPr="00A225EA">
              <w:rPr>
                <w:color w:val="BFBFBF" w:themeColor="background1" w:themeShade="BF"/>
                <w:szCs w:val="20"/>
              </w:rPr>
              <w:t>nteger</w:t>
            </w:r>
            <w:r w:rsidR="00BE7C93" w:rsidRPr="00A225EA">
              <w:rPr>
                <w:color w:val="BFBFBF" w:themeColor="background1" w:themeShade="BF"/>
                <w:szCs w:val="20"/>
              </w:rPr>
              <w:t>-p</w:t>
            </w:r>
            <w:r w:rsidRPr="00A225EA">
              <w:rPr>
                <w:color w:val="BFBFBF" w:themeColor="background1" w:themeShade="BF"/>
                <w:szCs w:val="20"/>
              </w:rPr>
              <w:t>robable</w:t>
            </w:r>
            <w:r w:rsidR="00BE7C93" w:rsidRPr="00A225EA">
              <w:rPr>
                <w:color w:val="BFBFBF" w:themeColor="background1" w:themeShade="BF"/>
                <w:szCs w:val="20"/>
              </w:rPr>
              <w:t>-c</w:t>
            </w:r>
            <w:r w:rsidRPr="00A225EA">
              <w:rPr>
                <w:color w:val="BFBFBF" w:themeColor="background1" w:themeShade="BF"/>
                <w:szCs w:val="20"/>
              </w:rPr>
              <w:t>ause</w:t>
            </w:r>
            <w:r w:rsidR="008E26EF" w:rsidRPr="00A225EA">
              <w:rPr>
                <w:color w:val="BFBFBF" w:themeColor="background1" w:themeShade="BF"/>
                <w:szCs w:val="20"/>
              </w:rPr>
              <w:t xml:space="preserve"> {</w:t>
            </w:r>
            <w:r w:rsidR="008E26EF" w:rsidRPr="00A225EA">
              <w:rPr>
                <w:color w:val="BFBFBF" w:themeColor="background1" w:themeShade="BF"/>
                <w:szCs w:val="20"/>
              </w:rPr>
              <w:br/>
            </w:r>
            <w:r w:rsidR="008E26EF" w:rsidRPr="00A225EA">
              <w:rPr>
                <w:color w:val="BFBFBF" w:themeColor="background1" w:themeShade="BF"/>
                <w:szCs w:val="20"/>
              </w:rPr>
              <w:tab/>
            </w:r>
            <w:r w:rsidR="008E26EF" w:rsidRPr="00A225EA">
              <w:rPr>
                <w:color w:val="BFBFBF" w:themeColor="background1" w:themeShade="BF"/>
                <w:szCs w:val="20"/>
              </w:rPr>
              <w:tab/>
            </w:r>
            <w:r w:rsidR="008E26EF" w:rsidRPr="00A225EA">
              <w:rPr>
                <w:color w:val="BFBFBF" w:themeColor="background1" w:themeShade="BF"/>
                <w:szCs w:val="20"/>
              </w:rPr>
              <w:tab/>
            </w:r>
            <w:r w:rsidR="008E26EF" w:rsidRPr="00A225EA">
              <w:rPr>
                <w:color w:val="BFBFBF" w:themeColor="background1" w:themeShade="BF"/>
                <w:szCs w:val="20"/>
              </w:rPr>
              <w:tab/>
            </w:r>
            <w:r w:rsidRPr="00A225EA">
              <w:rPr>
                <w:color w:val="BFBFBF" w:themeColor="background1" w:themeShade="BF"/>
                <w:szCs w:val="20"/>
              </w:rPr>
              <w:t xml:space="preserve">uses </w:t>
            </w:r>
            <w:r w:rsidR="00BE7C93" w:rsidRPr="00A225EA">
              <w:rPr>
                <w:color w:val="BFBFBF" w:themeColor="background1" w:themeShade="BF"/>
                <w:szCs w:val="20"/>
              </w:rPr>
              <w:t>i</w:t>
            </w:r>
            <w:r w:rsidRPr="00A225EA">
              <w:rPr>
                <w:color w:val="BFBFBF" w:themeColor="background1" w:themeShade="BF"/>
                <w:szCs w:val="20"/>
              </w:rPr>
              <w:t>nteger</w:t>
            </w:r>
            <w:r w:rsidR="00BE7C93" w:rsidRPr="00A225EA">
              <w:rPr>
                <w:color w:val="BFBFBF" w:themeColor="background1" w:themeShade="BF"/>
                <w:szCs w:val="20"/>
              </w:rPr>
              <w:t>-p</w:t>
            </w:r>
            <w:r w:rsidRPr="00A225EA">
              <w:rPr>
                <w:color w:val="BFBFBF" w:themeColor="background1" w:themeShade="BF"/>
                <w:szCs w:val="20"/>
              </w:rPr>
              <w:t>robable</w:t>
            </w:r>
            <w:r w:rsidR="00BE7C93" w:rsidRPr="00A225EA">
              <w:rPr>
                <w:color w:val="BFBFBF" w:themeColor="background1" w:themeShade="BF"/>
                <w:szCs w:val="20"/>
              </w:rPr>
              <w:t>-c</w:t>
            </w:r>
            <w:r w:rsidRPr="00A225EA">
              <w:rPr>
                <w:color w:val="BFBFBF" w:themeColor="background1" w:themeShade="BF"/>
                <w:szCs w:val="20"/>
              </w:rPr>
              <w:t>ause;</w:t>
            </w:r>
            <w:r w:rsidR="008E26EF" w:rsidRPr="00A225EA">
              <w:rPr>
                <w:color w:val="BFBFBF" w:themeColor="background1" w:themeShade="BF"/>
                <w:szCs w:val="20"/>
              </w:rPr>
              <w:br/>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r>
            <w:r w:rsidRPr="00A225EA">
              <w:rPr>
                <w:color w:val="BFBFBF" w:themeColor="background1" w:themeShade="BF"/>
                <w:szCs w:val="20"/>
              </w:rPr>
              <w:tab/>
              <w:t>…</w:t>
            </w:r>
            <w:r w:rsidRPr="00A225EA">
              <w:rPr>
                <w:color w:val="BFBFBF" w:themeColor="background1" w:themeShade="BF"/>
                <w:szCs w:val="20"/>
              </w:rPr>
              <w:br/>
            </w:r>
            <w:r w:rsidR="008E26EF" w:rsidRPr="00A225EA">
              <w:rPr>
                <w:color w:val="BFBFBF" w:themeColor="background1" w:themeShade="BF"/>
                <w:szCs w:val="20"/>
              </w:rPr>
              <w:tab/>
            </w:r>
            <w:r w:rsidR="008E26EF" w:rsidRPr="00A225EA">
              <w:rPr>
                <w:color w:val="BFBFBF" w:themeColor="background1" w:themeShade="BF"/>
                <w:szCs w:val="20"/>
              </w:rPr>
              <w:tab/>
            </w:r>
            <w:r w:rsidR="008E26EF" w:rsidRPr="00A225EA">
              <w:rPr>
                <w:color w:val="BFBFBF" w:themeColor="background1" w:themeShade="BF"/>
                <w:szCs w:val="20"/>
              </w:rPr>
              <w:tab/>
              <w:t>}</w:t>
            </w:r>
            <w:r w:rsidR="00FA0A30" w:rsidRPr="00A225EA">
              <w:rPr>
                <w:color w:val="BFBFBF" w:themeColor="background1" w:themeShade="BF"/>
                <w:szCs w:val="20"/>
              </w:rPr>
              <w:br/>
            </w:r>
            <w:r w:rsidR="008E26EF" w:rsidRPr="00A225EA">
              <w:rPr>
                <w:color w:val="BFBFBF" w:themeColor="background1" w:themeShade="BF"/>
                <w:szCs w:val="20"/>
              </w:rPr>
              <w:tab/>
            </w:r>
            <w:r w:rsidR="008E26EF" w:rsidRPr="00A225EA">
              <w:rPr>
                <w:color w:val="BFBFBF" w:themeColor="background1" w:themeShade="BF"/>
                <w:szCs w:val="20"/>
              </w:rPr>
              <w:tab/>
            </w:r>
            <w:r w:rsidR="008E26EF" w:rsidRPr="00A225EA">
              <w:rPr>
                <w:color w:val="BFBFBF" w:themeColor="background1" w:themeShade="BF"/>
                <w:szCs w:val="20"/>
                <w:lang w:val="fr-FR"/>
              </w:rPr>
              <w:t>}</w:t>
            </w:r>
            <w:r w:rsidR="00FA0A30" w:rsidRPr="00A225EA">
              <w:rPr>
                <w:color w:val="BFBFBF" w:themeColor="background1" w:themeShade="BF"/>
                <w:szCs w:val="20"/>
                <w:lang w:val="fr-FR"/>
              </w:rPr>
              <w:br/>
            </w:r>
            <w:r w:rsidR="00FA0A30" w:rsidRPr="00A225EA">
              <w:rPr>
                <w:color w:val="BFBFBF" w:themeColor="background1" w:themeShade="BF"/>
                <w:szCs w:val="20"/>
                <w:lang w:val="fr-FR"/>
              </w:rPr>
              <w:tab/>
            </w:r>
            <w:r w:rsidR="00FA0A30" w:rsidRPr="00A225EA">
              <w:rPr>
                <w:color w:val="BFBFBF" w:themeColor="background1" w:themeShade="BF"/>
                <w:szCs w:val="20"/>
                <w:lang w:val="fr-FR"/>
              </w:rPr>
              <w:tab/>
              <w:t xml:space="preserve">case </w:t>
            </w:r>
            <w:r w:rsidR="00BE7C93" w:rsidRPr="00A225EA">
              <w:rPr>
                <w:color w:val="BFBFBF" w:themeColor="background1" w:themeShade="BF"/>
                <w:szCs w:val="20"/>
                <w:lang w:val="fr-FR"/>
              </w:rPr>
              <w:t>s</w:t>
            </w:r>
            <w:r w:rsidR="00FA0A30" w:rsidRPr="00A225EA">
              <w:rPr>
                <w:color w:val="BFBFBF" w:themeColor="background1" w:themeShade="BF"/>
                <w:szCs w:val="20"/>
                <w:lang w:val="fr-FR"/>
              </w:rPr>
              <w:t>tring</w:t>
            </w:r>
            <w:r w:rsidR="00BE7C93" w:rsidRPr="00A225EA">
              <w:rPr>
                <w:color w:val="BFBFBF" w:themeColor="background1" w:themeShade="BF"/>
                <w:szCs w:val="20"/>
                <w:lang w:val="fr-FR"/>
              </w:rPr>
              <w:t>-p</w:t>
            </w:r>
            <w:r w:rsidR="00FA0A30" w:rsidRPr="00A225EA">
              <w:rPr>
                <w:color w:val="BFBFBF" w:themeColor="background1" w:themeShade="BF"/>
                <w:szCs w:val="20"/>
                <w:lang w:val="fr-FR"/>
              </w:rPr>
              <w:t>robable</w:t>
            </w:r>
            <w:r w:rsidR="00BE7C93" w:rsidRPr="00A225EA">
              <w:rPr>
                <w:color w:val="BFBFBF" w:themeColor="background1" w:themeShade="BF"/>
                <w:szCs w:val="20"/>
                <w:lang w:val="fr-FR"/>
              </w:rPr>
              <w:t>-c</w:t>
            </w:r>
            <w:r w:rsidR="00FA0A30" w:rsidRPr="00A225EA">
              <w:rPr>
                <w:color w:val="BFBFBF" w:themeColor="background1" w:themeShade="BF"/>
                <w:szCs w:val="20"/>
                <w:lang w:val="fr-FR"/>
              </w:rPr>
              <w:t>ause {</w:t>
            </w:r>
            <w:r w:rsidR="00FA0A30" w:rsidRPr="00A225EA">
              <w:rPr>
                <w:color w:val="BFBFBF" w:themeColor="background1" w:themeShade="BF"/>
                <w:szCs w:val="20"/>
                <w:lang w:val="fr-FR"/>
              </w:rPr>
              <w:br/>
            </w:r>
            <w:r w:rsidR="00FA0A30" w:rsidRPr="00A225EA">
              <w:rPr>
                <w:color w:val="BFBFBF" w:themeColor="background1" w:themeShade="BF"/>
                <w:szCs w:val="20"/>
                <w:lang w:val="fr-FR"/>
              </w:rPr>
              <w:tab/>
            </w:r>
            <w:r w:rsidR="00FA0A30" w:rsidRPr="00A225EA">
              <w:rPr>
                <w:color w:val="BFBFBF" w:themeColor="background1" w:themeShade="BF"/>
                <w:szCs w:val="20"/>
                <w:lang w:val="fr-FR"/>
              </w:rPr>
              <w:tab/>
            </w:r>
            <w:r w:rsidR="00FA0A30" w:rsidRPr="00A225EA">
              <w:rPr>
                <w:color w:val="BFBFBF" w:themeColor="background1" w:themeShade="BF"/>
                <w:szCs w:val="20"/>
                <w:lang w:val="fr-FR"/>
              </w:rPr>
              <w:tab/>
              <w:t xml:space="preserve">container </w:t>
            </w:r>
            <w:r w:rsidR="00BE7C93" w:rsidRPr="00A225EA">
              <w:rPr>
                <w:color w:val="BFBFBF" w:themeColor="background1" w:themeShade="BF"/>
                <w:szCs w:val="20"/>
                <w:lang w:val="fr-FR"/>
              </w:rPr>
              <w:t>s</w:t>
            </w:r>
            <w:r w:rsidR="00FA0A30" w:rsidRPr="00A225EA">
              <w:rPr>
                <w:color w:val="BFBFBF" w:themeColor="background1" w:themeShade="BF"/>
                <w:szCs w:val="20"/>
                <w:lang w:val="fr-FR"/>
              </w:rPr>
              <w:t>tring</w:t>
            </w:r>
            <w:r w:rsidR="00BE7C93" w:rsidRPr="00A225EA">
              <w:rPr>
                <w:color w:val="BFBFBF" w:themeColor="background1" w:themeShade="BF"/>
                <w:szCs w:val="20"/>
                <w:lang w:val="fr-FR"/>
              </w:rPr>
              <w:t>-p</w:t>
            </w:r>
            <w:r w:rsidR="00FA0A30" w:rsidRPr="00A225EA">
              <w:rPr>
                <w:color w:val="BFBFBF" w:themeColor="background1" w:themeShade="BF"/>
                <w:szCs w:val="20"/>
                <w:lang w:val="fr-FR"/>
              </w:rPr>
              <w:t>robable</w:t>
            </w:r>
            <w:r w:rsidR="00BE7C93" w:rsidRPr="00A225EA">
              <w:rPr>
                <w:color w:val="BFBFBF" w:themeColor="background1" w:themeShade="BF"/>
                <w:szCs w:val="20"/>
                <w:lang w:val="fr-FR"/>
              </w:rPr>
              <w:t>-c</w:t>
            </w:r>
            <w:r w:rsidR="00FA0A30" w:rsidRPr="00A225EA">
              <w:rPr>
                <w:color w:val="BFBFBF" w:themeColor="background1" w:themeShade="BF"/>
                <w:szCs w:val="20"/>
                <w:lang w:val="fr-FR"/>
              </w:rPr>
              <w:t>ause {</w:t>
            </w:r>
            <w:r w:rsidR="00FA0A30" w:rsidRPr="00A225EA">
              <w:rPr>
                <w:color w:val="BFBFBF" w:themeColor="background1" w:themeShade="BF"/>
                <w:szCs w:val="20"/>
                <w:lang w:val="fr-FR"/>
              </w:rPr>
              <w:br/>
            </w:r>
            <w:r w:rsidR="00FA0A30" w:rsidRPr="00A225EA">
              <w:rPr>
                <w:color w:val="BFBFBF" w:themeColor="background1" w:themeShade="BF"/>
                <w:szCs w:val="20"/>
                <w:lang w:val="fr-FR"/>
              </w:rPr>
              <w:tab/>
            </w:r>
            <w:r w:rsidR="00FA0A30" w:rsidRPr="00A225EA">
              <w:rPr>
                <w:color w:val="BFBFBF" w:themeColor="background1" w:themeShade="BF"/>
                <w:szCs w:val="20"/>
                <w:lang w:val="fr-FR"/>
              </w:rPr>
              <w:tab/>
            </w:r>
            <w:r w:rsidR="00FA0A30" w:rsidRPr="00A225EA">
              <w:rPr>
                <w:color w:val="BFBFBF" w:themeColor="background1" w:themeShade="BF"/>
                <w:szCs w:val="20"/>
                <w:lang w:val="fr-FR"/>
              </w:rPr>
              <w:tab/>
            </w:r>
            <w:r w:rsidR="00FA0A30" w:rsidRPr="00A225EA">
              <w:rPr>
                <w:color w:val="BFBFBF" w:themeColor="background1" w:themeShade="BF"/>
                <w:szCs w:val="20"/>
                <w:lang w:val="fr-FR"/>
              </w:rPr>
              <w:tab/>
              <w:t xml:space="preserve">uses </w:t>
            </w:r>
            <w:r w:rsidR="00BE7C93" w:rsidRPr="00A225EA">
              <w:rPr>
                <w:color w:val="BFBFBF" w:themeColor="background1" w:themeShade="BF"/>
                <w:szCs w:val="20"/>
                <w:lang w:val="fr-FR"/>
              </w:rPr>
              <w:t>s</w:t>
            </w:r>
            <w:r w:rsidR="00FA0A30" w:rsidRPr="00A225EA">
              <w:rPr>
                <w:color w:val="BFBFBF" w:themeColor="background1" w:themeShade="BF"/>
                <w:szCs w:val="20"/>
                <w:lang w:val="fr-FR"/>
              </w:rPr>
              <w:t>tring</w:t>
            </w:r>
            <w:r w:rsidR="00BE7C93" w:rsidRPr="00A225EA">
              <w:rPr>
                <w:color w:val="BFBFBF" w:themeColor="background1" w:themeShade="BF"/>
                <w:szCs w:val="20"/>
                <w:lang w:val="fr-FR"/>
              </w:rPr>
              <w:t>-p</w:t>
            </w:r>
            <w:r w:rsidR="00FA0A30" w:rsidRPr="00A225EA">
              <w:rPr>
                <w:color w:val="BFBFBF" w:themeColor="background1" w:themeShade="BF"/>
                <w:szCs w:val="20"/>
                <w:lang w:val="fr-FR"/>
              </w:rPr>
              <w:t>robable</w:t>
            </w:r>
            <w:r w:rsidR="00BE7C93" w:rsidRPr="00A225EA">
              <w:rPr>
                <w:color w:val="BFBFBF" w:themeColor="background1" w:themeShade="BF"/>
                <w:szCs w:val="20"/>
                <w:lang w:val="fr-FR"/>
              </w:rPr>
              <w:t>-c</w:t>
            </w:r>
            <w:r w:rsidR="00FA0A30" w:rsidRPr="00A225EA">
              <w:rPr>
                <w:color w:val="BFBFBF" w:themeColor="background1" w:themeShade="BF"/>
                <w:szCs w:val="20"/>
                <w:lang w:val="fr-FR"/>
              </w:rPr>
              <w:t>ause;</w:t>
            </w:r>
            <w:r w:rsidR="00FA0A30" w:rsidRPr="00A225EA">
              <w:rPr>
                <w:color w:val="BFBFBF" w:themeColor="background1" w:themeShade="BF"/>
                <w:szCs w:val="20"/>
                <w:lang w:val="fr-FR"/>
              </w:rPr>
              <w:br/>
            </w:r>
            <w:r w:rsidR="00FA0A30" w:rsidRPr="00A225EA">
              <w:rPr>
                <w:color w:val="BFBFBF" w:themeColor="background1" w:themeShade="BF"/>
                <w:szCs w:val="20"/>
                <w:lang w:val="fr-FR"/>
              </w:rPr>
              <w:tab/>
            </w:r>
            <w:r w:rsidR="00FA0A30" w:rsidRPr="00A225EA">
              <w:rPr>
                <w:color w:val="BFBFBF" w:themeColor="background1" w:themeShade="BF"/>
                <w:szCs w:val="20"/>
                <w:lang w:val="fr-FR"/>
              </w:rPr>
              <w:tab/>
            </w:r>
            <w:r w:rsidR="00FA0A30" w:rsidRPr="00A225EA">
              <w:rPr>
                <w:color w:val="BFBFBF" w:themeColor="background1" w:themeShade="BF"/>
                <w:szCs w:val="20"/>
                <w:lang w:val="fr-FR"/>
              </w:rPr>
              <w:tab/>
            </w:r>
            <w:r w:rsidR="00FA0A30" w:rsidRPr="00A225EA">
              <w:rPr>
                <w:color w:val="BFBFBF" w:themeColor="background1" w:themeShade="BF"/>
                <w:szCs w:val="20"/>
                <w:lang w:val="fr-FR"/>
              </w:rPr>
              <w:tab/>
              <w:t>…</w:t>
            </w:r>
            <w:r w:rsidR="00FA0A30" w:rsidRPr="00A225EA">
              <w:rPr>
                <w:color w:val="BFBFBF" w:themeColor="background1" w:themeShade="BF"/>
                <w:szCs w:val="20"/>
                <w:lang w:val="fr-FR"/>
              </w:rPr>
              <w:br/>
            </w:r>
            <w:r w:rsidR="00FA0A30" w:rsidRPr="00A225EA">
              <w:rPr>
                <w:color w:val="BFBFBF" w:themeColor="background1" w:themeShade="BF"/>
                <w:szCs w:val="20"/>
                <w:lang w:val="fr-FR"/>
              </w:rPr>
              <w:tab/>
            </w:r>
            <w:r w:rsidR="00FA0A30" w:rsidRPr="00A225EA">
              <w:rPr>
                <w:color w:val="BFBFBF" w:themeColor="background1" w:themeShade="BF"/>
                <w:szCs w:val="20"/>
                <w:lang w:val="fr-FR"/>
              </w:rPr>
              <w:tab/>
            </w:r>
            <w:r w:rsidR="00FA0A30" w:rsidRPr="00A225EA">
              <w:rPr>
                <w:color w:val="BFBFBF" w:themeColor="background1" w:themeShade="BF"/>
                <w:szCs w:val="20"/>
                <w:lang w:val="fr-FR"/>
              </w:rPr>
              <w:tab/>
              <w:t>}</w:t>
            </w:r>
            <w:r w:rsidR="00FA0A30" w:rsidRPr="00A225EA">
              <w:rPr>
                <w:color w:val="BFBFBF" w:themeColor="background1" w:themeShade="BF"/>
                <w:szCs w:val="20"/>
                <w:lang w:val="fr-FR"/>
              </w:rPr>
              <w:br/>
            </w:r>
            <w:r w:rsidR="00FA0A30" w:rsidRPr="00A225EA">
              <w:rPr>
                <w:color w:val="BFBFBF" w:themeColor="background1" w:themeShade="BF"/>
                <w:szCs w:val="20"/>
                <w:lang w:val="fr-FR"/>
              </w:rPr>
              <w:tab/>
            </w:r>
            <w:r w:rsidR="00FA0A30" w:rsidRPr="00A225EA">
              <w:rPr>
                <w:color w:val="BFBFBF" w:themeColor="background1" w:themeShade="BF"/>
                <w:szCs w:val="20"/>
                <w:lang w:val="fr-FR"/>
              </w:rPr>
              <w:tab/>
              <w:t>}</w:t>
            </w:r>
            <w:r w:rsidR="00FA0A30" w:rsidRPr="00A225EA">
              <w:rPr>
                <w:color w:val="BFBFBF" w:themeColor="background1" w:themeShade="BF"/>
                <w:szCs w:val="20"/>
                <w:lang w:val="fr-FR"/>
              </w:rPr>
              <w:br/>
            </w:r>
            <w:r w:rsidR="008E26EF" w:rsidRPr="00A225EA">
              <w:rPr>
                <w:color w:val="BFBFBF" w:themeColor="background1" w:themeShade="BF"/>
                <w:szCs w:val="20"/>
                <w:lang w:val="fr-FR"/>
              </w:rPr>
              <w:tab/>
              <w:t>}</w:t>
            </w:r>
            <w:r w:rsidR="00FA0A30" w:rsidRPr="00A225EA">
              <w:rPr>
                <w:color w:val="BFBFBF" w:themeColor="background1" w:themeShade="BF"/>
                <w:szCs w:val="20"/>
                <w:lang w:val="fr-FR"/>
              </w:rPr>
              <w:br/>
            </w:r>
            <w:r w:rsidR="008E26EF" w:rsidRPr="00A225EA">
              <w:rPr>
                <w:color w:val="BFBFBF" w:themeColor="background1" w:themeShade="BF"/>
                <w:sz w:val="20"/>
                <w:szCs w:val="20"/>
                <w:lang w:val="fr-FR"/>
              </w:rPr>
              <w:t>}</w:t>
            </w:r>
          </w:p>
        </w:tc>
      </w:tr>
    </w:tbl>
    <w:p w14:paraId="04A251E6" w14:textId="77777777" w:rsidR="00FB16FB" w:rsidRPr="003C49DA" w:rsidRDefault="00FB16FB" w:rsidP="0004569E">
      <w:pPr>
        <w:rPr>
          <w:szCs w:val="24"/>
          <w:lang w:val="fr-FR"/>
        </w:rPr>
      </w:pPr>
    </w:p>
    <w:p w14:paraId="622C96C1" w14:textId="77777777" w:rsidR="00753F2C" w:rsidRDefault="00753F2C" w:rsidP="009B6F01">
      <w:pPr>
        <w:pStyle w:val="berschrift2"/>
      </w:pPr>
      <w:bookmarkStart w:id="974" w:name="_Ref427658413"/>
      <w:bookmarkStart w:id="975" w:name="_Ref458427261"/>
      <w:bookmarkStart w:id="976" w:name="_Toc516067394"/>
      <w:bookmarkStart w:id="977" w:name="_Toc531166615"/>
      <w:r>
        <w:t>Mapping of UML Support and Condition</w:t>
      </w:r>
      <w:bookmarkEnd w:id="974"/>
      <w:r w:rsidR="006E0E6B">
        <w:t xml:space="preserve"> Properties</w:t>
      </w:r>
      <w:bookmarkEnd w:id="975"/>
      <w:bookmarkEnd w:id="976"/>
      <w:bookmarkEnd w:id="977"/>
    </w:p>
    <w:p w14:paraId="63A05EC6" w14:textId="77777777" w:rsidR="007F476D" w:rsidRPr="00AD26A3" w:rsidRDefault="00753F2C" w:rsidP="007F476D">
      <w:pPr>
        <w:rPr>
          <w:szCs w:val="24"/>
        </w:rPr>
      </w:pPr>
      <w:r w:rsidRPr="00AD26A3">
        <w:rPr>
          <w:szCs w:val="24"/>
        </w:rPr>
        <w:t>The UML Modeling Guidelines [</w:t>
      </w:r>
      <w:r w:rsidR="007F476D" w:rsidRPr="00AD26A3">
        <w:rPr>
          <w:szCs w:val="24"/>
        </w:rPr>
        <w:t>7</w:t>
      </w:r>
      <w:r w:rsidRPr="00AD26A3">
        <w:rPr>
          <w:szCs w:val="24"/>
        </w:rPr>
        <w:t xml:space="preserve">] define support and condition </w:t>
      </w:r>
      <w:r w:rsidR="006E0E6B" w:rsidRPr="00AD26A3">
        <w:rPr>
          <w:szCs w:val="24"/>
        </w:rPr>
        <w:t xml:space="preserve">properties </w:t>
      </w:r>
      <w:r w:rsidRPr="00AD26A3">
        <w:rPr>
          <w:szCs w:val="24"/>
        </w:rPr>
        <w:t xml:space="preserve">for </w:t>
      </w:r>
      <w:r w:rsidR="006E0E6B" w:rsidRPr="00AD26A3">
        <w:rPr>
          <w:szCs w:val="24"/>
        </w:rPr>
        <w:t>the</w:t>
      </w:r>
      <w:r w:rsidRPr="00AD26A3">
        <w:rPr>
          <w:szCs w:val="24"/>
        </w:rPr>
        <w:t xml:space="preserve"> UML artifacts</w:t>
      </w:r>
      <w:r w:rsidR="007F476D" w:rsidRPr="00AD26A3">
        <w:rPr>
          <w:szCs w:val="24"/>
        </w:rPr>
        <w:t xml:space="preserve"> </w:t>
      </w:r>
      <w:r w:rsidR="006E0E6B" w:rsidRPr="00AD26A3">
        <w:rPr>
          <w:szCs w:val="24"/>
        </w:rPr>
        <w:t xml:space="preserve">class, attribute, signal, interface, </w:t>
      </w:r>
      <w:proofErr w:type="gramStart"/>
      <w:r w:rsidR="006E0E6B" w:rsidRPr="00AD26A3">
        <w:rPr>
          <w:szCs w:val="24"/>
        </w:rPr>
        <w:t>operation</w:t>
      </w:r>
      <w:proofErr w:type="gramEnd"/>
      <w:r w:rsidR="006E0E6B" w:rsidRPr="00AD26A3">
        <w:rPr>
          <w:szCs w:val="24"/>
        </w:rPr>
        <w:t xml:space="preserve"> and parameter. The support property can be defined as one of </w:t>
      </w:r>
      <w:r w:rsidR="007F476D" w:rsidRPr="00AD26A3">
        <w:rPr>
          <w:szCs w:val="24"/>
        </w:rPr>
        <w:t>M – Mandatory, O – Optional, C – Conditional, CM – Conditional-Mandatory, CO – Conditional-Optional</w:t>
      </w:r>
      <w:r w:rsidRPr="00AD26A3">
        <w:rPr>
          <w:szCs w:val="24"/>
        </w:rPr>
        <w:t xml:space="preserve">. </w:t>
      </w:r>
      <w:r w:rsidR="006E0E6B" w:rsidRPr="00AD26A3">
        <w:rPr>
          <w:szCs w:val="24"/>
        </w:rPr>
        <w:t xml:space="preserve">It </w:t>
      </w:r>
      <w:r w:rsidRPr="00AD26A3">
        <w:rPr>
          <w:szCs w:val="24"/>
        </w:rPr>
        <w:t xml:space="preserve">qualifies the support of the </w:t>
      </w:r>
      <w:r w:rsidR="007F476D" w:rsidRPr="00AD26A3">
        <w:rPr>
          <w:szCs w:val="24"/>
        </w:rPr>
        <w:t>artifact</w:t>
      </w:r>
      <w:r w:rsidRPr="00AD26A3">
        <w:rPr>
          <w:szCs w:val="24"/>
        </w:rPr>
        <w:t xml:space="preserve"> at the management interface. </w:t>
      </w:r>
      <w:r w:rsidR="006E0E6B" w:rsidRPr="00AD26A3">
        <w:rPr>
          <w:szCs w:val="24"/>
        </w:rPr>
        <w:t>The c</w:t>
      </w:r>
      <w:r w:rsidR="007F476D" w:rsidRPr="00AD26A3">
        <w:rPr>
          <w:szCs w:val="24"/>
        </w:rPr>
        <w:t xml:space="preserve">ondition </w:t>
      </w:r>
      <w:r w:rsidR="006E0E6B" w:rsidRPr="00AD26A3">
        <w:rPr>
          <w:szCs w:val="24"/>
        </w:rPr>
        <w:t xml:space="preserve">property </w:t>
      </w:r>
      <w:r w:rsidR="007F476D" w:rsidRPr="00AD26A3">
        <w:rPr>
          <w:szCs w:val="24"/>
        </w:rPr>
        <w:t>contains the condition for the condition-related support qualifiers</w:t>
      </w:r>
      <w:r w:rsidR="006E0E6B" w:rsidRPr="00AD26A3">
        <w:rPr>
          <w:szCs w:val="24"/>
        </w:rPr>
        <w:t xml:space="preserve"> (C, CM, CO)</w:t>
      </w:r>
      <w:r w:rsidR="007F476D" w:rsidRPr="00AD26A3">
        <w:rPr>
          <w:szCs w:val="24"/>
        </w:rPr>
        <w:t>.</w:t>
      </w:r>
    </w:p>
    <w:p w14:paraId="1A60CB04" w14:textId="77777777" w:rsidR="00D359B7" w:rsidRPr="00AD26A3" w:rsidRDefault="007F476D" w:rsidP="00753F2C">
      <w:pPr>
        <w:rPr>
          <w:szCs w:val="24"/>
        </w:rPr>
      </w:pPr>
      <w:r w:rsidRPr="00AD26A3">
        <w:rPr>
          <w:szCs w:val="24"/>
        </w:rPr>
        <w:t>M – Mandatory</w:t>
      </w:r>
      <w:r w:rsidR="00D359B7" w:rsidRPr="00AD26A3">
        <w:rPr>
          <w:szCs w:val="24"/>
        </w:rPr>
        <w:t xml:space="preserve"> maps to the “mandatory” </w:t>
      </w:r>
      <w:proofErr w:type="spellStart"/>
      <w:r w:rsidR="00D359B7" w:rsidRPr="00AD26A3">
        <w:rPr>
          <w:szCs w:val="24"/>
        </w:rPr>
        <w:t>substatement</w:t>
      </w:r>
      <w:proofErr w:type="spellEnd"/>
      <w:r w:rsidR="00D359B7" w:rsidRPr="00AD26A3">
        <w:rPr>
          <w:szCs w:val="24"/>
        </w:rPr>
        <w:t>.</w:t>
      </w:r>
      <w:r w:rsidR="00C455CB" w:rsidRPr="00AD26A3">
        <w:rPr>
          <w:szCs w:val="24"/>
        </w:rPr>
        <w:t xml:space="preserve"> </w:t>
      </w:r>
      <w:r w:rsidR="00D359B7" w:rsidRPr="00AD26A3">
        <w:rPr>
          <w:szCs w:val="24"/>
        </w:rPr>
        <w:t xml:space="preserve">O – Optional need not be mapped since </w:t>
      </w:r>
      <w:r w:rsidR="00552559" w:rsidRPr="00AD26A3">
        <w:rPr>
          <w:szCs w:val="24"/>
        </w:rPr>
        <w:t xml:space="preserve">the default </w:t>
      </w:r>
      <w:r w:rsidR="00C455CB" w:rsidRPr="00AD26A3">
        <w:rPr>
          <w:szCs w:val="24"/>
        </w:rPr>
        <w:t xml:space="preserve">value of the </w:t>
      </w:r>
      <w:r w:rsidR="00552559" w:rsidRPr="00AD26A3">
        <w:rPr>
          <w:szCs w:val="24"/>
        </w:rPr>
        <w:t xml:space="preserve">“mandatory” </w:t>
      </w:r>
      <w:proofErr w:type="spellStart"/>
      <w:r w:rsidR="00552559" w:rsidRPr="00AD26A3">
        <w:rPr>
          <w:szCs w:val="24"/>
        </w:rPr>
        <w:t>substament</w:t>
      </w:r>
      <w:proofErr w:type="spellEnd"/>
      <w:r w:rsidR="00552559" w:rsidRPr="00AD26A3">
        <w:rPr>
          <w:szCs w:val="24"/>
        </w:rPr>
        <w:t xml:space="preserve"> </w:t>
      </w:r>
      <w:r w:rsidR="00C455CB" w:rsidRPr="00AD26A3">
        <w:rPr>
          <w:szCs w:val="24"/>
        </w:rPr>
        <w:t>is “false”; i.e.,</w:t>
      </w:r>
      <w:r w:rsidR="00552559" w:rsidRPr="00AD26A3">
        <w:rPr>
          <w:szCs w:val="24"/>
        </w:rPr>
        <w:t xml:space="preserve"> optional.</w:t>
      </w:r>
    </w:p>
    <w:p w14:paraId="0E592050" w14:textId="77777777" w:rsidR="00552559" w:rsidRPr="00AD26A3" w:rsidRDefault="00C455CB" w:rsidP="00E42728">
      <w:pPr>
        <w:rPr>
          <w:szCs w:val="24"/>
        </w:rPr>
      </w:pPr>
      <w:r w:rsidRPr="00AD26A3">
        <w:rPr>
          <w:szCs w:val="24"/>
        </w:rPr>
        <w:t>For the</w:t>
      </w:r>
      <w:r w:rsidR="00552559" w:rsidRPr="00AD26A3">
        <w:rPr>
          <w:szCs w:val="24"/>
        </w:rPr>
        <w:t xml:space="preserve"> conditional UML support qualifiers</w:t>
      </w:r>
      <w:r w:rsidRPr="00AD26A3">
        <w:rPr>
          <w:szCs w:val="24"/>
        </w:rPr>
        <w:t xml:space="preserve">, the </w:t>
      </w:r>
      <w:r w:rsidR="00413C22" w:rsidRPr="00AD26A3">
        <w:rPr>
          <w:szCs w:val="24"/>
        </w:rPr>
        <w:t xml:space="preserve">first line of the </w:t>
      </w:r>
      <w:r w:rsidRPr="00AD26A3">
        <w:rPr>
          <w:szCs w:val="24"/>
        </w:rPr>
        <w:t>condition text is mapped to a “feature” statement</w:t>
      </w:r>
      <w:r w:rsidR="00804E62" w:rsidRPr="00AD26A3">
        <w:rPr>
          <w:szCs w:val="24"/>
        </w:rPr>
        <w:t xml:space="preserve">. The mapping tool needs to scan </w:t>
      </w:r>
      <w:r w:rsidR="00A5270B" w:rsidRPr="00AD26A3">
        <w:rPr>
          <w:szCs w:val="24"/>
        </w:rPr>
        <w:t xml:space="preserve">– </w:t>
      </w:r>
      <w:r w:rsidR="00804E62" w:rsidRPr="00AD26A3">
        <w:rPr>
          <w:szCs w:val="24"/>
        </w:rPr>
        <w:t xml:space="preserve">in a first step </w:t>
      </w:r>
      <w:r w:rsidR="00A5270B" w:rsidRPr="00AD26A3">
        <w:rPr>
          <w:szCs w:val="24"/>
        </w:rPr>
        <w:t xml:space="preserve">– </w:t>
      </w:r>
      <w:r w:rsidR="00804E62" w:rsidRPr="00AD26A3">
        <w:rPr>
          <w:szCs w:val="24"/>
        </w:rPr>
        <w:t xml:space="preserve">all conditions and create “feature” statements for each </w:t>
      </w:r>
      <w:r w:rsidR="00804E62" w:rsidRPr="00AD26A3">
        <w:rPr>
          <w:b/>
          <w:szCs w:val="24"/>
        </w:rPr>
        <w:t>different</w:t>
      </w:r>
      <w:r w:rsidR="00804E62" w:rsidRPr="00AD26A3">
        <w:rPr>
          <w:szCs w:val="24"/>
        </w:rPr>
        <w:t xml:space="preserve"> </w:t>
      </w:r>
      <w:r w:rsidR="00413C22" w:rsidRPr="00AD26A3">
        <w:rPr>
          <w:szCs w:val="24"/>
        </w:rPr>
        <w:t xml:space="preserve">first line of </w:t>
      </w:r>
      <w:r w:rsidR="00B2347F" w:rsidRPr="00AD26A3">
        <w:rPr>
          <w:szCs w:val="24"/>
        </w:rPr>
        <w:t xml:space="preserve">all </w:t>
      </w:r>
      <w:r w:rsidR="00804E62" w:rsidRPr="00AD26A3">
        <w:rPr>
          <w:szCs w:val="24"/>
        </w:rPr>
        <w:t>condition</w:t>
      </w:r>
      <w:r w:rsidR="00B2347F" w:rsidRPr="00AD26A3">
        <w:rPr>
          <w:szCs w:val="24"/>
        </w:rPr>
        <w:t>s</w:t>
      </w:r>
      <w:r w:rsidR="00804E62" w:rsidRPr="00AD26A3">
        <w:rPr>
          <w:szCs w:val="24"/>
        </w:rPr>
        <w:t>.</w:t>
      </w:r>
      <w:r w:rsidR="003A0756" w:rsidRPr="00AD26A3">
        <w:rPr>
          <w:szCs w:val="24"/>
        </w:rPr>
        <w:t xml:space="preserve"> The second and further lines of the condition text are mapped to the “description” </w:t>
      </w:r>
      <w:proofErr w:type="spellStart"/>
      <w:r w:rsidR="003A0756" w:rsidRPr="00AD26A3">
        <w:rPr>
          <w:szCs w:val="24"/>
        </w:rPr>
        <w:t>substatement</w:t>
      </w:r>
      <w:proofErr w:type="spellEnd"/>
      <w:r w:rsidR="003A0756" w:rsidRPr="00AD26A3">
        <w:rPr>
          <w:szCs w:val="24"/>
        </w:rPr>
        <w:t xml:space="preserve"> of the “feature” statement. </w:t>
      </w:r>
      <w:r w:rsidR="00703D63">
        <w:rPr>
          <w:szCs w:val="24"/>
        </w:rPr>
        <w:t xml:space="preserve">I.e., all condition strings which have the same first line must also have the same condition text. </w:t>
      </w:r>
      <w:r w:rsidR="004F1221">
        <w:rPr>
          <w:szCs w:val="24"/>
        </w:rPr>
        <w:t xml:space="preserve">It is possible to add the same condition text to more than one artifact. </w:t>
      </w:r>
      <w:r w:rsidR="00E42728" w:rsidRPr="00AD26A3">
        <w:rPr>
          <w:szCs w:val="24"/>
        </w:rPr>
        <w:t>I</w:t>
      </w:r>
      <w:r w:rsidR="00804E62" w:rsidRPr="00AD26A3">
        <w:rPr>
          <w:szCs w:val="24"/>
        </w:rPr>
        <w:t>n a second step</w:t>
      </w:r>
      <w:r w:rsidR="00A5270B" w:rsidRPr="00AD26A3">
        <w:rPr>
          <w:szCs w:val="24"/>
        </w:rPr>
        <w:t>,</w:t>
      </w:r>
      <w:r w:rsidR="00804E62" w:rsidRPr="00AD26A3">
        <w:rPr>
          <w:szCs w:val="24"/>
        </w:rPr>
        <w:t xml:space="preserve"> the tool </w:t>
      </w:r>
      <w:r w:rsidR="00E42728" w:rsidRPr="00AD26A3">
        <w:rPr>
          <w:szCs w:val="24"/>
        </w:rPr>
        <w:t xml:space="preserve">adds </w:t>
      </w:r>
      <w:r w:rsidRPr="00AD26A3">
        <w:rPr>
          <w:szCs w:val="24"/>
        </w:rPr>
        <w:t>an</w:t>
      </w:r>
      <w:r w:rsidR="00552559" w:rsidRPr="00AD26A3">
        <w:rPr>
          <w:szCs w:val="24"/>
        </w:rPr>
        <w:t xml:space="preserve"> “if-feature” </w:t>
      </w:r>
      <w:proofErr w:type="spellStart"/>
      <w:r w:rsidR="00552559" w:rsidRPr="00AD26A3">
        <w:rPr>
          <w:szCs w:val="24"/>
        </w:rPr>
        <w:t>substatement</w:t>
      </w:r>
      <w:proofErr w:type="spellEnd"/>
      <w:r w:rsidRPr="00AD26A3">
        <w:rPr>
          <w:szCs w:val="24"/>
        </w:rPr>
        <w:t xml:space="preserve"> </w:t>
      </w:r>
      <w:r w:rsidR="00A4698F" w:rsidRPr="00AD26A3">
        <w:rPr>
          <w:szCs w:val="24"/>
        </w:rPr>
        <w:t xml:space="preserve">with a reference to the corresponding “feature” </w:t>
      </w:r>
      <w:r w:rsidR="003A0756" w:rsidRPr="00AD26A3">
        <w:rPr>
          <w:szCs w:val="24"/>
        </w:rPr>
        <w:t>to</w:t>
      </w:r>
      <w:r w:rsidR="00E42728" w:rsidRPr="00AD26A3">
        <w:rPr>
          <w:szCs w:val="24"/>
        </w:rPr>
        <w:t xml:space="preserve"> all mapped UML conditional artefacts</w:t>
      </w:r>
      <w:r w:rsidR="00552559" w:rsidRPr="00AD26A3">
        <w:rPr>
          <w:szCs w:val="24"/>
        </w:rPr>
        <w:t>.</w:t>
      </w:r>
    </w:p>
    <w:p w14:paraId="0C3957F6" w14:textId="77777777" w:rsidR="00552559" w:rsidRPr="00AD26A3" w:rsidRDefault="00552559" w:rsidP="00552559">
      <w:pPr>
        <w:rPr>
          <w:szCs w:val="24"/>
        </w:rPr>
      </w:pPr>
    </w:p>
    <w:p w14:paraId="0EF02301" w14:textId="272111D6" w:rsidR="00552559" w:rsidRDefault="00552559" w:rsidP="008759DF">
      <w:pPr>
        <w:pStyle w:val="TableCaption"/>
      </w:pPr>
      <w:bookmarkStart w:id="978" w:name="_Ref506390346"/>
      <w:bookmarkStart w:id="979" w:name="_Toc516067350"/>
      <w:bookmarkStart w:id="980" w:name="_Toc531166675"/>
      <w:r>
        <w:t xml:space="preserve">Table </w:t>
      </w:r>
      <w:r w:rsidR="00991E2B">
        <w:fldChar w:fldCharType="begin"/>
      </w:r>
      <w:r>
        <w:instrText xml:space="preserve"> STYLEREF 1 \s </w:instrText>
      </w:r>
      <w:r w:rsidR="00991E2B">
        <w:fldChar w:fldCharType="separate"/>
      </w:r>
      <w:r w:rsidR="00261E05">
        <w:rPr>
          <w:noProof/>
        </w:rPr>
        <w:t>6</w:t>
      </w:r>
      <w:r w:rsidR="00991E2B">
        <w:fldChar w:fldCharType="end"/>
      </w:r>
      <w:r>
        <w:t>.</w:t>
      </w:r>
      <w:r w:rsidR="00991E2B">
        <w:fldChar w:fldCharType="begin"/>
      </w:r>
      <w:r>
        <w:instrText xml:space="preserve"> SEQ Table \* ARABIC \s 1 </w:instrText>
      </w:r>
      <w:r w:rsidR="00991E2B">
        <w:fldChar w:fldCharType="separate"/>
      </w:r>
      <w:r w:rsidR="00261E05">
        <w:rPr>
          <w:noProof/>
        </w:rPr>
        <w:t>5</w:t>
      </w:r>
      <w:r w:rsidR="00991E2B">
        <w:fldChar w:fldCharType="end"/>
      </w:r>
      <w:bookmarkEnd w:id="978"/>
      <w:r>
        <w:t xml:space="preserve">: </w:t>
      </w:r>
      <w:r w:rsidRPr="00552559">
        <w:t>Support and Condition</w:t>
      </w:r>
      <w:r>
        <w:t xml:space="preserve"> Mapping Example</w:t>
      </w:r>
      <w:r w:rsidR="00413C22">
        <w:t>s</w:t>
      </w:r>
      <w:bookmarkEnd w:id="979"/>
      <w:bookmarkEnd w:id="980"/>
    </w:p>
    <w:tbl>
      <w:tblPr>
        <w:tblStyle w:val="Tabellenraster"/>
        <w:tblW w:w="0" w:type="auto"/>
        <w:tblLayout w:type="fixed"/>
        <w:tblLook w:val="04A0" w:firstRow="1" w:lastRow="0" w:firstColumn="1" w:lastColumn="0" w:noHBand="0" w:noVBand="1"/>
      </w:tblPr>
      <w:tblGrid>
        <w:gridCol w:w="5882"/>
        <w:gridCol w:w="3618"/>
      </w:tblGrid>
      <w:tr w:rsidR="00552559" w:rsidRPr="006275C8" w14:paraId="4D1B1D65" w14:textId="77777777" w:rsidTr="00740E8E">
        <w:trPr>
          <w:cantSplit/>
          <w:tblHeader w:val="0"/>
        </w:trPr>
        <w:tc>
          <w:tcPr>
            <w:tcW w:w="5882" w:type="dxa"/>
          </w:tcPr>
          <w:p w14:paraId="2D7B9E67" w14:textId="77777777" w:rsidR="00552559" w:rsidRPr="006275C8" w:rsidRDefault="0078356F" w:rsidP="00910988">
            <w:pPr>
              <w:spacing w:before="80" w:after="80"/>
            </w:pPr>
            <w:r>
              <w:rPr>
                <w:noProof/>
                <w:lang w:val="de-DE" w:eastAsia="de-DE"/>
              </w:rPr>
              <w:drawing>
                <wp:inline distT="0" distB="0" distL="0" distR="0" wp14:anchorId="45B7C766" wp14:editId="366977C9">
                  <wp:extent cx="3606745" cy="1040557"/>
                  <wp:effectExtent l="19050" t="0" r="0" b="0"/>
                  <wp:docPr id="57"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srcRect/>
                          <a:stretch>
                            <a:fillRect/>
                          </a:stretch>
                        </pic:blipFill>
                        <pic:spPr bwMode="auto">
                          <a:xfrm>
                            <a:off x="0" y="0"/>
                            <a:ext cx="3605657" cy="1040243"/>
                          </a:xfrm>
                          <a:prstGeom prst="rect">
                            <a:avLst/>
                          </a:prstGeom>
                          <a:noFill/>
                          <a:ln w="9525">
                            <a:noFill/>
                            <a:miter lim="800000"/>
                            <a:headEnd/>
                            <a:tailEnd/>
                          </a:ln>
                        </pic:spPr>
                      </pic:pic>
                    </a:graphicData>
                  </a:graphic>
                </wp:inline>
              </w:drawing>
            </w:r>
          </w:p>
        </w:tc>
        <w:tc>
          <w:tcPr>
            <w:tcW w:w="3618" w:type="dxa"/>
          </w:tcPr>
          <w:p w14:paraId="7A78A25E" w14:textId="77777777" w:rsidR="005D0CDB" w:rsidRPr="006275C8" w:rsidRDefault="005D0CDB" w:rsidP="00910988">
            <w:pPr>
              <w:tabs>
                <w:tab w:val="left" w:pos="315"/>
                <w:tab w:val="left" w:pos="599"/>
                <w:tab w:val="left" w:pos="904"/>
              </w:tabs>
              <w:spacing w:before="80" w:after="80"/>
              <w:rPr>
                <w:color w:val="auto"/>
                <w:szCs w:val="20"/>
              </w:rPr>
            </w:pPr>
            <w:r w:rsidRPr="006275C8">
              <w:rPr>
                <w:color w:val="auto"/>
                <w:szCs w:val="20"/>
              </w:rPr>
              <w:t xml:space="preserve">feature </w:t>
            </w:r>
            <w:r w:rsidR="00CB72C6">
              <w:rPr>
                <w:color w:val="auto"/>
                <w:szCs w:val="20"/>
              </w:rPr>
              <w:t>a-b-c</w:t>
            </w:r>
            <w:r w:rsidRPr="006275C8">
              <w:rPr>
                <w:color w:val="auto"/>
                <w:szCs w:val="20"/>
              </w:rPr>
              <w:t xml:space="preserve"> {</w:t>
            </w:r>
            <w:r w:rsidRPr="006275C8">
              <w:rPr>
                <w:color w:val="auto"/>
                <w:szCs w:val="20"/>
              </w:rPr>
              <w:br/>
            </w:r>
            <w:r w:rsidRPr="006275C8">
              <w:rPr>
                <w:color w:val="auto"/>
                <w:szCs w:val="20"/>
              </w:rPr>
              <w:tab/>
              <w:t>description</w:t>
            </w:r>
          </w:p>
          <w:p w14:paraId="00F9DEE6" w14:textId="77777777" w:rsidR="00740E8E" w:rsidRPr="006275C8" w:rsidRDefault="005D0CDB" w:rsidP="00910988">
            <w:pPr>
              <w:tabs>
                <w:tab w:val="left" w:pos="315"/>
                <w:tab w:val="left" w:pos="599"/>
                <w:tab w:val="left" w:pos="904"/>
              </w:tabs>
              <w:spacing w:before="80" w:after="80"/>
              <w:rPr>
                <w:color w:val="auto"/>
                <w:szCs w:val="20"/>
              </w:rPr>
            </w:pPr>
            <w:r w:rsidRPr="006275C8">
              <w:rPr>
                <w:color w:val="auto"/>
                <w:szCs w:val="20"/>
              </w:rPr>
              <w:t>"</w:t>
            </w:r>
            <w:r w:rsidR="006275C8" w:rsidRPr="006275C8">
              <w:rPr>
                <w:color w:val="auto"/>
                <w:szCs w:val="20"/>
              </w:rPr>
              <w:t>If ABC is supported by the system.</w:t>
            </w:r>
            <w:proofErr w:type="gramStart"/>
            <w:r w:rsidRPr="006275C8">
              <w:rPr>
                <w:color w:val="auto"/>
                <w:szCs w:val="20"/>
              </w:rPr>
              <w:t>";</w:t>
            </w:r>
            <w:proofErr w:type="gramEnd"/>
          </w:p>
          <w:p w14:paraId="0CE8BCA7" w14:textId="77777777" w:rsidR="005D0CDB" w:rsidRPr="006275C8" w:rsidRDefault="005D0CDB" w:rsidP="00910988">
            <w:pPr>
              <w:tabs>
                <w:tab w:val="left" w:pos="315"/>
                <w:tab w:val="left" w:pos="599"/>
                <w:tab w:val="left" w:pos="904"/>
              </w:tabs>
              <w:spacing w:before="80" w:after="80"/>
              <w:rPr>
                <w:color w:val="auto"/>
                <w:szCs w:val="20"/>
              </w:rPr>
            </w:pPr>
            <w:r w:rsidRPr="006275C8">
              <w:rPr>
                <w:color w:val="auto"/>
                <w:szCs w:val="20"/>
              </w:rPr>
              <w:t>}</w:t>
            </w:r>
          </w:p>
          <w:p w14:paraId="579A14C1" w14:textId="77777777" w:rsidR="00552559" w:rsidRPr="006275C8" w:rsidRDefault="005D0CDB" w:rsidP="00CB72C6">
            <w:pPr>
              <w:tabs>
                <w:tab w:val="left" w:pos="315"/>
                <w:tab w:val="left" w:pos="599"/>
                <w:tab w:val="left" w:pos="904"/>
              </w:tabs>
              <w:spacing w:before="80" w:after="80"/>
              <w:rPr>
                <w:color w:val="auto"/>
                <w:szCs w:val="20"/>
              </w:rPr>
            </w:pPr>
            <w:r w:rsidRPr="006275C8">
              <w:rPr>
                <w:color w:val="auto"/>
                <w:szCs w:val="20"/>
              </w:rPr>
              <w:t xml:space="preserve">container </w:t>
            </w:r>
            <w:r w:rsidR="00CB72C6">
              <w:rPr>
                <w:color w:val="auto"/>
                <w:szCs w:val="20"/>
              </w:rPr>
              <w:t>c</w:t>
            </w:r>
            <w:r w:rsidR="006275C8">
              <w:rPr>
                <w:color w:val="auto"/>
                <w:szCs w:val="20"/>
              </w:rPr>
              <w:t>ondition</w:t>
            </w:r>
            <w:r w:rsidR="00F37AFD">
              <w:rPr>
                <w:color w:val="auto"/>
                <w:szCs w:val="20"/>
              </w:rPr>
              <w:t>al</w:t>
            </w:r>
            <w:r w:rsidR="00CB72C6">
              <w:rPr>
                <w:color w:val="auto"/>
                <w:szCs w:val="20"/>
              </w:rPr>
              <w:t>-c</w:t>
            </w:r>
            <w:r w:rsidR="006275C8">
              <w:rPr>
                <w:color w:val="auto"/>
                <w:szCs w:val="20"/>
              </w:rPr>
              <w:t>lass</w:t>
            </w:r>
            <w:r w:rsidRPr="006275C8">
              <w:rPr>
                <w:color w:val="auto"/>
                <w:szCs w:val="20"/>
              </w:rPr>
              <w:t xml:space="preserve"> {</w:t>
            </w:r>
            <w:r w:rsidRPr="006275C8">
              <w:rPr>
                <w:color w:val="auto"/>
                <w:szCs w:val="20"/>
              </w:rPr>
              <w:br/>
            </w:r>
            <w:r w:rsidRPr="006275C8">
              <w:rPr>
                <w:color w:val="auto"/>
                <w:szCs w:val="20"/>
              </w:rPr>
              <w:tab/>
              <w:t>…</w:t>
            </w:r>
            <w:r w:rsidRPr="006275C8">
              <w:rPr>
                <w:color w:val="auto"/>
                <w:szCs w:val="20"/>
              </w:rPr>
              <w:br/>
            </w:r>
            <w:r w:rsidR="00740E8E" w:rsidRPr="006275C8">
              <w:rPr>
                <w:color w:val="auto"/>
                <w:szCs w:val="20"/>
              </w:rPr>
              <w:tab/>
              <w:t xml:space="preserve">if-feature </w:t>
            </w:r>
            <w:r w:rsidR="006275C8">
              <w:rPr>
                <w:color w:val="auto"/>
                <w:szCs w:val="20"/>
              </w:rPr>
              <w:t>“</w:t>
            </w:r>
            <w:r w:rsidR="00CB72C6">
              <w:rPr>
                <w:color w:val="auto"/>
                <w:szCs w:val="20"/>
              </w:rPr>
              <w:t>a-b-c</w:t>
            </w:r>
            <w:r w:rsidR="006275C8">
              <w:rPr>
                <w:color w:val="auto"/>
                <w:szCs w:val="20"/>
              </w:rPr>
              <w:t>”;</w:t>
            </w:r>
            <w:r w:rsidR="00740E8E" w:rsidRPr="006275C8">
              <w:rPr>
                <w:color w:val="auto"/>
                <w:szCs w:val="20"/>
              </w:rPr>
              <w:br/>
            </w:r>
            <w:r w:rsidRPr="006275C8">
              <w:rPr>
                <w:color w:val="auto"/>
                <w:szCs w:val="20"/>
              </w:rPr>
              <w:tab/>
              <w:t>leaf attribute</w:t>
            </w:r>
            <w:r w:rsidR="00B11280">
              <w:rPr>
                <w:color w:val="auto"/>
                <w:szCs w:val="20"/>
              </w:rPr>
              <w:t>-</w:t>
            </w:r>
            <w:r w:rsidRPr="006275C8">
              <w:rPr>
                <w:color w:val="auto"/>
                <w:szCs w:val="20"/>
              </w:rPr>
              <w:t>1 {</w:t>
            </w:r>
            <w:r w:rsidRPr="006275C8">
              <w:rPr>
                <w:color w:val="auto"/>
                <w:szCs w:val="20"/>
              </w:rPr>
              <w:br/>
            </w:r>
            <w:r w:rsidR="006275C8">
              <w:rPr>
                <w:color w:val="auto"/>
                <w:szCs w:val="20"/>
              </w:rPr>
              <w:tab/>
            </w:r>
            <w:r w:rsidR="006275C8">
              <w:rPr>
                <w:color w:val="auto"/>
                <w:szCs w:val="20"/>
              </w:rPr>
              <w:tab/>
              <w:t>type string;</w:t>
            </w:r>
            <w:r w:rsidR="006275C8">
              <w:rPr>
                <w:color w:val="auto"/>
                <w:szCs w:val="20"/>
              </w:rPr>
              <w:br/>
            </w:r>
            <w:r w:rsidRPr="006275C8">
              <w:rPr>
                <w:color w:val="auto"/>
                <w:szCs w:val="20"/>
              </w:rPr>
              <w:tab/>
            </w:r>
            <w:r w:rsidRPr="006275C8">
              <w:rPr>
                <w:color w:val="auto"/>
                <w:szCs w:val="20"/>
              </w:rPr>
              <w:tab/>
              <w:t>…</w:t>
            </w:r>
            <w:r w:rsidRPr="006275C8">
              <w:rPr>
                <w:color w:val="auto"/>
                <w:szCs w:val="20"/>
              </w:rPr>
              <w:br/>
            </w:r>
            <w:r w:rsidRPr="006275C8">
              <w:rPr>
                <w:color w:val="auto"/>
                <w:szCs w:val="20"/>
              </w:rPr>
              <w:tab/>
              <w:t>}</w:t>
            </w:r>
            <w:r w:rsidR="00740E8E" w:rsidRPr="006275C8">
              <w:rPr>
                <w:color w:val="auto"/>
                <w:szCs w:val="20"/>
              </w:rPr>
              <w:br/>
            </w:r>
            <w:r w:rsidR="006275C8" w:rsidRPr="006275C8">
              <w:rPr>
                <w:color w:val="auto"/>
                <w:szCs w:val="20"/>
              </w:rPr>
              <w:tab/>
              <w:t>leaf attribute</w:t>
            </w:r>
            <w:r w:rsidR="00B11280">
              <w:rPr>
                <w:color w:val="auto"/>
                <w:szCs w:val="20"/>
              </w:rPr>
              <w:t>-</w:t>
            </w:r>
            <w:r w:rsidR="006275C8">
              <w:rPr>
                <w:color w:val="auto"/>
                <w:szCs w:val="20"/>
              </w:rPr>
              <w:t>2</w:t>
            </w:r>
            <w:r w:rsidR="006275C8" w:rsidRPr="006275C8">
              <w:rPr>
                <w:color w:val="auto"/>
                <w:szCs w:val="20"/>
              </w:rPr>
              <w:t xml:space="preserve"> {</w:t>
            </w:r>
            <w:r w:rsidR="006275C8" w:rsidRPr="006275C8">
              <w:rPr>
                <w:color w:val="auto"/>
                <w:szCs w:val="20"/>
              </w:rPr>
              <w:br/>
            </w:r>
            <w:r w:rsidR="006275C8">
              <w:rPr>
                <w:color w:val="auto"/>
                <w:szCs w:val="20"/>
              </w:rPr>
              <w:tab/>
            </w:r>
            <w:r w:rsidR="006275C8">
              <w:rPr>
                <w:color w:val="auto"/>
                <w:szCs w:val="20"/>
              </w:rPr>
              <w:tab/>
              <w:t>type int64;</w:t>
            </w:r>
            <w:r w:rsidR="006275C8">
              <w:rPr>
                <w:color w:val="auto"/>
                <w:szCs w:val="20"/>
              </w:rPr>
              <w:br/>
            </w:r>
            <w:r w:rsidR="006275C8" w:rsidRPr="006275C8">
              <w:rPr>
                <w:color w:val="auto"/>
                <w:szCs w:val="20"/>
              </w:rPr>
              <w:tab/>
            </w:r>
            <w:r w:rsidR="006275C8" w:rsidRPr="006275C8">
              <w:rPr>
                <w:color w:val="auto"/>
                <w:szCs w:val="20"/>
              </w:rPr>
              <w:tab/>
              <w:t>…</w:t>
            </w:r>
            <w:r w:rsidR="006275C8" w:rsidRPr="006275C8">
              <w:rPr>
                <w:color w:val="auto"/>
                <w:szCs w:val="20"/>
              </w:rPr>
              <w:br/>
            </w:r>
            <w:r w:rsidR="006275C8" w:rsidRPr="006275C8">
              <w:rPr>
                <w:color w:val="auto"/>
                <w:szCs w:val="20"/>
              </w:rPr>
              <w:tab/>
              <w:t>}</w:t>
            </w:r>
            <w:r w:rsidR="006275C8" w:rsidRPr="006275C8">
              <w:rPr>
                <w:color w:val="auto"/>
                <w:szCs w:val="20"/>
              </w:rPr>
              <w:br/>
            </w:r>
            <w:r w:rsidRPr="006275C8">
              <w:rPr>
                <w:color w:val="auto"/>
                <w:szCs w:val="20"/>
              </w:rPr>
              <w:t>}</w:t>
            </w:r>
          </w:p>
        </w:tc>
      </w:tr>
      <w:tr w:rsidR="00F37AFD" w:rsidRPr="006275C8" w14:paraId="2F0D2A9C" w14:textId="77777777" w:rsidTr="00740E8E">
        <w:trPr>
          <w:cantSplit/>
          <w:tblHeader w:val="0"/>
        </w:trPr>
        <w:tc>
          <w:tcPr>
            <w:tcW w:w="5882" w:type="dxa"/>
          </w:tcPr>
          <w:p w14:paraId="244395CB" w14:textId="77777777" w:rsidR="00F37AFD" w:rsidRPr="006275C8" w:rsidRDefault="0078356F" w:rsidP="00910988">
            <w:pPr>
              <w:spacing w:before="80" w:after="80"/>
            </w:pPr>
            <w:r>
              <w:rPr>
                <w:noProof/>
                <w:lang w:val="de-DE" w:eastAsia="de-DE"/>
              </w:rPr>
              <w:drawing>
                <wp:inline distT="0" distB="0" distL="0" distR="0" wp14:anchorId="07252ACC" wp14:editId="37E7803E">
                  <wp:extent cx="3594100" cy="803275"/>
                  <wp:effectExtent l="19050" t="0" r="6350" b="0"/>
                  <wp:docPr id="58"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srcRect/>
                          <a:stretch>
                            <a:fillRect/>
                          </a:stretch>
                        </pic:blipFill>
                        <pic:spPr bwMode="auto">
                          <a:xfrm>
                            <a:off x="0" y="0"/>
                            <a:ext cx="3594100" cy="803275"/>
                          </a:xfrm>
                          <a:prstGeom prst="rect">
                            <a:avLst/>
                          </a:prstGeom>
                          <a:noFill/>
                          <a:ln w="9525">
                            <a:noFill/>
                            <a:miter lim="800000"/>
                            <a:headEnd/>
                            <a:tailEnd/>
                          </a:ln>
                        </pic:spPr>
                      </pic:pic>
                    </a:graphicData>
                  </a:graphic>
                </wp:inline>
              </w:drawing>
            </w:r>
          </w:p>
        </w:tc>
        <w:tc>
          <w:tcPr>
            <w:tcW w:w="3618" w:type="dxa"/>
          </w:tcPr>
          <w:p w14:paraId="4FD64804" w14:textId="77777777" w:rsidR="00F37AFD" w:rsidRPr="006275C8" w:rsidRDefault="00F37AFD" w:rsidP="00910988">
            <w:pPr>
              <w:tabs>
                <w:tab w:val="left" w:pos="315"/>
                <w:tab w:val="left" w:pos="599"/>
                <w:tab w:val="left" w:pos="904"/>
              </w:tabs>
              <w:spacing w:before="80" w:after="80"/>
              <w:rPr>
                <w:color w:val="auto"/>
                <w:szCs w:val="20"/>
              </w:rPr>
            </w:pPr>
            <w:r w:rsidRPr="006275C8">
              <w:rPr>
                <w:color w:val="auto"/>
                <w:szCs w:val="20"/>
              </w:rPr>
              <w:t xml:space="preserve">feature </w:t>
            </w:r>
            <w:r w:rsidR="00CB72C6">
              <w:rPr>
                <w:color w:val="auto"/>
                <w:szCs w:val="20"/>
              </w:rPr>
              <w:t>x-y-z</w:t>
            </w:r>
            <w:r w:rsidRPr="006275C8">
              <w:rPr>
                <w:color w:val="auto"/>
                <w:szCs w:val="20"/>
              </w:rPr>
              <w:t xml:space="preserve"> {</w:t>
            </w:r>
            <w:r w:rsidRPr="006275C8">
              <w:rPr>
                <w:color w:val="auto"/>
                <w:szCs w:val="20"/>
              </w:rPr>
              <w:br/>
            </w:r>
            <w:r w:rsidRPr="006275C8">
              <w:rPr>
                <w:color w:val="auto"/>
                <w:szCs w:val="20"/>
              </w:rPr>
              <w:tab/>
              <w:t>description</w:t>
            </w:r>
          </w:p>
          <w:p w14:paraId="6A958EED" w14:textId="77777777" w:rsidR="00F37AFD" w:rsidRPr="006275C8" w:rsidRDefault="00F37AFD" w:rsidP="00910988">
            <w:pPr>
              <w:tabs>
                <w:tab w:val="left" w:pos="315"/>
                <w:tab w:val="left" w:pos="599"/>
                <w:tab w:val="left" w:pos="904"/>
              </w:tabs>
              <w:spacing w:before="80" w:after="80"/>
              <w:rPr>
                <w:color w:val="auto"/>
                <w:szCs w:val="20"/>
              </w:rPr>
            </w:pPr>
            <w:r w:rsidRPr="006275C8">
              <w:rPr>
                <w:color w:val="auto"/>
                <w:szCs w:val="20"/>
              </w:rPr>
              <w:t xml:space="preserve">"If </w:t>
            </w:r>
            <w:r>
              <w:rPr>
                <w:color w:val="auto"/>
                <w:szCs w:val="20"/>
              </w:rPr>
              <w:t>XYZ</w:t>
            </w:r>
            <w:r w:rsidRPr="006275C8">
              <w:rPr>
                <w:color w:val="auto"/>
                <w:szCs w:val="20"/>
              </w:rPr>
              <w:t xml:space="preserve"> is supported by </w:t>
            </w:r>
            <w:r>
              <w:rPr>
                <w:color w:val="auto"/>
                <w:szCs w:val="20"/>
              </w:rPr>
              <w:t>…</w:t>
            </w:r>
            <w:proofErr w:type="gramStart"/>
            <w:r w:rsidRPr="006275C8">
              <w:rPr>
                <w:color w:val="auto"/>
                <w:szCs w:val="20"/>
              </w:rPr>
              <w:t>";</w:t>
            </w:r>
            <w:proofErr w:type="gramEnd"/>
          </w:p>
          <w:p w14:paraId="06991343" w14:textId="77777777" w:rsidR="00F37AFD" w:rsidRPr="006275C8" w:rsidRDefault="00F37AFD" w:rsidP="00910988">
            <w:pPr>
              <w:tabs>
                <w:tab w:val="left" w:pos="315"/>
                <w:tab w:val="left" w:pos="599"/>
                <w:tab w:val="left" w:pos="904"/>
              </w:tabs>
              <w:spacing w:before="80" w:after="80"/>
              <w:rPr>
                <w:color w:val="auto"/>
                <w:szCs w:val="20"/>
              </w:rPr>
            </w:pPr>
            <w:r w:rsidRPr="006275C8">
              <w:rPr>
                <w:color w:val="auto"/>
                <w:szCs w:val="20"/>
              </w:rPr>
              <w:t>}</w:t>
            </w:r>
          </w:p>
          <w:p w14:paraId="398499CD" w14:textId="77777777" w:rsidR="00F37AFD" w:rsidRPr="006275C8" w:rsidRDefault="00F37AFD" w:rsidP="00CB72C6">
            <w:pPr>
              <w:tabs>
                <w:tab w:val="left" w:pos="315"/>
                <w:tab w:val="left" w:pos="599"/>
                <w:tab w:val="left" w:pos="904"/>
              </w:tabs>
              <w:spacing w:before="80" w:after="80"/>
              <w:rPr>
                <w:color w:val="auto"/>
                <w:szCs w:val="20"/>
              </w:rPr>
            </w:pPr>
            <w:r w:rsidRPr="006275C8">
              <w:rPr>
                <w:color w:val="auto"/>
                <w:szCs w:val="20"/>
              </w:rPr>
              <w:t xml:space="preserve">container </w:t>
            </w:r>
            <w:r w:rsidR="00CB72C6">
              <w:rPr>
                <w:color w:val="auto"/>
                <w:szCs w:val="20"/>
              </w:rPr>
              <w:t>c</w:t>
            </w:r>
            <w:r>
              <w:rPr>
                <w:color w:val="auto"/>
                <w:szCs w:val="20"/>
              </w:rPr>
              <w:t>onditional</w:t>
            </w:r>
            <w:r w:rsidR="00CB72C6">
              <w:rPr>
                <w:color w:val="auto"/>
                <w:szCs w:val="20"/>
              </w:rPr>
              <w:t>-a</w:t>
            </w:r>
            <w:r>
              <w:rPr>
                <w:color w:val="auto"/>
                <w:szCs w:val="20"/>
              </w:rPr>
              <w:t>ttribute</w:t>
            </w:r>
            <w:r w:rsidR="00CB72C6">
              <w:rPr>
                <w:color w:val="auto"/>
                <w:szCs w:val="20"/>
              </w:rPr>
              <w:t>-c</w:t>
            </w:r>
            <w:r>
              <w:rPr>
                <w:color w:val="auto"/>
                <w:szCs w:val="20"/>
              </w:rPr>
              <w:t>lass</w:t>
            </w:r>
            <w:r w:rsidRPr="006275C8">
              <w:rPr>
                <w:color w:val="auto"/>
                <w:szCs w:val="20"/>
              </w:rPr>
              <w:t xml:space="preserve"> {</w:t>
            </w:r>
            <w:r w:rsidRPr="006275C8">
              <w:rPr>
                <w:color w:val="auto"/>
                <w:szCs w:val="20"/>
              </w:rPr>
              <w:br/>
            </w:r>
            <w:r w:rsidRPr="006275C8">
              <w:rPr>
                <w:color w:val="auto"/>
                <w:szCs w:val="20"/>
              </w:rPr>
              <w:tab/>
              <w:t>…</w:t>
            </w:r>
            <w:r w:rsidRPr="006275C8">
              <w:rPr>
                <w:color w:val="auto"/>
                <w:szCs w:val="20"/>
              </w:rPr>
              <w:br/>
            </w:r>
            <w:r w:rsidRPr="006275C8">
              <w:rPr>
                <w:color w:val="auto"/>
                <w:szCs w:val="20"/>
              </w:rPr>
              <w:tab/>
              <w:t>leaf attribute</w:t>
            </w:r>
            <w:r w:rsidR="00B11280">
              <w:rPr>
                <w:color w:val="auto"/>
                <w:szCs w:val="20"/>
              </w:rPr>
              <w:t>-</w:t>
            </w:r>
            <w:r>
              <w:rPr>
                <w:color w:val="auto"/>
                <w:szCs w:val="20"/>
              </w:rPr>
              <w:t>3</w:t>
            </w:r>
            <w:r w:rsidRPr="006275C8">
              <w:rPr>
                <w:color w:val="auto"/>
                <w:szCs w:val="20"/>
              </w:rPr>
              <w:t xml:space="preserve"> {</w:t>
            </w:r>
            <w:r w:rsidRPr="006275C8">
              <w:rPr>
                <w:color w:val="auto"/>
                <w:szCs w:val="20"/>
              </w:rPr>
              <w:br/>
            </w:r>
            <w:r>
              <w:rPr>
                <w:color w:val="auto"/>
                <w:szCs w:val="20"/>
              </w:rPr>
              <w:tab/>
            </w:r>
            <w:r>
              <w:rPr>
                <w:color w:val="auto"/>
                <w:szCs w:val="20"/>
              </w:rPr>
              <w:tab/>
              <w:t>type string;</w:t>
            </w:r>
            <w:r>
              <w:rPr>
                <w:color w:val="auto"/>
                <w:szCs w:val="20"/>
              </w:rPr>
              <w:br/>
            </w:r>
            <w:r w:rsidRPr="006275C8">
              <w:rPr>
                <w:color w:val="auto"/>
                <w:szCs w:val="20"/>
              </w:rPr>
              <w:tab/>
            </w:r>
            <w:r w:rsidRPr="006275C8">
              <w:rPr>
                <w:color w:val="auto"/>
                <w:szCs w:val="20"/>
              </w:rPr>
              <w:tab/>
              <w:t>…</w:t>
            </w:r>
            <w:r w:rsidRPr="006275C8">
              <w:rPr>
                <w:color w:val="auto"/>
                <w:szCs w:val="20"/>
              </w:rPr>
              <w:br/>
            </w:r>
            <w:r w:rsidRPr="006275C8">
              <w:rPr>
                <w:color w:val="auto"/>
                <w:szCs w:val="20"/>
              </w:rPr>
              <w:tab/>
              <w:t>}</w:t>
            </w:r>
            <w:r>
              <w:rPr>
                <w:color w:val="auto"/>
                <w:szCs w:val="20"/>
              </w:rPr>
              <w:br/>
            </w:r>
            <w:r w:rsidRPr="006275C8">
              <w:rPr>
                <w:color w:val="auto"/>
                <w:szCs w:val="20"/>
              </w:rPr>
              <w:tab/>
              <w:t>leaf attribute</w:t>
            </w:r>
            <w:r w:rsidR="00B11280">
              <w:rPr>
                <w:color w:val="auto"/>
                <w:szCs w:val="20"/>
              </w:rPr>
              <w:t>-</w:t>
            </w:r>
            <w:r>
              <w:rPr>
                <w:color w:val="auto"/>
                <w:szCs w:val="20"/>
              </w:rPr>
              <w:t>4</w:t>
            </w:r>
            <w:r w:rsidRPr="006275C8">
              <w:rPr>
                <w:color w:val="auto"/>
                <w:szCs w:val="20"/>
              </w:rPr>
              <w:t xml:space="preserve"> {</w:t>
            </w:r>
            <w:r w:rsidRPr="006275C8">
              <w:rPr>
                <w:color w:val="auto"/>
                <w:szCs w:val="20"/>
              </w:rPr>
              <w:br/>
            </w:r>
            <w:r>
              <w:rPr>
                <w:color w:val="auto"/>
                <w:szCs w:val="20"/>
              </w:rPr>
              <w:tab/>
            </w:r>
            <w:r>
              <w:rPr>
                <w:color w:val="auto"/>
                <w:szCs w:val="20"/>
              </w:rPr>
              <w:tab/>
              <w:t>type int64;</w:t>
            </w:r>
            <w:r>
              <w:rPr>
                <w:color w:val="auto"/>
                <w:szCs w:val="20"/>
              </w:rPr>
              <w:br/>
            </w:r>
            <w:r w:rsidRPr="006275C8">
              <w:rPr>
                <w:color w:val="auto"/>
                <w:szCs w:val="20"/>
              </w:rPr>
              <w:tab/>
            </w:r>
            <w:r>
              <w:rPr>
                <w:color w:val="auto"/>
                <w:szCs w:val="20"/>
              </w:rPr>
              <w:tab/>
            </w:r>
            <w:r w:rsidRPr="006275C8">
              <w:rPr>
                <w:color w:val="auto"/>
                <w:szCs w:val="20"/>
              </w:rPr>
              <w:t xml:space="preserve">if-feature </w:t>
            </w:r>
            <w:r>
              <w:rPr>
                <w:color w:val="auto"/>
                <w:szCs w:val="20"/>
              </w:rPr>
              <w:t>“</w:t>
            </w:r>
            <w:r w:rsidR="00CB72C6">
              <w:rPr>
                <w:color w:val="auto"/>
                <w:szCs w:val="20"/>
              </w:rPr>
              <w:t>x-y-z</w:t>
            </w:r>
            <w:r>
              <w:rPr>
                <w:color w:val="auto"/>
                <w:szCs w:val="20"/>
              </w:rPr>
              <w:t>”;</w:t>
            </w:r>
            <w:r w:rsidRPr="006275C8">
              <w:rPr>
                <w:color w:val="auto"/>
                <w:szCs w:val="20"/>
              </w:rPr>
              <w:br/>
            </w:r>
            <w:r w:rsidRPr="006275C8">
              <w:rPr>
                <w:color w:val="auto"/>
                <w:szCs w:val="20"/>
              </w:rPr>
              <w:tab/>
            </w:r>
            <w:r w:rsidRPr="006275C8">
              <w:rPr>
                <w:color w:val="auto"/>
                <w:szCs w:val="20"/>
              </w:rPr>
              <w:tab/>
              <w:t>…</w:t>
            </w:r>
            <w:r w:rsidRPr="006275C8">
              <w:rPr>
                <w:color w:val="auto"/>
                <w:szCs w:val="20"/>
              </w:rPr>
              <w:br/>
            </w:r>
            <w:r w:rsidRPr="006275C8">
              <w:rPr>
                <w:color w:val="auto"/>
                <w:szCs w:val="20"/>
              </w:rPr>
              <w:tab/>
              <w:t>}</w:t>
            </w:r>
            <w:r w:rsidRPr="006275C8">
              <w:rPr>
                <w:color w:val="auto"/>
                <w:szCs w:val="20"/>
              </w:rPr>
              <w:br/>
            </w:r>
            <w:r w:rsidRPr="006275C8">
              <w:rPr>
                <w:color w:val="auto"/>
                <w:szCs w:val="20"/>
              </w:rPr>
              <w:tab/>
              <w:t>leaf attribute</w:t>
            </w:r>
            <w:r w:rsidR="00B11280">
              <w:rPr>
                <w:color w:val="auto"/>
                <w:szCs w:val="20"/>
              </w:rPr>
              <w:t>-</w:t>
            </w:r>
            <w:r w:rsidR="00BD7040">
              <w:rPr>
                <w:color w:val="auto"/>
                <w:szCs w:val="20"/>
              </w:rPr>
              <w:t>5</w:t>
            </w:r>
            <w:r w:rsidRPr="006275C8">
              <w:rPr>
                <w:color w:val="auto"/>
                <w:szCs w:val="20"/>
              </w:rPr>
              <w:t xml:space="preserve"> {</w:t>
            </w:r>
            <w:r w:rsidRPr="006275C8">
              <w:rPr>
                <w:color w:val="auto"/>
                <w:szCs w:val="20"/>
              </w:rPr>
              <w:br/>
            </w:r>
            <w:r>
              <w:rPr>
                <w:color w:val="auto"/>
                <w:szCs w:val="20"/>
              </w:rPr>
              <w:tab/>
            </w:r>
            <w:r>
              <w:rPr>
                <w:color w:val="auto"/>
                <w:szCs w:val="20"/>
              </w:rPr>
              <w:tab/>
              <w:t xml:space="preserve">type </w:t>
            </w:r>
            <w:r w:rsidR="00BD7040">
              <w:rPr>
                <w:color w:val="auto"/>
                <w:szCs w:val="20"/>
              </w:rPr>
              <w:t>string</w:t>
            </w:r>
            <w:r>
              <w:rPr>
                <w:color w:val="auto"/>
                <w:szCs w:val="20"/>
              </w:rPr>
              <w:t>;</w:t>
            </w:r>
            <w:r>
              <w:rPr>
                <w:color w:val="auto"/>
                <w:szCs w:val="20"/>
              </w:rPr>
              <w:br/>
            </w:r>
            <w:r w:rsidR="00BD7040" w:rsidRPr="006275C8">
              <w:rPr>
                <w:color w:val="auto"/>
                <w:szCs w:val="20"/>
              </w:rPr>
              <w:tab/>
            </w:r>
            <w:r w:rsidR="00BD7040">
              <w:rPr>
                <w:color w:val="auto"/>
                <w:szCs w:val="20"/>
              </w:rPr>
              <w:tab/>
            </w:r>
            <w:r w:rsidR="00BD7040" w:rsidRPr="006275C8">
              <w:rPr>
                <w:color w:val="auto"/>
                <w:szCs w:val="20"/>
              </w:rPr>
              <w:t xml:space="preserve">if-feature </w:t>
            </w:r>
            <w:r w:rsidR="00BD7040">
              <w:rPr>
                <w:color w:val="auto"/>
                <w:szCs w:val="20"/>
              </w:rPr>
              <w:t>“</w:t>
            </w:r>
            <w:commentRangeStart w:id="981"/>
            <w:r w:rsidR="0058362B" w:rsidRPr="0058362B">
              <w:rPr>
                <w:color w:val="auto"/>
                <w:szCs w:val="20"/>
                <w:highlight w:val="yellow"/>
              </w:rPr>
              <w:t>not</w:t>
            </w:r>
            <w:commentRangeEnd w:id="981"/>
            <w:r w:rsidR="0058362B" w:rsidRPr="0058362B">
              <w:rPr>
                <w:rStyle w:val="Kommentarzeichen"/>
                <w:highlight w:val="yellow"/>
              </w:rPr>
              <w:commentReference w:id="981"/>
            </w:r>
            <w:r w:rsidR="00BD7040" w:rsidRPr="0058362B">
              <w:rPr>
                <w:color w:val="auto"/>
                <w:szCs w:val="20"/>
                <w:highlight w:val="yellow"/>
              </w:rPr>
              <w:t xml:space="preserve"> </w:t>
            </w:r>
            <w:r w:rsidR="00CB72C6">
              <w:rPr>
                <w:color w:val="auto"/>
                <w:szCs w:val="20"/>
                <w:highlight w:val="yellow"/>
              </w:rPr>
              <w:t>x-y-z</w:t>
            </w:r>
            <w:r w:rsidR="00BD7040">
              <w:rPr>
                <w:color w:val="auto"/>
                <w:szCs w:val="20"/>
              </w:rPr>
              <w:t>”;</w:t>
            </w:r>
            <w:r w:rsidR="00BD7040" w:rsidRPr="006275C8">
              <w:rPr>
                <w:color w:val="auto"/>
                <w:szCs w:val="20"/>
              </w:rPr>
              <w:br/>
            </w:r>
            <w:r w:rsidRPr="006275C8">
              <w:rPr>
                <w:color w:val="auto"/>
                <w:szCs w:val="20"/>
              </w:rPr>
              <w:tab/>
            </w:r>
            <w:r w:rsidRPr="006275C8">
              <w:rPr>
                <w:color w:val="auto"/>
                <w:szCs w:val="20"/>
              </w:rPr>
              <w:tab/>
              <w:t>…</w:t>
            </w:r>
            <w:r w:rsidRPr="006275C8">
              <w:rPr>
                <w:color w:val="auto"/>
                <w:szCs w:val="20"/>
              </w:rPr>
              <w:br/>
            </w:r>
            <w:r w:rsidRPr="006275C8">
              <w:rPr>
                <w:color w:val="auto"/>
                <w:szCs w:val="20"/>
              </w:rPr>
              <w:tab/>
              <w:t>}</w:t>
            </w:r>
            <w:r w:rsidRPr="006275C8">
              <w:rPr>
                <w:color w:val="auto"/>
                <w:szCs w:val="20"/>
              </w:rPr>
              <w:br/>
              <w:t>}</w:t>
            </w:r>
          </w:p>
        </w:tc>
      </w:tr>
    </w:tbl>
    <w:p w14:paraId="2728740C" w14:textId="77777777" w:rsidR="00A14370" w:rsidRPr="00AD26A3" w:rsidRDefault="00A14370" w:rsidP="00A14370">
      <w:pPr>
        <w:rPr>
          <w:szCs w:val="24"/>
        </w:rPr>
      </w:pPr>
    </w:p>
    <w:p w14:paraId="55F8ADE0" w14:textId="77777777" w:rsidR="00A14370" w:rsidRPr="00757DA2" w:rsidRDefault="00A14370" w:rsidP="00A14370">
      <w:pPr>
        <w:pStyle w:val="berschrift2"/>
      </w:pPr>
      <w:bookmarkStart w:id="982" w:name="_Ref458149579"/>
      <w:bookmarkStart w:id="983" w:name="_Toc516067395"/>
      <w:bookmarkStart w:id="984" w:name="_Toc531166616"/>
      <w:r>
        <w:lastRenderedPageBreak/>
        <w:t xml:space="preserve">Proxy Class Association </w:t>
      </w:r>
      <w:r w:rsidRPr="00757DA2">
        <w:t>Mapping</w:t>
      </w:r>
      <w:bookmarkEnd w:id="982"/>
      <w:bookmarkEnd w:id="983"/>
      <w:bookmarkEnd w:id="984"/>
    </w:p>
    <w:p w14:paraId="40334916" w14:textId="77777777" w:rsidR="00A14370" w:rsidRPr="00AD26A3" w:rsidRDefault="00A14370" w:rsidP="00A14370">
      <w:pPr>
        <w:keepNext/>
        <w:rPr>
          <w:szCs w:val="24"/>
        </w:rPr>
      </w:pPr>
      <w:r w:rsidRPr="00AD26A3">
        <w:rPr>
          <w:szCs w:val="24"/>
        </w:rPr>
        <w:t>UML allows an association to an abstract proxy class. This abstract proxy class is acting as a placeholder for all related (via inheritance or composition</w:t>
      </w:r>
      <w:r w:rsidR="00BC6A5B" w:rsidRPr="00AD26A3">
        <w:rPr>
          <w:szCs w:val="24"/>
        </w:rPr>
        <w:t>) classes</w:t>
      </w:r>
      <w:r w:rsidRPr="00AD26A3">
        <w:rPr>
          <w:szCs w:val="24"/>
        </w:rPr>
        <w:t xml:space="preserve">. The mapping tool </w:t>
      </w:r>
      <w:proofErr w:type="gramStart"/>
      <w:r w:rsidRPr="00AD26A3">
        <w:rPr>
          <w:szCs w:val="24"/>
        </w:rPr>
        <w:t>has to</w:t>
      </w:r>
      <w:proofErr w:type="gramEnd"/>
      <w:r w:rsidRPr="00AD26A3">
        <w:rPr>
          <w:szCs w:val="24"/>
        </w:rPr>
        <w:t xml:space="preserve"> map this single association into relationships to all classes which are related to the proxy class.</w:t>
      </w:r>
    </w:p>
    <w:p w14:paraId="0A879B40" w14:textId="77777777" w:rsidR="00A14370" w:rsidRPr="00AD26A3" w:rsidRDefault="00A14370" w:rsidP="00A14370">
      <w:pPr>
        <w:keepNext/>
        <w:rPr>
          <w:szCs w:val="24"/>
        </w:rPr>
      </w:pPr>
    </w:p>
    <w:p w14:paraId="0F5B99F4" w14:textId="77777777" w:rsidR="00A14370" w:rsidRDefault="00A14370" w:rsidP="00A14370">
      <w:pPr>
        <w:keepNext/>
        <w:rPr>
          <w:sz w:val="20"/>
          <w:szCs w:val="20"/>
        </w:rPr>
      </w:pPr>
      <w:r w:rsidRPr="008D6A6C">
        <w:rPr>
          <w:sz w:val="20"/>
          <w:szCs w:val="20"/>
        </w:rPr>
        <w:object w:dxaOrig="7097" w:dyaOrig="5321" w14:anchorId="472FA3D6">
          <v:shape id="_x0000_i1028" type="#_x0000_t75" style="width:461.25pt;height:366.75pt" o:ole="">
            <v:imagedata r:id="rId95" o:title="" cropleft="785f" cropright="2186f"/>
          </v:shape>
          <o:OLEObject Type="Embed" ProgID="PowerPoint.Slide.12" ShapeID="_x0000_i1028" DrawAspect="Content" ObjectID="_1754807815" r:id="rId96"/>
        </w:object>
      </w:r>
    </w:p>
    <w:p w14:paraId="482DE5DB" w14:textId="7AB6970F" w:rsidR="00A14370" w:rsidRDefault="00A14370" w:rsidP="00A14370">
      <w:pPr>
        <w:pStyle w:val="FigureCaption"/>
        <w:keepNext/>
      </w:pPr>
      <w:bookmarkStart w:id="985" w:name="_Toc516067354"/>
      <w:bookmarkStart w:id="986" w:name="_Toc531166638"/>
      <w:r>
        <w:t xml:space="preserve">Figure </w:t>
      </w:r>
      <w:r w:rsidR="00991E2B">
        <w:fldChar w:fldCharType="begin"/>
      </w:r>
      <w:r>
        <w:instrText xml:space="preserve"> STYLEREF 1 \s </w:instrText>
      </w:r>
      <w:r w:rsidR="00991E2B">
        <w:fldChar w:fldCharType="separate"/>
      </w:r>
      <w:r w:rsidR="00261E05">
        <w:rPr>
          <w:noProof/>
        </w:rPr>
        <w:t>6</w:t>
      </w:r>
      <w:r w:rsidR="00991E2B">
        <w:rPr>
          <w:noProof/>
        </w:rPr>
        <w:fldChar w:fldCharType="end"/>
      </w:r>
      <w:r>
        <w:t>.</w:t>
      </w:r>
      <w:r w:rsidR="00991E2B">
        <w:fldChar w:fldCharType="begin"/>
      </w:r>
      <w:r>
        <w:instrText xml:space="preserve"> SEQ Figure \* ARABIC \s 1 </w:instrText>
      </w:r>
      <w:r w:rsidR="00991E2B">
        <w:fldChar w:fldCharType="separate"/>
      </w:r>
      <w:r w:rsidR="00261E05">
        <w:rPr>
          <w:noProof/>
        </w:rPr>
        <w:t>1</w:t>
      </w:r>
      <w:r w:rsidR="00991E2B">
        <w:rPr>
          <w:noProof/>
        </w:rPr>
        <w:fldChar w:fldCharType="end"/>
      </w:r>
      <w:r>
        <w:t>: Example: Proxy Class Mapping</w:t>
      </w:r>
      <w:bookmarkEnd w:id="985"/>
      <w:bookmarkEnd w:id="986"/>
    </w:p>
    <w:p w14:paraId="23D7CF96" w14:textId="77777777" w:rsidR="00A14370" w:rsidRPr="00AD26A3" w:rsidRDefault="00A14370" w:rsidP="00A14370">
      <w:pPr>
        <w:rPr>
          <w:szCs w:val="24"/>
        </w:rPr>
      </w:pPr>
    </w:p>
    <w:p w14:paraId="29437CD8" w14:textId="77777777" w:rsidR="00A14370" w:rsidRDefault="00A14370" w:rsidP="00A14370">
      <w:pPr>
        <w:pStyle w:val="berschrift2"/>
      </w:pPr>
      <w:bookmarkStart w:id="987" w:name="_Ref454794620"/>
      <w:bookmarkStart w:id="988" w:name="_Toc516067396"/>
      <w:bookmarkStart w:id="989" w:name="_Toc531166617"/>
      <w:r>
        <w:t>Building YANG Tree</w:t>
      </w:r>
      <w:bookmarkEnd w:id="987"/>
      <w:bookmarkEnd w:id="988"/>
      <w:bookmarkEnd w:id="989"/>
    </w:p>
    <w:p w14:paraId="1D192BA9" w14:textId="530CA48D" w:rsidR="00A14370" w:rsidRPr="00AD26A3" w:rsidRDefault="00A14370" w:rsidP="00A14370">
      <w:pPr>
        <w:rPr>
          <w:szCs w:val="24"/>
        </w:rPr>
      </w:pPr>
      <w:r w:rsidRPr="00AD26A3">
        <w:rPr>
          <w:szCs w:val="24"/>
        </w:rPr>
        <w:t>The YANG data schema is tree structured. The tool analyses the UML composit</w:t>
      </w:r>
      <w:r w:rsidR="001E387F">
        <w:rPr>
          <w:szCs w:val="24"/>
        </w:rPr>
        <w:t>e aggregat</w:t>
      </w:r>
      <w:r w:rsidRPr="00AD26A3">
        <w:rPr>
          <w:szCs w:val="24"/>
        </w:rPr>
        <w:t>ion associations and creates the YANG tree(s).</w:t>
      </w:r>
    </w:p>
    <w:p w14:paraId="69ACA6EB" w14:textId="5A19D47B" w:rsidR="00BC6A5B" w:rsidRPr="00AD26A3" w:rsidRDefault="00BC6A5B" w:rsidP="00BC6A5B">
      <w:pPr>
        <w:rPr>
          <w:szCs w:val="24"/>
        </w:rPr>
      </w:pPr>
      <w:r w:rsidRPr="00AD26A3">
        <w:rPr>
          <w:szCs w:val="24"/>
        </w:rPr>
        <w:t>UML classes which are not component of any other class (via a composition relationship) are mapped to YANG tree roots. The YANG trees are created below the roots following the “lines” of composit</w:t>
      </w:r>
      <w:r w:rsidR="001E387F">
        <w:rPr>
          <w:szCs w:val="24"/>
        </w:rPr>
        <w:t>e aggregat</w:t>
      </w:r>
      <w:r w:rsidRPr="00AD26A3">
        <w:rPr>
          <w:szCs w:val="24"/>
        </w:rPr>
        <w:t>ion associations in UML.</w:t>
      </w:r>
    </w:p>
    <w:p w14:paraId="1F8C6BE0" w14:textId="77777777" w:rsidR="00A14370" w:rsidRPr="00AD26A3" w:rsidRDefault="00A14370" w:rsidP="00A14370">
      <w:pPr>
        <w:rPr>
          <w:szCs w:val="24"/>
        </w:rPr>
      </w:pPr>
    </w:p>
    <w:p w14:paraId="6913366E" w14:textId="1EFB7E9C" w:rsidR="00A14370" w:rsidRDefault="00A14370" w:rsidP="00A14370">
      <w:pPr>
        <w:pStyle w:val="TableCaption"/>
      </w:pPr>
      <w:bookmarkStart w:id="990" w:name="_Toc516067351"/>
      <w:bookmarkStart w:id="991" w:name="_Toc531166676"/>
      <w:r>
        <w:lastRenderedPageBreak/>
        <w:t xml:space="preserve">Table </w:t>
      </w:r>
      <w:r w:rsidR="00991E2B">
        <w:fldChar w:fldCharType="begin"/>
      </w:r>
      <w:r>
        <w:instrText xml:space="preserve"> STYLEREF 1 \s </w:instrText>
      </w:r>
      <w:r w:rsidR="00991E2B">
        <w:fldChar w:fldCharType="separate"/>
      </w:r>
      <w:r w:rsidR="00261E05">
        <w:rPr>
          <w:noProof/>
        </w:rPr>
        <w:t>6</w:t>
      </w:r>
      <w:r w:rsidR="00991E2B">
        <w:fldChar w:fldCharType="end"/>
      </w:r>
      <w:r>
        <w:t>.</w:t>
      </w:r>
      <w:r w:rsidR="00991E2B">
        <w:fldChar w:fldCharType="begin"/>
      </w:r>
      <w:r>
        <w:instrText xml:space="preserve"> SEQ Table \* ARABIC \s 1 </w:instrText>
      </w:r>
      <w:r w:rsidR="00991E2B">
        <w:fldChar w:fldCharType="separate"/>
      </w:r>
      <w:r w:rsidR="00261E05">
        <w:rPr>
          <w:noProof/>
        </w:rPr>
        <w:t>6</w:t>
      </w:r>
      <w:r w:rsidR="00991E2B">
        <w:fldChar w:fldCharType="end"/>
      </w:r>
      <w:r>
        <w:t>: Composit</w:t>
      </w:r>
      <w:r w:rsidR="001E387F">
        <w:t>e Aggregat</w:t>
      </w:r>
      <w:r>
        <w:t>ion Associations Mapping to YANG Tree Example</w:t>
      </w:r>
      <w:bookmarkEnd w:id="990"/>
      <w:bookmarkEnd w:id="991"/>
    </w:p>
    <w:tbl>
      <w:tblPr>
        <w:tblStyle w:val="Tabellenraster"/>
        <w:tblW w:w="0" w:type="auto"/>
        <w:tblLayout w:type="fixed"/>
        <w:tblLook w:val="04A0" w:firstRow="1" w:lastRow="0" w:firstColumn="1" w:lastColumn="0" w:noHBand="0" w:noVBand="1"/>
      </w:tblPr>
      <w:tblGrid>
        <w:gridCol w:w="3166"/>
        <w:gridCol w:w="3167"/>
        <w:gridCol w:w="3167"/>
      </w:tblGrid>
      <w:tr w:rsidR="00A14370" w14:paraId="4D3039EC" w14:textId="77777777" w:rsidTr="00C01817">
        <w:tc>
          <w:tcPr>
            <w:tcW w:w="9500" w:type="dxa"/>
            <w:gridSpan w:val="3"/>
          </w:tcPr>
          <w:p w14:paraId="211C13CC" w14:textId="77777777" w:rsidR="00A14370" w:rsidRPr="00127393" w:rsidRDefault="00A14370" w:rsidP="00C01817">
            <w:pPr>
              <w:keepNext/>
              <w:tabs>
                <w:tab w:val="left" w:pos="315"/>
                <w:tab w:val="left" w:pos="599"/>
                <w:tab w:val="left" w:pos="904"/>
              </w:tabs>
              <w:spacing w:after="0"/>
              <w:jc w:val="center"/>
              <w:rPr>
                <w:sz w:val="20"/>
                <w:szCs w:val="20"/>
              </w:rPr>
            </w:pPr>
            <w:r w:rsidRPr="00622081">
              <w:rPr>
                <w:sz w:val="24"/>
              </w:rPr>
              <w:object w:dxaOrig="7153" w:dyaOrig="5361" w14:anchorId="09AD365E">
                <v:shape id="_x0000_i1029" type="#_x0000_t75" style="width:259.5pt;height:324pt" o:ole="">
                  <v:imagedata r:id="rId97" o:title="" croptop="5121f" cropbottom="7200f" cropright="33420f"/>
                </v:shape>
                <o:OLEObject Type="Embed" ProgID="PowerPoint.Slide.12" ShapeID="_x0000_i1029" DrawAspect="Content" ObjectID="_1754807816" r:id="rId98"/>
              </w:object>
            </w:r>
          </w:p>
        </w:tc>
      </w:tr>
      <w:tr w:rsidR="00A14370" w:rsidRPr="009C4387" w14:paraId="6CD11984" w14:textId="77777777" w:rsidTr="00C01817">
        <w:tc>
          <w:tcPr>
            <w:tcW w:w="3166" w:type="dxa"/>
            <w:vAlign w:val="top"/>
          </w:tcPr>
          <w:p w14:paraId="4E2AF125" w14:textId="77777777" w:rsidR="00A14370" w:rsidRPr="009C4387" w:rsidRDefault="0076200C" w:rsidP="00A14370">
            <w:pPr>
              <w:keepNext/>
              <w:tabs>
                <w:tab w:val="left" w:pos="315"/>
                <w:tab w:val="left" w:pos="599"/>
                <w:tab w:val="left" w:pos="904"/>
              </w:tabs>
              <w:spacing w:after="0" w:line="140" w:lineRule="exact"/>
              <w:rPr>
                <w:sz w:val="14"/>
                <w:szCs w:val="14"/>
              </w:rPr>
            </w:pPr>
            <w:r>
              <w:rPr>
                <w:sz w:val="14"/>
                <w:szCs w:val="14"/>
              </w:rPr>
              <w:br/>
            </w:r>
            <w:r w:rsidR="00A14370" w:rsidRPr="009C4387">
              <w:rPr>
                <w:sz w:val="14"/>
                <w:szCs w:val="14"/>
              </w:rPr>
              <w:t>/***************************</w:t>
            </w:r>
          </w:p>
          <w:p w14:paraId="6071ED2F"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 Groupings</w:t>
            </w:r>
          </w:p>
          <w:p w14:paraId="0DA50EA0"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w:t>
            </w:r>
          </w:p>
          <w:p w14:paraId="102ECED8" w14:textId="5AF260CB" w:rsidR="00A14370" w:rsidRPr="009C4387" w:rsidRDefault="00CB72C6" w:rsidP="00A14370">
            <w:pPr>
              <w:keepNext/>
              <w:tabs>
                <w:tab w:val="left" w:pos="315"/>
                <w:tab w:val="left" w:pos="599"/>
                <w:tab w:val="left" w:pos="904"/>
              </w:tabs>
              <w:spacing w:after="0" w:line="140" w:lineRule="exact"/>
              <w:rPr>
                <w:sz w:val="14"/>
                <w:szCs w:val="14"/>
              </w:rPr>
            </w:pPr>
            <w:r>
              <w:rPr>
                <w:sz w:val="14"/>
                <w:szCs w:val="14"/>
              </w:rPr>
              <w:t>grouping c</w:t>
            </w:r>
            <w:r w:rsidR="00A14370" w:rsidRPr="009C4387">
              <w:rPr>
                <w:sz w:val="14"/>
                <w:szCs w:val="14"/>
              </w:rPr>
              <w:t>lass</w:t>
            </w:r>
            <w:r>
              <w:rPr>
                <w:sz w:val="14"/>
                <w:szCs w:val="14"/>
              </w:rPr>
              <w:t>-s</w:t>
            </w:r>
            <w:r w:rsidR="00A14370" w:rsidRPr="009C4387">
              <w:rPr>
                <w:sz w:val="14"/>
                <w:szCs w:val="14"/>
              </w:rPr>
              <w:t xml:space="preserve"> {</w:t>
            </w:r>
          </w:p>
          <w:p w14:paraId="6EC1E937"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t>leaf attribute1 {</w:t>
            </w:r>
          </w:p>
          <w:p w14:paraId="201CDE64"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r>
            <w:r w:rsidRPr="009C4387">
              <w:rPr>
                <w:sz w:val="14"/>
                <w:szCs w:val="14"/>
              </w:rPr>
              <w:tab/>
              <w:t>… }</w:t>
            </w:r>
          </w:p>
          <w:p w14:paraId="0E8C5C1A"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w:t>
            </w:r>
          </w:p>
          <w:p w14:paraId="39B606A5" w14:textId="77777777" w:rsidR="00A14370" w:rsidRPr="009C4387" w:rsidRDefault="00A14370" w:rsidP="00A14370">
            <w:pPr>
              <w:keepNext/>
              <w:tabs>
                <w:tab w:val="left" w:pos="315"/>
                <w:tab w:val="left" w:pos="599"/>
                <w:tab w:val="left" w:pos="904"/>
              </w:tabs>
              <w:spacing w:after="0" w:line="140" w:lineRule="exact"/>
              <w:rPr>
                <w:sz w:val="14"/>
                <w:szCs w:val="14"/>
              </w:rPr>
            </w:pPr>
          </w:p>
          <w:p w14:paraId="1729C06F" w14:textId="37FB831B"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 xml:space="preserve">grouping </w:t>
            </w:r>
            <w:r w:rsidR="00CB72C6">
              <w:rPr>
                <w:sz w:val="14"/>
                <w:szCs w:val="14"/>
              </w:rPr>
              <w:t>c</w:t>
            </w:r>
            <w:r w:rsidRPr="009C4387">
              <w:rPr>
                <w:sz w:val="14"/>
                <w:szCs w:val="14"/>
              </w:rPr>
              <w:t>lass</w:t>
            </w:r>
            <w:r w:rsidR="00CB72C6">
              <w:rPr>
                <w:sz w:val="14"/>
                <w:szCs w:val="14"/>
              </w:rPr>
              <w:t>-t</w:t>
            </w:r>
            <w:r w:rsidRPr="009C4387">
              <w:rPr>
                <w:sz w:val="14"/>
                <w:szCs w:val="14"/>
              </w:rPr>
              <w:t xml:space="preserve"> {</w:t>
            </w:r>
          </w:p>
          <w:p w14:paraId="37C829A8"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t>leaf attribute2 {</w:t>
            </w:r>
          </w:p>
          <w:p w14:paraId="14F2E8E0"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r>
            <w:r w:rsidRPr="009C4387">
              <w:rPr>
                <w:sz w:val="14"/>
                <w:szCs w:val="14"/>
              </w:rPr>
              <w:tab/>
              <w:t>… }</w:t>
            </w:r>
          </w:p>
          <w:p w14:paraId="45DCA0DB"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w:t>
            </w:r>
          </w:p>
          <w:p w14:paraId="3C13D656" w14:textId="77777777" w:rsidR="00A14370" w:rsidRPr="009C4387" w:rsidRDefault="00A14370" w:rsidP="00A14370">
            <w:pPr>
              <w:keepNext/>
              <w:tabs>
                <w:tab w:val="left" w:pos="315"/>
                <w:tab w:val="left" w:pos="599"/>
                <w:tab w:val="left" w:pos="904"/>
              </w:tabs>
              <w:spacing w:after="0" w:line="140" w:lineRule="exact"/>
              <w:rPr>
                <w:sz w:val="14"/>
                <w:szCs w:val="14"/>
              </w:rPr>
            </w:pPr>
          </w:p>
          <w:p w14:paraId="601286D8" w14:textId="0F492541"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 xml:space="preserve">grouping </w:t>
            </w:r>
            <w:r w:rsidR="00CB72C6">
              <w:rPr>
                <w:sz w:val="14"/>
                <w:szCs w:val="14"/>
              </w:rPr>
              <w:t>c</w:t>
            </w:r>
            <w:r w:rsidRPr="009C4387">
              <w:rPr>
                <w:sz w:val="14"/>
                <w:szCs w:val="14"/>
              </w:rPr>
              <w:t>lass</w:t>
            </w:r>
            <w:r w:rsidR="00CB72C6">
              <w:rPr>
                <w:sz w:val="14"/>
                <w:szCs w:val="14"/>
              </w:rPr>
              <w:t>-u</w:t>
            </w:r>
            <w:r w:rsidRPr="009C4387">
              <w:rPr>
                <w:sz w:val="14"/>
                <w:szCs w:val="14"/>
              </w:rPr>
              <w:t xml:space="preserve"> {</w:t>
            </w:r>
          </w:p>
          <w:p w14:paraId="41CBF1FF"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t>leaf attribute3 {</w:t>
            </w:r>
          </w:p>
          <w:p w14:paraId="480FA232"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r>
            <w:r w:rsidRPr="009C4387">
              <w:rPr>
                <w:sz w:val="14"/>
                <w:szCs w:val="14"/>
              </w:rPr>
              <w:tab/>
              <w:t>… }</w:t>
            </w:r>
          </w:p>
          <w:p w14:paraId="1ACE3AD9"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w:t>
            </w:r>
          </w:p>
          <w:p w14:paraId="74B452C6" w14:textId="77777777" w:rsidR="00A14370" w:rsidRPr="009C4387" w:rsidRDefault="00A14370" w:rsidP="00A14370">
            <w:pPr>
              <w:keepNext/>
              <w:tabs>
                <w:tab w:val="left" w:pos="315"/>
                <w:tab w:val="left" w:pos="599"/>
                <w:tab w:val="left" w:pos="904"/>
              </w:tabs>
              <w:spacing w:after="0" w:line="140" w:lineRule="exact"/>
              <w:rPr>
                <w:sz w:val="14"/>
                <w:szCs w:val="14"/>
              </w:rPr>
            </w:pPr>
          </w:p>
          <w:p w14:paraId="44D85BC2" w14:textId="47B22AF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 xml:space="preserve">grouping </w:t>
            </w:r>
            <w:r w:rsidR="00CB72C6">
              <w:rPr>
                <w:sz w:val="14"/>
                <w:szCs w:val="14"/>
              </w:rPr>
              <w:t>c</w:t>
            </w:r>
            <w:r w:rsidRPr="009C4387">
              <w:rPr>
                <w:sz w:val="14"/>
                <w:szCs w:val="14"/>
              </w:rPr>
              <w:t>lass</w:t>
            </w:r>
            <w:r w:rsidR="00CB72C6">
              <w:rPr>
                <w:sz w:val="14"/>
                <w:szCs w:val="14"/>
              </w:rPr>
              <w:t>-v</w:t>
            </w:r>
            <w:r w:rsidRPr="009C4387">
              <w:rPr>
                <w:sz w:val="14"/>
                <w:szCs w:val="14"/>
              </w:rPr>
              <w:t xml:space="preserve"> {</w:t>
            </w:r>
          </w:p>
          <w:p w14:paraId="3B44F59F"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t>leaf attribute4 {</w:t>
            </w:r>
          </w:p>
          <w:p w14:paraId="5F8FADED"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r>
            <w:r w:rsidRPr="009C4387">
              <w:rPr>
                <w:sz w:val="14"/>
                <w:szCs w:val="14"/>
              </w:rPr>
              <w:tab/>
              <w:t>… }</w:t>
            </w:r>
          </w:p>
          <w:p w14:paraId="26103CC8"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w:t>
            </w:r>
          </w:p>
          <w:p w14:paraId="57F89CC5" w14:textId="77777777" w:rsidR="00A14370" w:rsidRPr="009C4387" w:rsidRDefault="00A14370" w:rsidP="00A14370">
            <w:pPr>
              <w:keepNext/>
              <w:tabs>
                <w:tab w:val="left" w:pos="315"/>
                <w:tab w:val="left" w:pos="599"/>
                <w:tab w:val="left" w:pos="904"/>
              </w:tabs>
              <w:spacing w:after="0" w:line="140" w:lineRule="exact"/>
              <w:rPr>
                <w:sz w:val="14"/>
                <w:szCs w:val="14"/>
              </w:rPr>
            </w:pPr>
          </w:p>
          <w:p w14:paraId="77A322C8" w14:textId="71ADA620"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 xml:space="preserve">grouping </w:t>
            </w:r>
            <w:r w:rsidR="00CB72C6">
              <w:rPr>
                <w:sz w:val="14"/>
                <w:szCs w:val="14"/>
              </w:rPr>
              <w:t>c</w:t>
            </w:r>
            <w:r w:rsidRPr="009C4387">
              <w:rPr>
                <w:sz w:val="14"/>
                <w:szCs w:val="14"/>
              </w:rPr>
              <w:t>lass</w:t>
            </w:r>
            <w:r w:rsidR="00CB72C6">
              <w:rPr>
                <w:sz w:val="14"/>
                <w:szCs w:val="14"/>
              </w:rPr>
              <w:t>-w</w:t>
            </w:r>
            <w:r w:rsidRPr="009C4387">
              <w:rPr>
                <w:sz w:val="14"/>
                <w:szCs w:val="14"/>
              </w:rPr>
              <w:t xml:space="preserve"> {</w:t>
            </w:r>
          </w:p>
          <w:p w14:paraId="487A3E1A"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t>leaf attribute5 {</w:t>
            </w:r>
          </w:p>
          <w:p w14:paraId="14AD5792"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r>
            <w:r w:rsidRPr="009C4387">
              <w:rPr>
                <w:sz w:val="14"/>
                <w:szCs w:val="14"/>
              </w:rPr>
              <w:tab/>
              <w:t>… }</w:t>
            </w:r>
          </w:p>
          <w:p w14:paraId="590533A2"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w:t>
            </w:r>
          </w:p>
          <w:p w14:paraId="379AC583" w14:textId="77777777" w:rsidR="00A14370" w:rsidRPr="009C4387" w:rsidRDefault="00A14370" w:rsidP="00A14370">
            <w:pPr>
              <w:keepNext/>
              <w:tabs>
                <w:tab w:val="left" w:pos="315"/>
                <w:tab w:val="left" w:pos="599"/>
                <w:tab w:val="left" w:pos="904"/>
              </w:tabs>
              <w:spacing w:after="0" w:line="140" w:lineRule="exact"/>
              <w:rPr>
                <w:sz w:val="14"/>
                <w:szCs w:val="14"/>
              </w:rPr>
            </w:pPr>
          </w:p>
          <w:p w14:paraId="47980F80" w14:textId="22AF82B8"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 xml:space="preserve">grouping </w:t>
            </w:r>
            <w:r w:rsidR="00CB72C6">
              <w:rPr>
                <w:sz w:val="14"/>
                <w:szCs w:val="14"/>
              </w:rPr>
              <w:t>c</w:t>
            </w:r>
            <w:r w:rsidRPr="009C4387">
              <w:rPr>
                <w:sz w:val="14"/>
                <w:szCs w:val="14"/>
              </w:rPr>
              <w:t>lass</w:t>
            </w:r>
            <w:r w:rsidR="00CB72C6">
              <w:rPr>
                <w:sz w:val="14"/>
                <w:szCs w:val="14"/>
              </w:rPr>
              <w:t>-x</w:t>
            </w:r>
            <w:r w:rsidRPr="009C4387">
              <w:rPr>
                <w:sz w:val="14"/>
                <w:szCs w:val="14"/>
              </w:rPr>
              <w:t xml:space="preserve"> {</w:t>
            </w:r>
          </w:p>
          <w:p w14:paraId="2F978455"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t>leaf attribute6 {</w:t>
            </w:r>
          </w:p>
          <w:p w14:paraId="62BC7AC2"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r>
            <w:r w:rsidRPr="009C4387">
              <w:rPr>
                <w:sz w:val="14"/>
                <w:szCs w:val="14"/>
              </w:rPr>
              <w:tab/>
              <w:t>… }</w:t>
            </w:r>
          </w:p>
          <w:p w14:paraId="73BE420F"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w:t>
            </w:r>
          </w:p>
          <w:p w14:paraId="64F934A1" w14:textId="77777777" w:rsidR="00A14370" w:rsidRPr="009C4387" w:rsidRDefault="00A14370" w:rsidP="00A14370">
            <w:pPr>
              <w:keepNext/>
              <w:tabs>
                <w:tab w:val="left" w:pos="315"/>
                <w:tab w:val="left" w:pos="599"/>
                <w:tab w:val="left" w:pos="904"/>
              </w:tabs>
              <w:spacing w:after="0" w:line="140" w:lineRule="exact"/>
              <w:rPr>
                <w:sz w:val="14"/>
                <w:szCs w:val="14"/>
              </w:rPr>
            </w:pPr>
          </w:p>
          <w:p w14:paraId="4764F601" w14:textId="21BB05E2"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 xml:space="preserve">grouping </w:t>
            </w:r>
            <w:r w:rsidR="00CB72C6">
              <w:rPr>
                <w:sz w:val="14"/>
                <w:szCs w:val="14"/>
              </w:rPr>
              <w:t>c</w:t>
            </w:r>
            <w:r w:rsidRPr="009C4387">
              <w:rPr>
                <w:sz w:val="14"/>
                <w:szCs w:val="14"/>
              </w:rPr>
              <w:t>lass</w:t>
            </w:r>
            <w:r w:rsidR="00CB72C6">
              <w:rPr>
                <w:sz w:val="14"/>
                <w:szCs w:val="14"/>
              </w:rPr>
              <w:t>-y</w:t>
            </w:r>
            <w:r w:rsidRPr="009C4387">
              <w:rPr>
                <w:sz w:val="14"/>
                <w:szCs w:val="14"/>
              </w:rPr>
              <w:t xml:space="preserve"> {</w:t>
            </w:r>
          </w:p>
          <w:p w14:paraId="073E6553"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t>leaf attribute7 {</w:t>
            </w:r>
          </w:p>
          <w:p w14:paraId="7FC1D646"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ab/>
            </w:r>
            <w:r w:rsidRPr="009C4387">
              <w:rPr>
                <w:sz w:val="14"/>
                <w:szCs w:val="14"/>
              </w:rPr>
              <w:tab/>
              <w:t>… }</w:t>
            </w:r>
          </w:p>
          <w:p w14:paraId="4A463351"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w:t>
            </w:r>
          </w:p>
        </w:tc>
        <w:tc>
          <w:tcPr>
            <w:tcW w:w="3167" w:type="dxa"/>
            <w:vAlign w:val="top"/>
          </w:tcPr>
          <w:p w14:paraId="022B75E2" w14:textId="77777777" w:rsidR="00A14370" w:rsidRPr="009C4387" w:rsidRDefault="0076200C" w:rsidP="00A14370">
            <w:pPr>
              <w:keepNext/>
              <w:tabs>
                <w:tab w:val="left" w:pos="315"/>
                <w:tab w:val="left" w:pos="599"/>
                <w:tab w:val="left" w:pos="904"/>
              </w:tabs>
              <w:spacing w:after="0" w:line="140" w:lineRule="exact"/>
              <w:rPr>
                <w:sz w:val="14"/>
                <w:szCs w:val="14"/>
              </w:rPr>
            </w:pPr>
            <w:r>
              <w:rPr>
                <w:sz w:val="14"/>
                <w:szCs w:val="14"/>
              </w:rPr>
              <w:br/>
            </w:r>
            <w:r w:rsidR="00A14370" w:rsidRPr="009C4387">
              <w:rPr>
                <w:sz w:val="14"/>
                <w:szCs w:val="14"/>
              </w:rPr>
              <w:t>/***************************</w:t>
            </w:r>
          </w:p>
          <w:p w14:paraId="58560F34"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 Main Containers</w:t>
            </w:r>
          </w:p>
          <w:p w14:paraId="78922F42" w14:textId="77777777" w:rsidR="00A14370" w:rsidRPr="009C4387" w:rsidRDefault="00A14370" w:rsidP="00A14370">
            <w:pPr>
              <w:keepNext/>
              <w:tabs>
                <w:tab w:val="left" w:pos="315"/>
                <w:tab w:val="left" w:pos="599"/>
                <w:tab w:val="left" w:pos="904"/>
              </w:tabs>
              <w:spacing w:after="0" w:line="140" w:lineRule="exact"/>
              <w:rPr>
                <w:sz w:val="14"/>
                <w:szCs w:val="14"/>
              </w:rPr>
            </w:pPr>
            <w:r w:rsidRPr="009C4387">
              <w:rPr>
                <w:sz w:val="14"/>
                <w:szCs w:val="14"/>
              </w:rPr>
              <w:t>***************************/</w:t>
            </w:r>
          </w:p>
          <w:p w14:paraId="1B2BE101"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 xml:space="preserve">list </w:t>
            </w:r>
            <w:r w:rsidR="00CB72C6">
              <w:rPr>
                <w:color w:val="0070C0"/>
                <w:sz w:val="14"/>
                <w:szCs w:val="14"/>
              </w:rPr>
              <w:t>c</w:t>
            </w:r>
            <w:r w:rsidRPr="00FA0E28">
              <w:rPr>
                <w:color w:val="0070C0"/>
                <w:sz w:val="14"/>
                <w:szCs w:val="14"/>
              </w:rPr>
              <w:t>lass</w:t>
            </w:r>
            <w:r w:rsidR="00CB72C6">
              <w:rPr>
                <w:color w:val="0070C0"/>
                <w:sz w:val="14"/>
                <w:szCs w:val="14"/>
              </w:rPr>
              <w:t>-s</w:t>
            </w:r>
            <w:r w:rsidRPr="00FA0E28">
              <w:rPr>
                <w:color w:val="0070C0"/>
                <w:sz w:val="14"/>
                <w:szCs w:val="14"/>
              </w:rPr>
              <w:t xml:space="preserve"> {</w:t>
            </w:r>
          </w:p>
          <w:p w14:paraId="7D6397BC"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t xml:space="preserve">key </w:t>
            </w:r>
            <w:proofErr w:type="gramStart"/>
            <w:r w:rsidRPr="00FA0E28">
              <w:rPr>
                <w:color w:val="0070C0"/>
                <w:sz w:val="14"/>
                <w:szCs w:val="14"/>
              </w:rPr>
              <w:t>attribute1;</w:t>
            </w:r>
            <w:proofErr w:type="gramEnd"/>
          </w:p>
          <w:p w14:paraId="70C10639" w14:textId="34CC35A9"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t xml:space="preserve">uses </w:t>
            </w:r>
            <w:r w:rsidR="00CB72C6">
              <w:rPr>
                <w:color w:val="0070C0"/>
                <w:sz w:val="14"/>
                <w:szCs w:val="14"/>
              </w:rPr>
              <w:t>c</w:t>
            </w:r>
            <w:r w:rsidRPr="00FA0E28">
              <w:rPr>
                <w:color w:val="0070C0"/>
                <w:sz w:val="14"/>
                <w:szCs w:val="14"/>
              </w:rPr>
              <w:t>lass</w:t>
            </w:r>
            <w:r w:rsidR="00CB72C6">
              <w:rPr>
                <w:color w:val="0070C0"/>
                <w:sz w:val="14"/>
                <w:szCs w:val="14"/>
              </w:rPr>
              <w:t>-</w:t>
            </w:r>
            <w:proofErr w:type="gramStart"/>
            <w:r w:rsidR="00CB72C6">
              <w:rPr>
                <w:color w:val="0070C0"/>
                <w:sz w:val="14"/>
                <w:szCs w:val="14"/>
              </w:rPr>
              <w:t>s</w:t>
            </w:r>
            <w:r w:rsidRPr="00FA0E28">
              <w:rPr>
                <w:color w:val="0070C0"/>
                <w:sz w:val="14"/>
                <w:szCs w:val="14"/>
              </w:rPr>
              <w:t>;</w:t>
            </w:r>
            <w:proofErr w:type="gramEnd"/>
          </w:p>
          <w:p w14:paraId="3818AD85"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t>…</w:t>
            </w:r>
          </w:p>
          <w:p w14:paraId="25C5A80D"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t xml:space="preserve">list </w:t>
            </w:r>
            <w:r w:rsidR="00CB72C6">
              <w:rPr>
                <w:color w:val="0070C0"/>
                <w:sz w:val="14"/>
                <w:szCs w:val="14"/>
              </w:rPr>
              <w:t>c</w:t>
            </w:r>
            <w:r w:rsidRPr="00FA0E28">
              <w:rPr>
                <w:color w:val="0070C0"/>
                <w:sz w:val="14"/>
                <w:szCs w:val="14"/>
              </w:rPr>
              <w:t>lass</w:t>
            </w:r>
            <w:r w:rsidR="00CB72C6">
              <w:rPr>
                <w:color w:val="0070C0"/>
                <w:sz w:val="14"/>
                <w:szCs w:val="14"/>
              </w:rPr>
              <w:t>-u</w:t>
            </w:r>
            <w:r w:rsidRPr="00FA0E28">
              <w:rPr>
                <w:color w:val="0070C0"/>
                <w:sz w:val="14"/>
                <w:szCs w:val="14"/>
              </w:rPr>
              <w:t xml:space="preserve"> {</w:t>
            </w:r>
          </w:p>
          <w:p w14:paraId="2ACCC14F"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r>
            <w:r w:rsidRPr="00FA0E28">
              <w:rPr>
                <w:color w:val="0070C0"/>
                <w:sz w:val="14"/>
                <w:szCs w:val="14"/>
              </w:rPr>
              <w:tab/>
              <w:t xml:space="preserve">key </w:t>
            </w:r>
            <w:proofErr w:type="gramStart"/>
            <w:r w:rsidRPr="00FA0E28">
              <w:rPr>
                <w:color w:val="0070C0"/>
                <w:sz w:val="14"/>
                <w:szCs w:val="14"/>
              </w:rPr>
              <w:t>attribute3;</w:t>
            </w:r>
            <w:proofErr w:type="gramEnd"/>
          </w:p>
          <w:p w14:paraId="0C20AB39" w14:textId="0C4ADC02" w:rsidR="00A14370" w:rsidRPr="00FA0E28" w:rsidRDefault="00CB72C6" w:rsidP="00A14370">
            <w:pPr>
              <w:keepNext/>
              <w:tabs>
                <w:tab w:val="left" w:pos="315"/>
                <w:tab w:val="left" w:pos="599"/>
                <w:tab w:val="left" w:pos="904"/>
              </w:tabs>
              <w:spacing w:after="0" w:line="140" w:lineRule="exact"/>
              <w:rPr>
                <w:color w:val="0070C0"/>
                <w:sz w:val="14"/>
                <w:szCs w:val="14"/>
              </w:rPr>
            </w:pPr>
            <w:r>
              <w:rPr>
                <w:color w:val="0070C0"/>
                <w:sz w:val="14"/>
                <w:szCs w:val="14"/>
              </w:rPr>
              <w:tab/>
            </w:r>
            <w:r>
              <w:rPr>
                <w:color w:val="0070C0"/>
                <w:sz w:val="14"/>
                <w:szCs w:val="14"/>
              </w:rPr>
              <w:tab/>
              <w:t>uses c</w:t>
            </w:r>
            <w:r w:rsidR="00A14370" w:rsidRPr="00FA0E28">
              <w:rPr>
                <w:color w:val="0070C0"/>
                <w:sz w:val="14"/>
                <w:szCs w:val="14"/>
              </w:rPr>
              <w:t>lass</w:t>
            </w:r>
            <w:r>
              <w:rPr>
                <w:color w:val="0070C0"/>
                <w:sz w:val="14"/>
                <w:szCs w:val="14"/>
              </w:rPr>
              <w:t>-</w:t>
            </w:r>
            <w:proofErr w:type="gramStart"/>
            <w:r>
              <w:rPr>
                <w:color w:val="0070C0"/>
                <w:sz w:val="14"/>
                <w:szCs w:val="14"/>
              </w:rPr>
              <w:t>u</w:t>
            </w:r>
            <w:r w:rsidR="00A14370" w:rsidRPr="00FA0E28">
              <w:rPr>
                <w:color w:val="0070C0"/>
                <w:sz w:val="14"/>
                <w:szCs w:val="14"/>
              </w:rPr>
              <w:t>;</w:t>
            </w:r>
            <w:proofErr w:type="gramEnd"/>
          </w:p>
          <w:p w14:paraId="5C557409"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r>
            <w:r w:rsidRPr="00FA0E28">
              <w:rPr>
                <w:color w:val="0070C0"/>
                <w:sz w:val="14"/>
                <w:szCs w:val="14"/>
              </w:rPr>
              <w:tab/>
              <w:t>…</w:t>
            </w:r>
          </w:p>
          <w:p w14:paraId="55515E4D"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r>
            <w:r w:rsidRPr="00FA0E28">
              <w:rPr>
                <w:color w:val="0070C0"/>
                <w:sz w:val="14"/>
                <w:szCs w:val="14"/>
              </w:rPr>
              <w:tab/>
              <w:t xml:space="preserve">list </w:t>
            </w:r>
            <w:r w:rsidR="00CB72C6">
              <w:rPr>
                <w:color w:val="0070C0"/>
                <w:sz w:val="14"/>
                <w:szCs w:val="14"/>
              </w:rPr>
              <w:t>c</w:t>
            </w:r>
            <w:r w:rsidRPr="00FA0E28">
              <w:rPr>
                <w:color w:val="0070C0"/>
                <w:sz w:val="14"/>
                <w:szCs w:val="14"/>
              </w:rPr>
              <w:t>lass</w:t>
            </w:r>
            <w:r w:rsidR="00CB72C6">
              <w:rPr>
                <w:color w:val="0070C0"/>
                <w:sz w:val="14"/>
                <w:szCs w:val="14"/>
              </w:rPr>
              <w:t>-v</w:t>
            </w:r>
            <w:r w:rsidRPr="00FA0E28">
              <w:rPr>
                <w:color w:val="0070C0"/>
                <w:sz w:val="14"/>
                <w:szCs w:val="14"/>
              </w:rPr>
              <w:t xml:space="preserve"> {</w:t>
            </w:r>
          </w:p>
          <w:p w14:paraId="2D9B926E"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r>
            <w:r w:rsidRPr="00FA0E28">
              <w:rPr>
                <w:color w:val="0070C0"/>
                <w:sz w:val="14"/>
                <w:szCs w:val="14"/>
              </w:rPr>
              <w:tab/>
            </w:r>
            <w:r w:rsidRPr="00FA0E28">
              <w:rPr>
                <w:color w:val="0070C0"/>
                <w:sz w:val="14"/>
                <w:szCs w:val="14"/>
              </w:rPr>
              <w:tab/>
              <w:t xml:space="preserve">key </w:t>
            </w:r>
            <w:proofErr w:type="gramStart"/>
            <w:r w:rsidRPr="00FA0E28">
              <w:rPr>
                <w:color w:val="0070C0"/>
                <w:sz w:val="14"/>
                <w:szCs w:val="14"/>
              </w:rPr>
              <w:t>attribute4;</w:t>
            </w:r>
            <w:proofErr w:type="gramEnd"/>
          </w:p>
          <w:p w14:paraId="444D535D" w14:textId="0D726D28"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r>
            <w:r w:rsidRPr="00FA0E28">
              <w:rPr>
                <w:color w:val="0070C0"/>
                <w:sz w:val="14"/>
                <w:szCs w:val="14"/>
              </w:rPr>
              <w:tab/>
            </w:r>
            <w:r w:rsidRPr="00FA0E28">
              <w:rPr>
                <w:color w:val="0070C0"/>
                <w:sz w:val="14"/>
                <w:szCs w:val="14"/>
              </w:rPr>
              <w:tab/>
              <w:t xml:space="preserve">uses </w:t>
            </w:r>
            <w:r w:rsidR="00CB72C6">
              <w:rPr>
                <w:color w:val="0070C0"/>
                <w:sz w:val="14"/>
                <w:szCs w:val="14"/>
              </w:rPr>
              <w:t>class-</w:t>
            </w:r>
            <w:proofErr w:type="gramStart"/>
            <w:r w:rsidR="00CB72C6">
              <w:rPr>
                <w:color w:val="0070C0"/>
                <w:sz w:val="14"/>
                <w:szCs w:val="14"/>
              </w:rPr>
              <w:t>v</w:t>
            </w:r>
            <w:r w:rsidRPr="00FA0E28">
              <w:rPr>
                <w:color w:val="0070C0"/>
                <w:sz w:val="14"/>
                <w:szCs w:val="14"/>
              </w:rPr>
              <w:t>;</w:t>
            </w:r>
            <w:proofErr w:type="gramEnd"/>
          </w:p>
          <w:p w14:paraId="6583E29C" w14:textId="3C83D45A"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r>
            <w:r w:rsidRPr="00FA0E28">
              <w:rPr>
                <w:color w:val="0070C0"/>
                <w:sz w:val="14"/>
                <w:szCs w:val="14"/>
              </w:rPr>
              <w:tab/>
            </w:r>
            <w:r w:rsidRPr="00FA0E28">
              <w:rPr>
                <w:color w:val="0070C0"/>
                <w:sz w:val="14"/>
                <w:szCs w:val="14"/>
              </w:rPr>
              <w:tab/>
              <w:t xml:space="preserve">uses </w:t>
            </w:r>
            <w:r w:rsidR="00CB72C6">
              <w:rPr>
                <w:color w:val="0070C0"/>
                <w:sz w:val="14"/>
                <w:szCs w:val="14"/>
              </w:rPr>
              <w:t>c</w:t>
            </w:r>
            <w:r w:rsidRPr="00FA0E28">
              <w:rPr>
                <w:color w:val="0070C0"/>
                <w:sz w:val="14"/>
                <w:szCs w:val="14"/>
              </w:rPr>
              <w:t>lass</w:t>
            </w:r>
            <w:r w:rsidR="00CB72C6">
              <w:rPr>
                <w:color w:val="0070C0"/>
                <w:sz w:val="14"/>
                <w:szCs w:val="14"/>
              </w:rPr>
              <w:t>-x</w:t>
            </w:r>
            <w:r w:rsidRPr="00FA0E28">
              <w:rPr>
                <w:color w:val="0070C0"/>
                <w:sz w:val="14"/>
                <w:szCs w:val="14"/>
              </w:rPr>
              <w:t xml:space="preserve"> </w:t>
            </w:r>
          </w:p>
          <w:p w14:paraId="0F9973FC"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r>
            <w:r w:rsidRPr="00FA0E28">
              <w:rPr>
                <w:color w:val="0070C0"/>
                <w:sz w:val="14"/>
                <w:szCs w:val="14"/>
              </w:rPr>
              <w:tab/>
            </w:r>
            <w:r w:rsidRPr="00FA0E28">
              <w:rPr>
                <w:color w:val="0070C0"/>
                <w:sz w:val="14"/>
                <w:szCs w:val="14"/>
              </w:rPr>
              <w:tab/>
              <w:t>…</w:t>
            </w:r>
          </w:p>
          <w:p w14:paraId="0D0340F3"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r>
            <w:r w:rsidRPr="00FA0E28">
              <w:rPr>
                <w:color w:val="0070C0"/>
                <w:sz w:val="14"/>
                <w:szCs w:val="14"/>
              </w:rPr>
              <w:tab/>
              <w:t>}</w:t>
            </w:r>
          </w:p>
          <w:p w14:paraId="50DF58CF"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ab/>
              <w:t>}</w:t>
            </w:r>
          </w:p>
          <w:p w14:paraId="235ECF53" w14:textId="77777777" w:rsidR="00A14370" w:rsidRPr="00FA0E28" w:rsidRDefault="00A14370" w:rsidP="00A14370">
            <w:pPr>
              <w:keepNext/>
              <w:tabs>
                <w:tab w:val="left" w:pos="315"/>
                <w:tab w:val="left" w:pos="599"/>
                <w:tab w:val="left" w:pos="904"/>
              </w:tabs>
              <w:spacing w:after="0" w:line="140" w:lineRule="exact"/>
              <w:rPr>
                <w:color w:val="0070C0"/>
                <w:sz w:val="14"/>
                <w:szCs w:val="14"/>
              </w:rPr>
            </w:pPr>
            <w:r w:rsidRPr="00FA0E28">
              <w:rPr>
                <w:color w:val="0070C0"/>
                <w:sz w:val="14"/>
                <w:szCs w:val="14"/>
              </w:rPr>
              <w:t>}</w:t>
            </w:r>
          </w:p>
          <w:p w14:paraId="074459A1"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 xml:space="preserve">list </w:t>
            </w:r>
            <w:r w:rsidR="00CB72C6">
              <w:rPr>
                <w:color w:val="7030A0"/>
                <w:sz w:val="14"/>
                <w:szCs w:val="14"/>
              </w:rPr>
              <w:t>c</w:t>
            </w:r>
            <w:r w:rsidRPr="00FA0E28">
              <w:rPr>
                <w:color w:val="7030A0"/>
                <w:sz w:val="14"/>
                <w:szCs w:val="14"/>
              </w:rPr>
              <w:t>lass</w:t>
            </w:r>
            <w:r w:rsidR="00CB72C6">
              <w:rPr>
                <w:color w:val="7030A0"/>
                <w:sz w:val="14"/>
                <w:szCs w:val="14"/>
              </w:rPr>
              <w:t>-s</w:t>
            </w:r>
            <w:r w:rsidRPr="00FA0E28">
              <w:rPr>
                <w:color w:val="7030A0"/>
                <w:sz w:val="14"/>
                <w:szCs w:val="14"/>
              </w:rPr>
              <w:t xml:space="preserve"> {</w:t>
            </w:r>
          </w:p>
          <w:p w14:paraId="642F2AFC"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t xml:space="preserve">key </w:t>
            </w:r>
            <w:proofErr w:type="gramStart"/>
            <w:r w:rsidRPr="00FA0E28">
              <w:rPr>
                <w:color w:val="7030A0"/>
                <w:sz w:val="14"/>
                <w:szCs w:val="14"/>
              </w:rPr>
              <w:t>attribute1;</w:t>
            </w:r>
            <w:proofErr w:type="gramEnd"/>
          </w:p>
          <w:p w14:paraId="0090F9EA" w14:textId="78332C16"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t xml:space="preserve">uses </w:t>
            </w:r>
            <w:r w:rsidR="00CB72C6">
              <w:rPr>
                <w:color w:val="7030A0"/>
                <w:sz w:val="14"/>
                <w:szCs w:val="14"/>
              </w:rPr>
              <w:t>c</w:t>
            </w:r>
            <w:r w:rsidRPr="00FA0E28">
              <w:rPr>
                <w:color w:val="7030A0"/>
                <w:sz w:val="14"/>
                <w:szCs w:val="14"/>
              </w:rPr>
              <w:t>lass</w:t>
            </w:r>
            <w:r w:rsidR="00CB72C6">
              <w:rPr>
                <w:color w:val="7030A0"/>
                <w:sz w:val="14"/>
                <w:szCs w:val="14"/>
              </w:rPr>
              <w:t>-</w:t>
            </w:r>
            <w:proofErr w:type="gramStart"/>
            <w:r w:rsidR="00CB72C6">
              <w:rPr>
                <w:color w:val="7030A0"/>
                <w:sz w:val="14"/>
                <w:szCs w:val="14"/>
              </w:rPr>
              <w:t>s</w:t>
            </w:r>
            <w:r w:rsidRPr="00FA0E28">
              <w:rPr>
                <w:color w:val="7030A0"/>
                <w:sz w:val="14"/>
                <w:szCs w:val="14"/>
              </w:rPr>
              <w:t>;</w:t>
            </w:r>
            <w:proofErr w:type="gramEnd"/>
          </w:p>
          <w:p w14:paraId="54D03CDB"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t>…</w:t>
            </w:r>
          </w:p>
          <w:p w14:paraId="53BB75E6"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t xml:space="preserve">list </w:t>
            </w:r>
            <w:r w:rsidR="00CB72C6">
              <w:rPr>
                <w:color w:val="7030A0"/>
                <w:sz w:val="14"/>
                <w:szCs w:val="14"/>
              </w:rPr>
              <w:t>c</w:t>
            </w:r>
            <w:r w:rsidRPr="00FA0E28">
              <w:rPr>
                <w:color w:val="7030A0"/>
                <w:sz w:val="14"/>
                <w:szCs w:val="14"/>
              </w:rPr>
              <w:t>lass</w:t>
            </w:r>
            <w:r w:rsidR="00CB72C6">
              <w:rPr>
                <w:color w:val="7030A0"/>
                <w:sz w:val="14"/>
                <w:szCs w:val="14"/>
              </w:rPr>
              <w:t>-u</w:t>
            </w:r>
            <w:r w:rsidRPr="00FA0E28">
              <w:rPr>
                <w:color w:val="7030A0"/>
                <w:sz w:val="14"/>
                <w:szCs w:val="14"/>
              </w:rPr>
              <w:t xml:space="preserve"> {</w:t>
            </w:r>
          </w:p>
          <w:p w14:paraId="59A6E3C7"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r>
            <w:r w:rsidRPr="00FA0E28">
              <w:rPr>
                <w:color w:val="7030A0"/>
                <w:sz w:val="14"/>
                <w:szCs w:val="14"/>
              </w:rPr>
              <w:tab/>
              <w:t xml:space="preserve">key </w:t>
            </w:r>
            <w:proofErr w:type="gramStart"/>
            <w:r w:rsidRPr="00FA0E28">
              <w:rPr>
                <w:color w:val="7030A0"/>
                <w:sz w:val="14"/>
                <w:szCs w:val="14"/>
              </w:rPr>
              <w:t>attribute3;</w:t>
            </w:r>
            <w:proofErr w:type="gramEnd"/>
          </w:p>
          <w:p w14:paraId="727D205B" w14:textId="1C925C7B" w:rsidR="00A14370" w:rsidRPr="00FA0E28" w:rsidRDefault="00CB72C6" w:rsidP="00A14370">
            <w:pPr>
              <w:keepNext/>
              <w:tabs>
                <w:tab w:val="left" w:pos="315"/>
                <w:tab w:val="left" w:pos="599"/>
                <w:tab w:val="left" w:pos="904"/>
              </w:tabs>
              <w:spacing w:after="0" w:line="140" w:lineRule="exact"/>
              <w:rPr>
                <w:color w:val="7030A0"/>
                <w:sz w:val="14"/>
                <w:szCs w:val="14"/>
              </w:rPr>
            </w:pPr>
            <w:r>
              <w:rPr>
                <w:color w:val="7030A0"/>
                <w:sz w:val="14"/>
                <w:szCs w:val="14"/>
              </w:rPr>
              <w:tab/>
            </w:r>
            <w:r>
              <w:rPr>
                <w:color w:val="7030A0"/>
                <w:sz w:val="14"/>
                <w:szCs w:val="14"/>
              </w:rPr>
              <w:tab/>
              <w:t>uses c</w:t>
            </w:r>
            <w:r w:rsidR="00A14370" w:rsidRPr="00FA0E28">
              <w:rPr>
                <w:color w:val="7030A0"/>
                <w:sz w:val="14"/>
                <w:szCs w:val="14"/>
              </w:rPr>
              <w:t>lass</w:t>
            </w:r>
            <w:r>
              <w:rPr>
                <w:color w:val="7030A0"/>
                <w:sz w:val="14"/>
                <w:szCs w:val="14"/>
              </w:rPr>
              <w:t>-</w:t>
            </w:r>
            <w:proofErr w:type="gramStart"/>
            <w:r w:rsidR="00F40040">
              <w:rPr>
                <w:color w:val="7030A0"/>
                <w:sz w:val="14"/>
                <w:szCs w:val="14"/>
              </w:rPr>
              <w:t>u</w:t>
            </w:r>
            <w:r w:rsidR="00A14370" w:rsidRPr="00FA0E28">
              <w:rPr>
                <w:color w:val="7030A0"/>
                <w:sz w:val="14"/>
                <w:szCs w:val="14"/>
              </w:rPr>
              <w:t>;</w:t>
            </w:r>
            <w:proofErr w:type="gramEnd"/>
          </w:p>
          <w:p w14:paraId="454F45CF"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r>
            <w:r w:rsidRPr="00FA0E28">
              <w:rPr>
                <w:color w:val="7030A0"/>
                <w:sz w:val="14"/>
                <w:szCs w:val="14"/>
              </w:rPr>
              <w:tab/>
              <w:t>…</w:t>
            </w:r>
          </w:p>
          <w:p w14:paraId="0D35EEB1"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r>
            <w:r w:rsidRPr="00FA0E28">
              <w:rPr>
                <w:color w:val="7030A0"/>
                <w:sz w:val="14"/>
                <w:szCs w:val="14"/>
              </w:rPr>
              <w:tab/>
              <w:t xml:space="preserve">list </w:t>
            </w:r>
            <w:r w:rsidR="00CB72C6">
              <w:rPr>
                <w:color w:val="7030A0"/>
                <w:sz w:val="14"/>
                <w:szCs w:val="14"/>
              </w:rPr>
              <w:t>c</w:t>
            </w:r>
            <w:r w:rsidRPr="00FA0E28">
              <w:rPr>
                <w:color w:val="7030A0"/>
                <w:sz w:val="14"/>
                <w:szCs w:val="14"/>
              </w:rPr>
              <w:t>lass</w:t>
            </w:r>
            <w:r w:rsidR="00CB72C6">
              <w:rPr>
                <w:color w:val="7030A0"/>
                <w:sz w:val="14"/>
                <w:szCs w:val="14"/>
              </w:rPr>
              <w:t>-w</w:t>
            </w:r>
            <w:r w:rsidRPr="00FA0E28">
              <w:rPr>
                <w:color w:val="7030A0"/>
                <w:sz w:val="14"/>
                <w:szCs w:val="14"/>
              </w:rPr>
              <w:t xml:space="preserve"> {</w:t>
            </w:r>
          </w:p>
          <w:p w14:paraId="6912C3A1"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r>
            <w:r w:rsidRPr="00FA0E28">
              <w:rPr>
                <w:color w:val="7030A0"/>
                <w:sz w:val="14"/>
                <w:szCs w:val="14"/>
              </w:rPr>
              <w:tab/>
            </w:r>
            <w:r w:rsidRPr="00FA0E28">
              <w:rPr>
                <w:color w:val="7030A0"/>
                <w:sz w:val="14"/>
                <w:szCs w:val="14"/>
              </w:rPr>
              <w:tab/>
              <w:t xml:space="preserve">key </w:t>
            </w:r>
            <w:proofErr w:type="gramStart"/>
            <w:r w:rsidRPr="00FA0E28">
              <w:rPr>
                <w:color w:val="7030A0"/>
                <w:sz w:val="14"/>
                <w:szCs w:val="14"/>
              </w:rPr>
              <w:t>attribute5;</w:t>
            </w:r>
            <w:proofErr w:type="gramEnd"/>
          </w:p>
          <w:p w14:paraId="0FE7F4B2" w14:textId="3DA950F4" w:rsidR="00A14370" w:rsidRPr="00FA0E28" w:rsidRDefault="00CB72C6" w:rsidP="00A14370">
            <w:pPr>
              <w:keepNext/>
              <w:tabs>
                <w:tab w:val="left" w:pos="315"/>
                <w:tab w:val="left" w:pos="599"/>
                <w:tab w:val="left" w:pos="904"/>
              </w:tabs>
              <w:spacing w:after="0" w:line="140" w:lineRule="exact"/>
              <w:rPr>
                <w:color w:val="7030A0"/>
                <w:sz w:val="14"/>
                <w:szCs w:val="14"/>
              </w:rPr>
            </w:pPr>
            <w:r>
              <w:rPr>
                <w:color w:val="7030A0"/>
                <w:sz w:val="14"/>
                <w:szCs w:val="14"/>
              </w:rPr>
              <w:tab/>
            </w:r>
            <w:r>
              <w:rPr>
                <w:color w:val="7030A0"/>
                <w:sz w:val="14"/>
                <w:szCs w:val="14"/>
              </w:rPr>
              <w:tab/>
            </w:r>
            <w:r>
              <w:rPr>
                <w:color w:val="7030A0"/>
                <w:sz w:val="14"/>
                <w:szCs w:val="14"/>
              </w:rPr>
              <w:tab/>
              <w:t>uses c</w:t>
            </w:r>
            <w:r w:rsidR="00A14370" w:rsidRPr="00FA0E28">
              <w:rPr>
                <w:color w:val="7030A0"/>
                <w:sz w:val="14"/>
                <w:szCs w:val="14"/>
              </w:rPr>
              <w:t>lass</w:t>
            </w:r>
            <w:r>
              <w:rPr>
                <w:color w:val="7030A0"/>
                <w:sz w:val="14"/>
                <w:szCs w:val="14"/>
              </w:rPr>
              <w:t>-</w:t>
            </w:r>
            <w:proofErr w:type="gramStart"/>
            <w:r>
              <w:rPr>
                <w:color w:val="7030A0"/>
                <w:sz w:val="14"/>
                <w:szCs w:val="14"/>
              </w:rPr>
              <w:t>w</w:t>
            </w:r>
            <w:r w:rsidR="00A14370" w:rsidRPr="00FA0E28">
              <w:rPr>
                <w:color w:val="7030A0"/>
                <w:sz w:val="14"/>
                <w:szCs w:val="14"/>
              </w:rPr>
              <w:t>;</w:t>
            </w:r>
            <w:proofErr w:type="gramEnd"/>
          </w:p>
          <w:p w14:paraId="50A31825"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r>
            <w:r w:rsidRPr="00FA0E28">
              <w:rPr>
                <w:color w:val="7030A0"/>
                <w:sz w:val="14"/>
                <w:szCs w:val="14"/>
              </w:rPr>
              <w:tab/>
            </w:r>
            <w:r w:rsidRPr="00FA0E28">
              <w:rPr>
                <w:color w:val="7030A0"/>
                <w:sz w:val="14"/>
                <w:szCs w:val="14"/>
              </w:rPr>
              <w:tab/>
              <w:t>…</w:t>
            </w:r>
          </w:p>
          <w:p w14:paraId="1BE22839"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r>
            <w:r w:rsidRPr="00FA0E28">
              <w:rPr>
                <w:color w:val="7030A0"/>
                <w:sz w:val="14"/>
                <w:szCs w:val="14"/>
              </w:rPr>
              <w:tab/>
            </w:r>
            <w:r w:rsidRPr="00FA0E28">
              <w:rPr>
                <w:color w:val="7030A0"/>
                <w:sz w:val="14"/>
                <w:szCs w:val="14"/>
              </w:rPr>
              <w:tab/>
              <w:t xml:space="preserve">list </w:t>
            </w:r>
            <w:r w:rsidR="00CB72C6">
              <w:rPr>
                <w:color w:val="7030A0"/>
                <w:sz w:val="14"/>
                <w:szCs w:val="14"/>
              </w:rPr>
              <w:t>c</w:t>
            </w:r>
            <w:r w:rsidRPr="00FA0E28">
              <w:rPr>
                <w:color w:val="7030A0"/>
                <w:sz w:val="14"/>
                <w:szCs w:val="14"/>
              </w:rPr>
              <w:t>lass</w:t>
            </w:r>
            <w:r w:rsidR="00CB72C6">
              <w:rPr>
                <w:color w:val="7030A0"/>
                <w:sz w:val="14"/>
                <w:szCs w:val="14"/>
              </w:rPr>
              <w:t>-y</w:t>
            </w:r>
            <w:r w:rsidRPr="00FA0E28">
              <w:rPr>
                <w:color w:val="7030A0"/>
                <w:sz w:val="14"/>
                <w:szCs w:val="14"/>
              </w:rPr>
              <w:t xml:space="preserve"> {</w:t>
            </w:r>
          </w:p>
          <w:p w14:paraId="4E2DD1F2" w14:textId="77777777" w:rsidR="00A14370" w:rsidRPr="00FA0E28" w:rsidRDefault="00A14370" w:rsidP="00A14370">
            <w:pPr>
              <w:keepNext/>
              <w:tabs>
                <w:tab w:val="left" w:pos="315"/>
                <w:tab w:val="left" w:pos="599"/>
                <w:tab w:val="left" w:pos="904"/>
              </w:tabs>
              <w:spacing w:after="0" w:line="140" w:lineRule="exact"/>
              <w:rPr>
                <w:color w:val="7030A0"/>
                <w:sz w:val="14"/>
                <w:szCs w:val="14"/>
              </w:rPr>
            </w:pPr>
            <w:r w:rsidRPr="00FA0E28">
              <w:rPr>
                <w:color w:val="7030A0"/>
                <w:sz w:val="14"/>
                <w:szCs w:val="14"/>
              </w:rPr>
              <w:tab/>
            </w:r>
            <w:r w:rsidRPr="00FA0E28">
              <w:rPr>
                <w:color w:val="7030A0"/>
                <w:sz w:val="14"/>
                <w:szCs w:val="14"/>
              </w:rPr>
              <w:tab/>
            </w:r>
            <w:r w:rsidRPr="00FA0E28">
              <w:rPr>
                <w:color w:val="7030A0"/>
                <w:sz w:val="14"/>
                <w:szCs w:val="14"/>
              </w:rPr>
              <w:tab/>
            </w:r>
            <w:r w:rsidRPr="00FA0E28">
              <w:rPr>
                <w:color w:val="7030A0"/>
                <w:sz w:val="14"/>
                <w:szCs w:val="14"/>
              </w:rPr>
              <w:tab/>
              <w:t xml:space="preserve">key </w:t>
            </w:r>
            <w:proofErr w:type="gramStart"/>
            <w:r w:rsidRPr="00FA0E28">
              <w:rPr>
                <w:color w:val="7030A0"/>
                <w:sz w:val="14"/>
                <w:szCs w:val="14"/>
              </w:rPr>
              <w:t>attribute7;</w:t>
            </w:r>
            <w:proofErr w:type="gramEnd"/>
          </w:p>
          <w:p w14:paraId="4EDC1671" w14:textId="1AB03E60" w:rsidR="00A14370" w:rsidRPr="005A2A30" w:rsidRDefault="00A14370" w:rsidP="00A14370">
            <w:pPr>
              <w:keepNext/>
              <w:tabs>
                <w:tab w:val="left" w:pos="315"/>
                <w:tab w:val="left" w:pos="599"/>
                <w:tab w:val="left" w:pos="904"/>
              </w:tabs>
              <w:spacing w:after="0" w:line="140" w:lineRule="exact"/>
              <w:rPr>
                <w:color w:val="7030A0"/>
                <w:sz w:val="14"/>
                <w:szCs w:val="14"/>
                <w:rPrChange w:id="992" w:author="Zeuner, Bernd" w:date="2021-08-09T10:11:00Z">
                  <w:rPr>
                    <w:color w:val="7030A0"/>
                    <w:sz w:val="14"/>
                    <w:szCs w:val="14"/>
                    <w:lang w:val="de-DE"/>
                  </w:rPr>
                </w:rPrChange>
              </w:rPr>
            </w:pPr>
            <w:r w:rsidRPr="00FA0E28">
              <w:rPr>
                <w:color w:val="7030A0"/>
                <w:sz w:val="14"/>
                <w:szCs w:val="14"/>
              </w:rPr>
              <w:tab/>
            </w:r>
            <w:r w:rsidRPr="00FA0E28">
              <w:rPr>
                <w:color w:val="7030A0"/>
                <w:sz w:val="14"/>
                <w:szCs w:val="14"/>
              </w:rPr>
              <w:tab/>
            </w:r>
            <w:r w:rsidRPr="00FA0E28">
              <w:rPr>
                <w:color w:val="7030A0"/>
                <w:sz w:val="14"/>
                <w:szCs w:val="14"/>
              </w:rPr>
              <w:tab/>
            </w:r>
            <w:r w:rsidRPr="00FA0E28">
              <w:rPr>
                <w:color w:val="7030A0"/>
                <w:sz w:val="14"/>
                <w:szCs w:val="14"/>
              </w:rPr>
              <w:tab/>
              <w:t xml:space="preserve">uses </w:t>
            </w:r>
            <w:r w:rsidR="00CB72C6">
              <w:rPr>
                <w:color w:val="7030A0"/>
                <w:sz w:val="14"/>
                <w:szCs w:val="14"/>
              </w:rPr>
              <w:t>c</w:t>
            </w:r>
            <w:r w:rsidRPr="00FA0E28">
              <w:rPr>
                <w:color w:val="7030A0"/>
                <w:sz w:val="14"/>
                <w:szCs w:val="14"/>
              </w:rPr>
              <w:t>lass</w:t>
            </w:r>
            <w:r w:rsidR="00CB72C6">
              <w:rPr>
                <w:color w:val="7030A0"/>
                <w:sz w:val="14"/>
                <w:szCs w:val="14"/>
              </w:rPr>
              <w:t>-</w:t>
            </w:r>
            <w:proofErr w:type="gramStart"/>
            <w:r w:rsidR="00CB72C6">
              <w:rPr>
                <w:color w:val="7030A0"/>
                <w:sz w:val="14"/>
                <w:szCs w:val="14"/>
              </w:rPr>
              <w:t>y</w:t>
            </w:r>
            <w:r w:rsidRPr="00FA0E28">
              <w:rPr>
                <w:color w:val="7030A0"/>
                <w:sz w:val="14"/>
                <w:szCs w:val="14"/>
              </w:rPr>
              <w:t>;</w:t>
            </w:r>
            <w:proofErr w:type="gramEnd"/>
          </w:p>
          <w:p w14:paraId="6C55CB9C" w14:textId="77777777" w:rsidR="00A14370" w:rsidRPr="00FA0E28" w:rsidRDefault="00A14370" w:rsidP="00A14370">
            <w:pPr>
              <w:keepNext/>
              <w:tabs>
                <w:tab w:val="left" w:pos="315"/>
                <w:tab w:val="left" w:pos="599"/>
                <w:tab w:val="left" w:pos="904"/>
              </w:tabs>
              <w:spacing w:after="0" w:line="140" w:lineRule="exact"/>
              <w:rPr>
                <w:color w:val="7030A0"/>
                <w:sz w:val="14"/>
                <w:szCs w:val="14"/>
                <w:lang w:val="de-DE"/>
              </w:rPr>
            </w:pPr>
            <w:r w:rsidRPr="00FA0E28">
              <w:rPr>
                <w:color w:val="7030A0"/>
                <w:sz w:val="14"/>
                <w:szCs w:val="14"/>
              </w:rPr>
              <w:tab/>
            </w:r>
            <w:r w:rsidRPr="00FA0E28">
              <w:rPr>
                <w:color w:val="7030A0"/>
                <w:sz w:val="14"/>
                <w:szCs w:val="14"/>
              </w:rPr>
              <w:tab/>
            </w:r>
            <w:r w:rsidRPr="00FA0E28">
              <w:rPr>
                <w:color w:val="7030A0"/>
                <w:sz w:val="14"/>
                <w:szCs w:val="14"/>
              </w:rPr>
              <w:tab/>
            </w:r>
            <w:r w:rsidRPr="00FA0E28">
              <w:rPr>
                <w:color w:val="7030A0"/>
                <w:sz w:val="14"/>
                <w:szCs w:val="14"/>
              </w:rPr>
              <w:tab/>
              <w:t>…</w:t>
            </w:r>
          </w:p>
          <w:p w14:paraId="3271025B" w14:textId="77777777" w:rsidR="00A14370" w:rsidRPr="00FA0E28" w:rsidRDefault="00A14370" w:rsidP="00A14370">
            <w:pPr>
              <w:keepNext/>
              <w:tabs>
                <w:tab w:val="left" w:pos="315"/>
                <w:tab w:val="left" w:pos="599"/>
                <w:tab w:val="left" w:pos="904"/>
              </w:tabs>
              <w:spacing w:after="0" w:line="140" w:lineRule="exact"/>
              <w:rPr>
                <w:color w:val="7030A0"/>
                <w:sz w:val="14"/>
                <w:szCs w:val="14"/>
                <w:lang w:val="de-DE"/>
              </w:rPr>
            </w:pPr>
            <w:r w:rsidRPr="00FA0E28">
              <w:rPr>
                <w:color w:val="7030A0"/>
                <w:sz w:val="14"/>
                <w:szCs w:val="14"/>
              </w:rPr>
              <w:tab/>
            </w:r>
            <w:r w:rsidRPr="00FA0E28">
              <w:rPr>
                <w:color w:val="7030A0"/>
                <w:sz w:val="14"/>
                <w:szCs w:val="14"/>
              </w:rPr>
              <w:tab/>
            </w:r>
            <w:r w:rsidRPr="00FA0E28">
              <w:rPr>
                <w:color w:val="7030A0"/>
                <w:sz w:val="14"/>
                <w:szCs w:val="14"/>
              </w:rPr>
              <w:tab/>
              <w:t>}</w:t>
            </w:r>
          </w:p>
          <w:p w14:paraId="34741914" w14:textId="77777777" w:rsidR="00A14370" w:rsidRPr="00FA0E28" w:rsidRDefault="00A14370" w:rsidP="00A14370">
            <w:pPr>
              <w:keepNext/>
              <w:tabs>
                <w:tab w:val="left" w:pos="315"/>
                <w:tab w:val="left" w:pos="599"/>
                <w:tab w:val="left" w:pos="904"/>
              </w:tabs>
              <w:spacing w:after="0" w:line="140" w:lineRule="exact"/>
              <w:rPr>
                <w:color w:val="7030A0"/>
                <w:sz w:val="14"/>
                <w:szCs w:val="14"/>
                <w:lang w:val="de-DE"/>
              </w:rPr>
            </w:pPr>
            <w:r w:rsidRPr="00FA0E28">
              <w:rPr>
                <w:color w:val="7030A0"/>
                <w:sz w:val="14"/>
                <w:szCs w:val="14"/>
              </w:rPr>
              <w:tab/>
            </w:r>
            <w:r w:rsidRPr="00FA0E28">
              <w:rPr>
                <w:color w:val="7030A0"/>
                <w:sz w:val="14"/>
                <w:szCs w:val="14"/>
              </w:rPr>
              <w:tab/>
              <w:t>}</w:t>
            </w:r>
          </w:p>
          <w:p w14:paraId="64F2DAB2" w14:textId="77777777" w:rsidR="00A14370" w:rsidRPr="00FA0E28" w:rsidRDefault="00A14370" w:rsidP="00A14370">
            <w:pPr>
              <w:keepNext/>
              <w:tabs>
                <w:tab w:val="left" w:pos="315"/>
                <w:tab w:val="left" w:pos="599"/>
                <w:tab w:val="left" w:pos="904"/>
              </w:tabs>
              <w:spacing w:after="0" w:line="140" w:lineRule="exact"/>
              <w:rPr>
                <w:color w:val="7030A0"/>
                <w:sz w:val="14"/>
                <w:szCs w:val="14"/>
                <w:lang w:val="de-DE"/>
              </w:rPr>
            </w:pPr>
            <w:r w:rsidRPr="00FA0E28">
              <w:rPr>
                <w:color w:val="7030A0"/>
                <w:sz w:val="14"/>
                <w:szCs w:val="14"/>
              </w:rPr>
              <w:tab/>
              <w:t>}</w:t>
            </w:r>
          </w:p>
          <w:p w14:paraId="53BCD4FA" w14:textId="77777777" w:rsidR="00A14370" w:rsidRPr="009C4387" w:rsidRDefault="00A14370" w:rsidP="00A14370">
            <w:pPr>
              <w:keepNext/>
              <w:tabs>
                <w:tab w:val="left" w:pos="315"/>
                <w:tab w:val="left" w:pos="599"/>
                <w:tab w:val="left" w:pos="904"/>
              </w:tabs>
              <w:spacing w:after="0" w:line="140" w:lineRule="exact"/>
              <w:rPr>
                <w:sz w:val="14"/>
                <w:szCs w:val="14"/>
              </w:rPr>
            </w:pPr>
            <w:r w:rsidRPr="00FA0E28">
              <w:rPr>
                <w:color w:val="7030A0"/>
                <w:sz w:val="14"/>
                <w:szCs w:val="14"/>
              </w:rPr>
              <w:t>}</w:t>
            </w:r>
          </w:p>
        </w:tc>
        <w:tc>
          <w:tcPr>
            <w:tcW w:w="3167" w:type="dxa"/>
            <w:vAlign w:val="top"/>
          </w:tcPr>
          <w:p w14:paraId="0E434D65" w14:textId="77777777" w:rsidR="00A14370" w:rsidRPr="009C4387" w:rsidRDefault="0076200C" w:rsidP="00A14370">
            <w:pPr>
              <w:keepNext/>
              <w:tabs>
                <w:tab w:val="left" w:pos="315"/>
                <w:tab w:val="left" w:pos="599"/>
                <w:tab w:val="left" w:pos="904"/>
              </w:tabs>
              <w:spacing w:after="0" w:line="140" w:lineRule="exact"/>
              <w:rPr>
                <w:sz w:val="14"/>
                <w:szCs w:val="14"/>
              </w:rPr>
            </w:pPr>
            <w:r>
              <w:rPr>
                <w:sz w:val="14"/>
                <w:szCs w:val="14"/>
              </w:rPr>
              <w:br/>
            </w:r>
          </w:p>
          <w:p w14:paraId="46FCD59C" w14:textId="77777777" w:rsidR="00A14370" w:rsidRPr="009C4387" w:rsidRDefault="00A14370" w:rsidP="00A14370">
            <w:pPr>
              <w:keepNext/>
              <w:tabs>
                <w:tab w:val="left" w:pos="315"/>
                <w:tab w:val="left" w:pos="599"/>
                <w:tab w:val="left" w:pos="904"/>
              </w:tabs>
              <w:spacing w:after="0" w:line="140" w:lineRule="exact"/>
              <w:rPr>
                <w:sz w:val="14"/>
                <w:szCs w:val="14"/>
              </w:rPr>
            </w:pPr>
          </w:p>
          <w:p w14:paraId="6C9BAB2B" w14:textId="77777777" w:rsidR="00A14370" w:rsidRPr="009C4387" w:rsidRDefault="00A14370" w:rsidP="00A14370">
            <w:pPr>
              <w:keepNext/>
              <w:tabs>
                <w:tab w:val="left" w:pos="315"/>
                <w:tab w:val="left" w:pos="599"/>
                <w:tab w:val="left" w:pos="904"/>
              </w:tabs>
              <w:spacing w:after="0" w:line="140" w:lineRule="exact"/>
              <w:rPr>
                <w:sz w:val="14"/>
                <w:szCs w:val="14"/>
              </w:rPr>
            </w:pPr>
          </w:p>
          <w:p w14:paraId="2B02873C" w14:textId="77777777" w:rsidR="00A14370" w:rsidRPr="00FA0E28" w:rsidRDefault="00CB72C6" w:rsidP="00A14370">
            <w:pPr>
              <w:keepNext/>
              <w:tabs>
                <w:tab w:val="left" w:pos="315"/>
                <w:tab w:val="left" w:pos="599"/>
                <w:tab w:val="left" w:pos="904"/>
              </w:tabs>
              <w:spacing w:after="0" w:line="140" w:lineRule="exact"/>
              <w:rPr>
                <w:color w:val="00B050"/>
                <w:sz w:val="14"/>
                <w:szCs w:val="14"/>
              </w:rPr>
            </w:pPr>
            <w:r>
              <w:rPr>
                <w:color w:val="00B050"/>
                <w:sz w:val="14"/>
                <w:szCs w:val="14"/>
              </w:rPr>
              <w:t>list c</w:t>
            </w:r>
            <w:r w:rsidR="00A14370" w:rsidRPr="00FA0E28">
              <w:rPr>
                <w:color w:val="00B050"/>
                <w:sz w:val="14"/>
                <w:szCs w:val="14"/>
              </w:rPr>
              <w:t>lass</w:t>
            </w:r>
            <w:r>
              <w:rPr>
                <w:color w:val="00B050"/>
                <w:sz w:val="14"/>
                <w:szCs w:val="14"/>
              </w:rPr>
              <w:t>-t</w:t>
            </w:r>
            <w:r w:rsidR="00A14370" w:rsidRPr="00FA0E28">
              <w:rPr>
                <w:color w:val="00B050"/>
                <w:sz w:val="14"/>
                <w:szCs w:val="14"/>
              </w:rPr>
              <w:t xml:space="preserve"> {</w:t>
            </w:r>
          </w:p>
          <w:p w14:paraId="1B0AD0F5"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t xml:space="preserve">key </w:t>
            </w:r>
            <w:proofErr w:type="gramStart"/>
            <w:r w:rsidRPr="00FA0E28">
              <w:rPr>
                <w:color w:val="00B050"/>
                <w:sz w:val="14"/>
                <w:szCs w:val="14"/>
              </w:rPr>
              <w:t>attribute2;</w:t>
            </w:r>
            <w:proofErr w:type="gramEnd"/>
          </w:p>
          <w:p w14:paraId="08FEF769" w14:textId="500AD338"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t xml:space="preserve">uses </w:t>
            </w:r>
            <w:r w:rsidR="00CB72C6">
              <w:rPr>
                <w:color w:val="00B050"/>
                <w:sz w:val="14"/>
                <w:szCs w:val="14"/>
              </w:rPr>
              <w:t>c</w:t>
            </w:r>
            <w:r w:rsidRPr="00FA0E28">
              <w:rPr>
                <w:color w:val="00B050"/>
                <w:sz w:val="14"/>
                <w:szCs w:val="14"/>
              </w:rPr>
              <w:t>lass</w:t>
            </w:r>
            <w:r w:rsidR="00CB72C6">
              <w:rPr>
                <w:color w:val="00B050"/>
                <w:sz w:val="14"/>
                <w:szCs w:val="14"/>
              </w:rPr>
              <w:t>-</w:t>
            </w:r>
            <w:proofErr w:type="gramStart"/>
            <w:r w:rsidR="00CB72C6">
              <w:rPr>
                <w:color w:val="00B050"/>
                <w:sz w:val="14"/>
                <w:szCs w:val="14"/>
              </w:rPr>
              <w:t>t</w:t>
            </w:r>
            <w:r w:rsidRPr="00FA0E28">
              <w:rPr>
                <w:color w:val="00B050"/>
                <w:sz w:val="14"/>
                <w:szCs w:val="14"/>
              </w:rPr>
              <w:t>;</w:t>
            </w:r>
            <w:proofErr w:type="gramEnd"/>
          </w:p>
          <w:p w14:paraId="386637A9"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t>…</w:t>
            </w:r>
          </w:p>
          <w:p w14:paraId="447210EE"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t xml:space="preserve">list </w:t>
            </w:r>
            <w:r w:rsidR="00CB72C6">
              <w:rPr>
                <w:color w:val="00B050"/>
                <w:sz w:val="14"/>
                <w:szCs w:val="14"/>
              </w:rPr>
              <w:t>c</w:t>
            </w:r>
            <w:r w:rsidRPr="00FA0E28">
              <w:rPr>
                <w:color w:val="00B050"/>
                <w:sz w:val="14"/>
                <w:szCs w:val="14"/>
              </w:rPr>
              <w:t>lass</w:t>
            </w:r>
            <w:r w:rsidR="00CB72C6">
              <w:rPr>
                <w:color w:val="00B050"/>
                <w:sz w:val="14"/>
                <w:szCs w:val="14"/>
              </w:rPr>
              <w:t>-u</w:t>
            </w:r>
            <w:r w:rsidRPr="00FA0E28">
              <w:rPr>
                <w:color w:val="00B050"/>
                <w:sz w:val="14"/>
                <w:szCs w:val="14"/>
              </w:rPr>
              <w:t xml:space="preserve"> {</w:t>
            </w:r>
          </w:p>
          <w:p w14:paraId="67005FB0"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r>
            <w:r w:rsidRPr="00FA0E28">
              <w:rPr>
                <w:color w:val="00B050"/>
                <w:sz w:val="14"/>
                <w:szCs w:val="14"/>
              </w:rPr>
              <w:tab/>
              <w:t xml:space="preserve">key </w:t>
            </w:r>
            <w:proofErr w:type="gramStart"/>
            <w:r w:rsidRPr="00FA0E28">
              <w:rPr>
                <w:color w:val="00B050"/>
                <w:sz w:val="14"/>
                <w:szCs w:val="14"/>
              </w:rPr>
              <w:t>attribute3;</w:t>
            </w:r>
            <w:proofErr w:type="gramEnd"/>
          </w:p>
          <w:p w14:paraId="1463CBFD" w14:textId="4EA4FD45" w:rsidR="00A14370" w:rsidRPr="00FA0E28" w:rsidRDefault="00CB72C6" w:rsidP="00A14370">
            <w:pPr>
              <w:keepNext/>
              <w:tabs>
                <w:tab w:val="left" w:pos="315"/>
                <w:tab w:val="left" w:pos="599"/>
                <w:tab w:val="left" w:pos="904"/>
              </w:tabs>
              <w:spacing w:after="0" w:line="140" w:lineRule="exact"/>
              <w:rPr>
                <w:color w:val="00B050"/>
                <w:sz w:val="14"/>
                <w:szCs w:val="14"/>
              </w:rPr>
            </w:pPr>
            <w:r>
              <w:rPr>
                <w:color w:val="00B050"/>
                <w:sz w:val="14"/>
                <w:szCs w:val="14"/>
              </w:rPr>
              <w:tab/>
            </w:r>
            <w:r>
              <w:rPr>
                <w:color w:val="00B050"/>
                <w:sz w:val="14"/>
                <w:szCs w:val="14"/>
              </w:rPr>
              <w:tab/>
              <w:t>uses c</w:t>
            </w:r>
            <w:r w:rsidR="00A14370" w:rsidRPr="00FA0E28">
              <w:rPr>
                <w:color w:val="00B050"/>
                <w:sz w:val="14"/>
                <w:szCs w:val="14"/>
              </w:rPr>
              <w:t>lass</w:t>
            </w:r>
            <w:r>
              <w:rPr>
                <w:color w:val="00B050"/>
                <w:sz w:val="14"/>
                <w:szCs w:val="14"/>
              </w:rPr>
              <w:t>-</w:t>
            </w:r>
            <w:proofErr w:type="gramStart"/>
            <w:r>
              <w:rPr>
                <w:color w:val="00B050"/>
                <w:sz w:val="14"/>
                <w:szCs w:val="14"/>
              </w:rPr>
              <w:t>u</w:t>
            </w:r>
            <w:r w:rsidR="00A14370" w:rsidRPr="00FA0E28">
              <w:rPr>
                <w:color w:val="00B050"/>
                <w:sz w:val="14"/>
                <w:szCs w:val="14"/>
              </w:rPr>
              <w:t>;</w:t>
            </w:r>
            <w:proofErr w:type="gramEnd"/>
          </w:p>
          <w:p w14:paraId="539575B6"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r>
            <w:r w:rsidRPr="00FA0E28">
              <w:rPr>
                <w:color w:val="00B050"/>
                <w:sz w:val="14"/>
                <w:szCs w:val="14"/>
              </w:rPr>
              <w:tab/>
              <w:t>…</w:t>
            </w:r>
          </w:p>
          <w:p w14:paraId="27D1A7ED"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r>
            <w:r w:rsidRPr="00FA0E28">
              <w:rPr>
                <w:color w:val="00B050"/>
                <w:sz w:val="14"/>
                <w:szCs w:val="14"/>
              </w:rPr>
              <w:tab/>
              <w:t xml:space="preserve">list </w:t>
            </w:r>
            <w:r w:rsidR="00CB72C6">
              <w:rPr>
                <w:color w:val="00B050"/>
                <w:sz w:val="14"/>
                <w:szCs w:val="14"/>
              </w:rPr>
              <w:t>c</w:t>
            </w:r>
            <w:r w:rsidRPr="00FA0E28">
              <w:rPr>
                <w:color w:val="00B050"/>
                <w:sz w:val="14"/>
                <w:szCs w:val="14"/>
              </w:rPr>
              <w:t>lass</w:t>
            </w:r>
            <w:r w:rsidR="00CB72C6">
              <w:rPr>
                <w:color w:val="00B050"/>
                <w:sz w:val="14"/>
                <w:szCs w:val="14"/>
              </w:rPr>
              <w:t>-v</w:t>
            </w:r>
            <w:r w:rsidRPr="00FA0E28">
              <w:rPr>
                <w:color w:val="00B050"/>
                <w:sz w:val="14"/>
                <w:szCs w:val="14"/>
              </w:rPr>
              <w:t xml:space="preserve"> {</w:t>
            </w:r>
          </w:p>
          <w:p w14:paraId="3123FCA6"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r>
            <w:r w:rsidRPr="00FA0E28">
              <w:rPr>
                <w:color w:val="00B050"/>
                <w:sz w:val="14"/>
                <w:szCs w:val="14"/>
              </w:rPr>
              <w:tab/>
            </w:r>
            <w:r w:rsidRPr="00FA0E28">
              <w:rPr>
                <w:color w:val="00B050"/>
                <w:sz w:val="14"/>
                <w:szCs w:val="14"/>
              </w:rPr>
              <w:tab/>
              <w:t xml:space="preserve">key </w:t>
            </w:r>
            <w:proofErr w:type="gramStart"/>
            <w:r w:rsidRPr="00FA0E28">
              <w:rPr>
                <w:color w:val="00B050"/>
                <w:sz w:val="14"/>
                <w:szCs w:val="14"/>
              </w:rPr>
              <w:t>attribute4;</w:t>
            </w:r>
            <w:proofErr w:type="gramEnd"/>
          </w:p>
          <w:p w14:paraId="4CA04611" w14:textId="1349ADD9" w:rsidR="00A14370" w:rsidRPr="00FA0E28" w:rsidRDefault="00CB72C6" w:rsidP="00A14370">
            <w:pPr>
              <w:keepNext/>
              <w:tabs>
                <w:tab w:val="left" w:pos="315"/>
                <w:tab w:val="left" w:pos="599"/>
                <w:tab w:val="left" w:pos="904"/>
              </w:tabs>
              <w:spacing w:after="0" w:line="140" w:lineRule="exact"/>
              <w:rPr>
                <w:color w:val="00B050"/>
                <w:sz w:val="14"/>
                <w:szCs w:val="14"/>
              </w:rPr>
            </w:pPr>
            <w:r>
              <w:rPr>
                <w:color w:val="00B050"/>
                <w:sz w:val="14"/>
                <w:szCs w:val="14"/>
              </w:rPr>
              <w:tab/>
            </w:r>
            <w:r>
              <w:rPr>
                <w:color w:val="00B050"/>
                <w:sz w:val="14"/>
                <w:szCs w:val="14"/>
              </w:rPr>
              <w:tab/>
            </w:r>
            <w:r>
              <w:rPr>
                <w:color w:val="00B050"/>
                <w:sz w:val="14"/>
                <w:szCs w:val="14"/>
              </w:rPr>
              <w:tab/>
              <w:t>uses c</w:t>
            </w:r>
            <w:r w:rsidR="00A14370" w:rsidRPr="00FA0E28">
              <w:rPr>
                <w:color w:val="00B050"/>
                <w:sz w:val="14"/>
                <w:szCs w:val="14"/>
              </w:rPr>
              <w:t>lass</w:t>
            </w:r>
            <w:r>
              <w:rPr>
                <w:color w:val="00B050"/>
                <w:sz w:val="14"/>
                <w:szCs w:val="14"/>
              </w:rPr>
              <w:t>-</w:t>
            </w:r>
            <w:proofErr w:type="gramStart"/>
            <w:r>
              <w:rPr>
                <w:color w:val="00B050"/>
                <w:sz w:val="14"/>
                <w:szCs w:val="14"/>
              </w:rPr>
              <w:t>v</w:t>
            </w:r>
            <w:r w:rsidR="00A14370" w:rsidRPr="00FA0E28">
              <w:rPr>
                <w:color w:val="00B050"/>
                <w:sz w:val="14"/>
                <w:szCs w:val="14"/>
              </w:rPr>
              <w:t>;</w:t>
            </w:r>
            <w:proofErr w:type="gramEnd"/>
          </w:p>
          <w:p w14:paraId="3BACEB3E" w14:textId="0D1E7F49" w:rsidR="00A14370" w:rsidRPr="00FA0E28" w:rsidRDefault="00CB72C6" w:rsidP="00A14370">
            <w:pPr>
              <w:keepNext/>
              <w:tabs>
                <w:tab w:val="left" w:pos="315"/>
                <w:tab w:val="left" w:pos="599"/>
                <w:tab w:val="left" w:pos="904"/>
              </w:tabs>
              <w:spacing w:after="0" w:line="140" w:lineRule="exact"/>
              <w:rPr>
                <w:color w:val="00B050"/>
                <w:sz w:val="14"/>
                <w:szCs w:val="14"/>
              </w:rPr>
            </w:pPr>
            <w:r>
              <w:rPr>
                <w:color w:val="00B050"/>
                <w:sz w:val="14"/>
                <w:szCs w:val="14"/>
              </w:rPr>
              <w:tab/>
            </w:r>
            <w:r>
              <w:rPr>
                <w:color w:val="00B050"/>
                <w:sz w:val="14"/>
                <w:szCs w:val="14"/>
              </w:rPr>
              <w:tab/>
            </w:r>
            <w:r>
              <w:rPr>
                <w:color w:val="00B050"/>
                <w:sz w:val="14"/>
                <w:szCs w:val="14"/>
              </w:rPr>
              <w:tab/>
              <w:t>uses c</w:t>
            </w:r>
            <w:r w:rsidR="00A14370" w:rsidRPr="00FA0E28">
              <w:rPr>
                <w:color w:val="00B050"/>
                <w:sz w:val="14"/>
                <w:szCs w:val="14"/>
              </w:rPr>
              <w:t>lass</w:t>
            </w:r>
            <w:r>
              <w:rPr>
                <w:color w:val="00B050"/>
                <w:sz w:val="14"/>
                <w:szCs w:val="14"/>
              </w:rPr>
              <w:t>-x</w:t>
            </w:r>
            <w:r w:rsidR="00A14370" w:rsidRPr="00FA0E28">
              <w:rPr>
                <w:color w:val="00B050"/>
                <w:sz w:val="14"/>
                <w:szCs w:val="14"/>
              </w:rPr>
              <w:t xml:space="preserve"> </w:t>
            </w:r>
          </w:p>
          <w:p w14:paraId="73C98708"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r>
            <w:r w:rsidRPr="00FA0E28">
              <w:rPr>
                <w:color w:val="00B050"/>
                <w:sz w:val="14"/>
                <w:szCs w:val="14"/>
              </w:rPr>
              <w:tab/>
            </w:r>
            <w:r w:rsidRPr="00FA0E28">
              <w:rPr>
                <w:color w:val="00B050"/>
                <w:sz w:val="14"/>
                <w:szCs w:val="14"/>
              </w:rPr>
              <w:tab/>
              <w:t>…</w:t>
            </w:r>
          </w:p>
          <w:p w14:paraId="154E321F"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r>
            <w:r w:rsidRPr="00FA0E28">
              <w:rPr>
                <w:color w:val="00B050"/>
                <w:sz w:val="14"/>
                <w:szCs w:val="14"/>
              </w:rPr>
              <w:tab/>
              <w:t>}</w:t>
            </w:r>
          </w:p>
          <w:p w14:paraId="73E59E9C"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ab/>
              <w:t>}</w:t>
            </w:r>
          </w:p>
          <w:p w14:paraId="4B02AE39" w14:textId="77777777" w:rsidR="00A14370" w:rsidRPr="00FA0E28" w:rsidRDefault="00A14370" w:rsidP="00A14370">
            <w:pPr>
              <w:keepNext/>
              <w:tabs>
                <w:tab w:val="left" w:pos="315"/>
                <w:tab w:val="left" w:pos="599"/>
                <w:tab w:val="left" w:pos="904"/>
              </w:tabs>
              <w:spacing w:after="0" w:line="140" w:lineRule="exact"/>
              <w:rPr>
                <w:color w:val="00B050"/>
                <w:sz w:val="14"/>
                <w:szCs w:val="14"/>
              </w:rPr>
            </w:pPr>
            <w:r w:rsidRPr="00FA0E28">
              <w:rPr>
                <w:color w:val="00B050"/>
                <w:sz w:val="14"/>
                <w:szCs w:val="14"/>
              </w:rPr>
              <w:t>}</w:t>
            </w:r>
          </w:p>
          <w:p w14:paraId="40E29BBF"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 xml:space="preserve">list </w:t>
            </w:r>
            <w:r w:rsidR="00CB72C6">
              <w:rPr>
                <w:color w:val="FF0000"/>
                <w:sz w:val="14"/>
                <w:szCs w:val="14"/>
              </w:rPr>
              <w:t>c</w:t>
            </w:r>
            <w:r w:rsidRPr="00FA0E28">
              <w:rPr>
                <w:color w:val="FF0000"/>
                <w:sz w:val="14"/>
                <w:szCs w:val="14"/>
              </w:rPr>
              <w:t>lass</w:t>
            </w:r>
            <w:r w:rsidR="00CB72C6">
              <w:rPr>
                <w:color w:val="FF0000"/>
                <w:sz w:val="14"/>
                <w:szCs w:val="14"/>
              </w:rPr>
              <w:t>-t</w:t>
            </w:r>
            <w:r w:rsidRPr="00FA0E28">
              <w:rPr>
                <w:color w:val="FF0000"/>
                <w:sz w:val="14"/>
                <w:szCs w:val="14"/>
              </w:rPr>
              <w:t xml:space="preserve"> {</w:t>
            </w:r>
          </w:p>
          <w:p w14:paraId="507DBC76"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t xml:space="preserve">key </w:t>
            </w:r>
            <w:proofErr w:type="gramStart"/>
            <w:r w:rsidRPr="00FA0E28">
              <w:rPr>
                <w:color w:val="FF0000"/>
                <w:sz w:val="14"/>
                <w:szCs w:val="14"/>
              </w:rPr>
              <w:t>attribute2;</w:t>
            </w:r>
            <w:proofErr w:type="gramEnd"/>
          </w:p>
          <w:p w14:paraId="02B3DF0D" w14:textId="51EDD272"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t xml:space="preserve">uses </w:t>
            </w:r>
            <w:r w:rsidR="00CB72C6">
              <w:rPr>
                <w:color w:val="FF0000"/>
                <w:sz w:val="14"/>
                <w:szCs w:val="14"/>
              </w:rPr>
              <w:t>c</w:t>
            </w:r>
            <w:r w:rsidRPr="00FA0E28">
              <w:rPr>
                <w:color w:val="FF0000"/>
                <w:sz w:val="14"/>
                <w:szCs w:val="14"/>
              </w:rPr>
              <w:t>lass</w:t>
            </w:r>
            <w:r w:rsidR="00CB72C6">
              <w:rPr>
                <w:color w:val="FF0000"/>
                <w:sz w:val="14"/>
                <w:szCs w:val="14"/>
              </w:rPr>
              <w:t>-</w:t>
            </w:r>
            <w:proofErr w:type="gramStart"/>
            <w:r w:rsidR="00CB72C6">
              <w:rPr>
                <w:color w:val="FF0000"/>
                <w:sz w:val="14"/>
                <w:szCs w:val="14"/>
              </w:rPr>
              <w:t>t</w:t>
            </w:r>
            <w:r w:rsidRPr="00FA0E28">
              <w:rPr>
                <w:color w:val="FF0000"/>
                <w:sz w:val="14"/>
                <w:szCs w:val="14"/>
              </w:rPr>
              <w:t>;</w:t>
            </w:r>
            <w:proofErr w:type="gramEnd"/>
          </w:p>
          <w:p w14:paraId="4980A394"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t>…</w:t>
            </w:r>
          </w:p>
          <w:p w14:paraId="671044E6"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t xml:space="preserve">list </w:t>
            </w:r>
            <w:r w:rsidR="00CB72C6">
              <w:rPr>
                <w:color w:val="FF0000"/>
                <w:sz w:val="14"/>
                <w:szCs w:val="14"/>
              </w:rPr>
              <w:t>c</w:t>
            </w:r>
            <w:r w:rsidRPr="00FA0E28">
              <w:rPr>
                <w:color w:val="FF0000"/>
                <w:sz w:val="14"/>
                <w:szCs w:val="14"/>
              </w:rPr>
              <w:t>lass</w:t>
            </w:r>
            <w:r w:rsidR="00CB72C6">
              <w:rPr>
                <w:color w:val="FF0000"/>
                <w:sz w:val="14"/>
                <w:szCs w:val="14"/>
              </w:rPr>
              <w:t>-u</w:t>
            </w:r>
            <w:r w:rsidRPr="00FA0E28">
              <w:rPr>
                <w:color w:val="FF0000"/>
                <w:sz w:val="14"/>
                <w:szCs w:val="14"/>
              </w:rPr>
              <w:t xml:space="preserve"> {</w:t>
            </w:r>
          </w:p>
          <w:p w14:paraId="76301E1E"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r>
            <w:r w:rsidRPr="00FA0E28">
              <w:rPr>
                <w:color w:val="FF0000"/>
                <w:sz w:val="14"/>
                <w:szCs w:val="14"/>
              </w:rPr>
              <w:tab/>
              <w:t xml:space="preserve">key </w:t>
            </w:r>
            <w:proofErr w:type="gramStart"/>
            <w:r w:rsidRPr="00FA0E28">
              <w:rPr>
                <w:color w:val="FF0000"/>
                <w:sz w:val="14"/>
                <w:szCs w:val="14"/>
              </w:rPr>
              <w:t>attribute3;</w:t>
            </w:r>
            <w:proofErr w:type="gramEnd"/>
          </w:p>
          <w:p w14:paraId="2F005AB0" w14:textId="389D854C" w:rsidR="00A14370" w:rsidRPr="00FA0E28" w:rsidRDefault="00CB72C6" w:rsidP="00A14370">
            <w:pPr>
              <w:keepNext/>
              <w:tabs>
                <w:tab w:val="left" w:pos="315"/>
                <w:tab w:val="left" w:pos="599"/>
                <w:tab w:val="left" w:pos="904"/>
              </w:tabs>
              <w:spacing w:after="0" w:line="140" w:lineRule="exact"/>
              <w:rPr>
                <w:color w:val="FF0000"/>
                <w:sz w:val="14"/>
                <w:szCs w:val="14"/>
              </w:rPr>
            </w:pPr>
            <w:r>
              <w:rPr>
                <w:color w:val="FF0000"/>
                <w:sz w:val="14"/>
                <w:szCs w:val="14"/>
              </w:rPr>
              <w:tab/>
            </w:r>
            <w:r>
              <w:rPr>
                <w:color w:val="FF0000"/>
                <w:sz w:val="14"/>
                <w:szCs w:val="14"/>
              </w:rPr>
              <w:tab/>
              <w:t>uses c</w:t>
            </w:r>
            <w:r w:rsidR="00A14370" w:rsidRPr="00FA0E28">
              <w:rPr>
                <w:color w:val="FF0000"/>
                <w:sz w:val="14"/>
                <w:szCs w:val="14"/>
              </w:rPr>
              <w:t>lass</w:t>
            </w:r>
            <w:r>
              <w:rPr>
                <w:color w:val="FF0000"/>
                <w:sz w:val="14"/>
                <w:szCs w:val="14"/>
              </w:rPr>
              <w:t>-</w:t>
            </w:r>
            <w:proofErr w:type="gramStart"/>
            <w:r>
              <w:rPr>
                <w:color w:val="FF0000"/>
                <w:sz w:val="14"/>
                <w:szCs w:val="14"/>
              </w:rPr>
              <w:t>u</w:t>
            </w:r>
            <w:r w:rsidR="00A14370" w:rsidRPr="00FA0E28">
              <w:rPr>
                <w:color w:val="FF0000"/>
                <w:sz w:val="14"/>
                <w:szCs w:val="14"/>
              </w:rPr>
              <w:t>;</w:t>
            </w:r>
            <w:proofErr w:type="gramEnd"/>
          </w:p>
          <w:p w14:paraId="3BA3DA18"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r>
            <w:r w:rsidRPr="00FA0E28">
              <w:rPr>
                <w:color w:val="FF0000"/>
                <w:sz w:val="14"/>
                <w:szCs w:val="14"/>
              </w:rPr>
              <w:tab/>
              <w:t>…</w:t>
            </w:r>
          </w:p>
          <w:p w14:paraId="17F2A17D"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r>
            <w:r w:rsidRPr="00FA0E28">
              <w:rPr>
                <w:color w:val="FF0000"/>
                <w:sz w:val="14"/>
                <w:szCs w:val="14"/>
              </w:rPr>
              <w:tab/>
              <w:t xml:space="preserve">list </w:t>
            </w:r>
            <w:r w:rsidR="00CB72C6">
              <w:rPr>
                <w:color w:val="FF0000"/>
                <w:sz w:val="14"/>
                <w:szCs w:val="14"/>
              </w:rPr>
              <w:t>c</w:t>
            </w:r>
            <w:r w:rsidRPr="00FA0E28">
              <w:rPr>
                <w:color w:val="FF0000"/>
                <w:sz w:val="14"/>
                <w:szCs w:val="14"/>
              </w:rPr>
              <w:t>lass</w:t>
            </w:r>
            <w:r w:rsidR="00CB72C6">
              <w:rPr>
                <w:color w:val="FF0000"/>
                <w:sz w:val="14"/>
                <w:szCs w:val="14"/>
              </w:rPr>
              <w:t>-w</w:t>
            </w:r>
            <w:r w:rsidRPr="00FA0E28">
              <w:rPr>
                <w:color w:val="FF0000"/>
                <w:sz w:val="14"/>
                <w:szCs w:val="14"/>
              </w:rPr>
              <w:t xml:space="preserve"> {</w:t>
            </w:r>
          </w:p>
          <w:p w14:paraId="5229F8EC"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r>
            <w:r w:rsidRPr="00FA0E28">
              <w:rPr>
                <w:color w:val="FF0000"/>
                <w:sz w:val="14"/>
                <w:szCs w:val="14"/>
              </w:rPr>
              <w:tab/>
            </w:r>
            <w:r w:rsidRPr="00FA0E28">
              <w:rPr>
                <w:color w:val="FF0000"/>
                <w:sz w:val="14"/>
                <w:szCs w:val="14"/>
              </w:rPr>
              <w:tab/>
              <w:t xml:space="preserve">key </w:t>
            </w:r>
            <w:proofErr w:type="gramStart"/>
            <w:r w:rsidRPr="00FA0E28">
              <w:rPr>
                <w:color w:val="FF0000"/>
                <w:sz w:val="14"/>
                <w:szCs w:val="14"/>
              </w:rPr>
              <w:t>attribute5;</w:t>
            </w:r>
            <w:proofErr w:type="gramEnd"/>
          </w:p>
          <w:p w14:paraId="2F3F5EA3" w14:textId="33B7472F" w:rsidR="00A14370" w:rsidRPr="00FA0E28" w:rsidRDefault="00CB72C6" w:rsidP="00A14370">
            <w:pPr>
              <w:keepNext/>
              <w:tabs>
                <w:tab w:val="left" w:pos="315"/>
                <w:tab w:val="left" w:pos="599"/>
                <w:tab w:val="left" w:pos="904"/>
              </w:tabs>
              <w:spacing w:after="0" w:line="140" w:lineRule="exact"/>
              <w:rPr>
                <w:color w:val="FF0000"/>
                <w:sz w:val="14"/>
                <w:szCs w:val="14"/>
              </w:rPr>
            </w:pPr>
            <w:r>
              <w:rPr>
                <w:color w:val="FF0000"/>
                <w:sz w:val="14"/>
                <w:szCs w:val="14"/>
              </w:rPr>
              <w:tab/>
            </w:r>
            <w:r>
              <w:rPr>
                <w:color w:val="FF0000"/>
                <w:sz w:val="14"/>
                <w:szCs w:val="14"/>
              </w:rPr>
              <w:tab/>
            </w:r>
            <w:r>
              <w:rPr>
                <w:color w:val="FF0000"/>
                <w:sz w:val="14"/>
                <w:szCs w:val="14"/>
              </w:rPr>
              <w:tab/>
              <w:t>uses c</w:t>
            </w:r>
            <w:r w:rsidR="00A14370" w:rsidRPr="00FA0E28">
              <w:rPr>
                <w:color w:val="FF0000"/>
                <w:sz w:val="14"/>
                <w:szCs w:val="14"/>
              </w:rPr>
              <w:t>lass</w:t>
            </w:r>
            <w:r>
              <w:rPr>
                <w:color w:val="FF0000"/>
                <w:sz w:val="14"/>
                <w:szCs w:val="14"/>
              </w:rPr>
              <w:t>-</w:t>
            </w:r>
            <w:proofErr w:type="gramStart"/>
            <w:r>
              <w:rPr>
                <w:color w:val="FF0000"/>
                <w:sz w:val="14"/>
                <w:szCs w:val="14"/>
              </w:rPr>
              <w:t>w</w:t>
            </w:r>
            <w:r w:rsidR="00A14370" w:rsidRPr="00FA0E28">
              <w:rPr>
                <w:color w:val="FF0000"/>
                <w:sz w:val="14"/>
                <w:szCs w:val="14"/>
              </w:rPr>
              <w:t>;</w:t>
            </w:r>
            <w:proofErr w:type="gramEnd"/>
          </w:p>
          <w:p w14:paraId="2D1E5215"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r>
            <w:r w:rsidRPr="00FA0E28">
              <w:rPr>
                <w:color w:val="FF0000"/>
                <w:sz w:val="14"/>
                <w:szCs w:val="14"/>
              </w:rPr>
              <w:tab/>
            </w:r>
            <w:r w:rsidRPr="00FA0E28">
              <w:rPr>
                <w:color w:val="FF0000"/>
                <w:sz w:val="14"/>
                <w:szCs w:val="14"/>
              </w:rPr>
              <w:tab/>
              <w:t>…</w:t>
            </w:r>
          </w:p>
          <w:p w14:paraId="7F3FB250"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r>
            <w:r w:rsidRPr="00FA0E28">
              <w:rPr>
                <w:color w:val="FF0000"/>
                <w:sz w:val="14"/>
                <w:szCs w:val="14"/>
              </w:rPr>
              <w:tab/>
            </w:r>
            <w:r w:rsidRPr="00FA0E28">
              <w:rPr>
                <w:color w:val="FF0000"/>
                <w:sz w:val="14"/>
                <w:szCs w:val="14"/>
              </w:rPr>
              <w:tab/>
              <w:t xml:space="preserve">list </w:t>
            </w:r>
            <w:r w:rsidR="00CB72C6">
              <w:rPr>
                <w:color w:val="FF0000"/>
                <w:sz w:val="14"/>
                <w:szCs w:val="14"/>
              </w:rPr>
              <w:t>c</w:t>
            </w:r>
            <w:r w:rsidRPr="00FA0E28">
              <w:rPr>
                <w:color w:val="FF0000"/>
                <w:sz w:val="14"/>
                <w:szCs w:val="14"/>
              </w:rPr>
              <w:t>lass</w:t>
            </w:r>
            <w:r w:rsidR="00CB72C6">
              <w:rPr>
                <w:color w:val="FF0000"/>
                <w:sz w:val="14"/>
                <w:szCs w:val="14"/>
              </w:rPr>
              <w:t>-y</w:t>
            </w:r>
            <w:r w:rsidRPr="00FA0E28">
              <w:rPr>
                <w:color w:val="FF0000"/>
                <w:sz w:val="14"/>
                <w:szCs w:val="14"/>
              </w:rPr>
              <w:t xml:space="preserve"> {</w:t>
            </w:r>
          </w:p>
          <w:p w14:paraId="49A89A3A" w14:textId="77777777" w:rsidR="00A14370" w:rsidRPr="00FA0E28"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r>
            <w:r w:rsidRPr="00FA0E28">
              <w:rPr>
                <w:color w:val="FF0000"/>
                <w:sz w:val="14"/>
                <w:szCs w:val="14"/>
              </w:rPr>
              <w:tab/>
            </w:r>
            <w:r w:rsidRPr="00FA0E28">
              <w:rPr>
                <w:color w:val="FF0000"/>
                <w:sz w:val="14"/>
                <w:szCs w:val="14"/>
              </w:rPr>
              <w:tab/>
            </w:r>
            <w:r w:rsidRPr="00FA0E28">
              <w:rPr>
                <w:color w:val="FF0000"/>
                <w:sz w:val="14"/>
                <w:szCs w:val="14"/>
              </w:rPr>
              <w:tab/>
              <w:t xml:space="preserve">key </w:t>
            </w:r>
            <w:proofErr w:type="gramStart"/>
            <w:r w:rsidRPr="00FA0E28">
              <w:rPr>
                <w:color w:val="FF0000"/>
                <w:sz w:val="14"/>
                <w:szCs w:val="14"/>
              </w:rPr>
              <w:t>attribute7;</w:t>
            </w:r>
            <w:proofErr w:type="gramEnd"/>
          </w:p>
          <w:p w14:paraId="643183F3" w14:textId="14B4C584" w:rsidR="00A14370" w:rsidRPr="00BB410F" w:rsidRDefault="00A14370" w:rsidP="00A14370">
            <w:pPr>
              <w:keepNext/>
              <w:tabs>
                <w:tab w:val="left" w:pos="315"/>
                <w:tab w:val="left" w:pos="599"/>
                <w:tab w:val="left" w:pos="904"/>
              </w:tabs>
              <w:spacing w:after="0" w:line="140" w:lineRule="exact"/>
              <w:rPr>
                <w:color w:val="FF0000"/>
                <w:sz w:val="14"/>
                <w:szCs w:val="14"/>
              </w:rPr>
            </w:pPr>
            <w:r w:rsidRPr="00FA0E28">
              <w:rPr>
                <w:color w:val="FF0000"/>
                <w:sz w:val="14"/>
                <w:szCs w:val="14"/>
              </w:rPr>
              <w:tab/>
            </w:r>
            <w:r w:rsidRPr="00FA0E28">
              <w:rPr>
                <w:color w:val="FF0000"/>
                <w:sz w:val="14"/>
                <w:szCs w:val="14"/>
              </w:rPr>
              <w:tab/>
            </w:r>
            <w:r w:rsidRPr="00FA0E28">
              <w:rPr>
                <w:color w:val="FF0000"/>
                <w:sz w:val="14"/>
                <w:szCs w:val="14"/>
              </w:rPr>
              <w:tab/>
            </w:r>
            <w:r w:rsidRPr="00FA0E28">
              <w:rPr>
                <w:color w:val="FF0000"/>
                <w:sz w:val="14"/>
                <w:szCs w:val="14"/>
              </w:rPr>
              <w:tab/>
              <w:t xml:space="preserve">uses </w:t>
            </w:r>
            <w:r w:rsidR="00CB72C6">
              <w:rPr>
                <w:color w:val="FF0000"/>
                <w:sz w:val="14"/>
                <w:szCs w:val="14"/>
              </w:rPr>
              <w:t>c</w:t>
            </w:r>
            <w:r w:rsidRPr="00FA0E28">
              <w:rPr>
                <w:color w:val="FF0000"/>
                <w:sz w:val="14"/>
                <w:szCs w:val="14"/>
              </w:rPr>
              <w:t>lass</w:t>
            </w:r>
            <w:r w:rsidR="00CB72C6">
              <w:rPr>
                <w:color w:val="FF0000"/>
                <w:sz w:val="14"/>
                <w:szCs w:val="14"/>
              </w:rPr>
              <w:t>-</w:t>
            </w:r>
            <w:proofErr w:type="gramStart"/>
            <w:r w:rsidR="00CB72C6">
              <w:rPr>
                <w:color w:val="FF0000"/>
                <w:sz w:val="14"/>
                <w:szCs w:val="14"/>
              </w:rPr>
              <w:t>y</w:t>
            </w:r>
            <w:r w:rsidRPr="00FA0E28">
              <w:rPr>
                <w:color w:val="FF0000"/>
                <w:sz w:val="14"/>
                <w:szCs w:val="14"/>
              </w:rPr>
              <w:t>;</w:t>
            </w:r>
            <w:proofErr w:type="gramEnd"/>
          </w:p>
          <w:p w14:paraId="5A9FFC29" w14:textId="77777777" w:rsidR="00A14370" w:rsidRPr="00FA0E28" w:rsidRDefault="00A14370" w:rsidP="00A14370">
            <w:pPr>
              <w:keepNext/>
              <w:tabs>
                <w:tab w:val="left" w:pos="315"/>
                <w:tab w:val="left" w:pos="599"/>
                <w:tab w:val="left" w:pos="904"/>
              </w:tabs>
              <w:spacing w:after="0" w:line="140" w:lineRule="exact"/>
              <w:rPr>
                <w:color w:val="FF0000"/>
                <w:sz w:val="14"/>
                <w:szCs w:val="14"/>
                <w:lang w:val="de-DE"/>
              </w:rPr>
            </w:pPr>
            <w:r w:rsidRPr="00FA0E28">
              <w:rPr>
                <w:color w:val="FF0000"/>
                <w:sz w:val="14"/>
                <w:szCs w:val="14"/>
              </w:rPr>
              <w:tab/>
            </w:r>
            <w:r w:rsidRPr="00FA0E28">
              <w:rPr>
                <w:color w:val="FF0000"/>
                <w:sz w:val="14"/>
                <w:szCs w:val="14"/>
              </w:rPr>
              <w:tab/>
            </w:r>
            <w:r w:rsidRPr="00FA0E28">
              <w:rPr>
                <w:color w:val="FF0000"/>
                <w:sz w:val="14"/>
                <w:szCs w:val="14"/>
              </w:rPr>
              <w:tab/>
            </w:r>
            <w:r w:rsidRPr="00FA0E28">
              <w:rPr>
                <w:color w:val="FF0000"/>
                <w:sz w:val="14"/>
                <w:szCs w:val="14"/>
              </w:rPr>
              <w:tab/>
              <w:t>…</w:t>
            </w:r>
          </w:p>
          <w:p w14:paraId="4699868A" w14:textId="77777777" w:rsidR="00A14370" w:rsidRPr="00FA0E28" w:rsidRDefault="00A14370" w:rsidP="00A14370">
            <w:pPr>
              <w:keepNext/>
              <w:tabs>
                <w:tab w:val="left" w:pos="315"/>
                <w:tab w:val="left" w:pos="599"/>
                <w:tab w:val="left" w:pos="904"/>
              </w:tabs>
              <w:spacing w:after="0" w:line="140" w:lineRule="exact"/>
              <w:rPr>
                <w:color w:val="FF0000"/>
                <w:sz w:val="14"/>
                <w:szCs w:val="14"/>
                <w:lang w:val="de-DE"/>
              </w:rPr>
            </w:pPr>
            <w:r w:rsidRPr="00FA0E28">
              <w:rPr>
                <w:color w:val="FF0000"/>
                <w:sz w:val="14"/>
                <w:szCs w:val="14"/>
              </w:rPr>
              <w:tab/>
            </w:r>
            <w:r w:rsidRPr="00FA0E28">
              <w:rPr>
                <w:color w:val="FF0000"/>
                <w:sz w:val="14"/>
                <w:szCs w:val="14"/>
              </w:rPr>
              <w:tab/>
            </w:r>
            <w:r w:rsidRPr="00FA0E28">
              <w:rPr>
                <w:color w:val="FF0000"/>
                <w:sz w:val="14"/>
                <w:szCs w:val="14"/>
              </w:rPr>
              <w:tab/>
              <w:t>}</w:t>
            </w:r>
          </w:p>
          <w:p w14:paraId="0ACB2737" w14:textId="77777777" w:rsidR="00A14370" w:rsidRPr="00FA0E28" w:rsidRDefault="00A14370" w:rsidP="00A14370">
            <w:pPr>
              <w:keepNext/>
              <w:tabs>
                <w:tab w:val="left" w:pos="315"/>
                <w:tab w:val="left" w:pos="599"/>
                <w:tab w:val="left" w:pos="904"/>
              </w:tabs>
              <w:spacing w:after="0" w:line="140" w:lineRule="exact"/>
              <w:rPr>
                <w:color w:val="FF0000"/>
                <w:sz w:val="14"/>
                <w:szCs w:val="14"/>
                <w:lang w:val="de-DE"/>
              </w:rPr>
            </w:pPr>
            <w:r w:rsidRPr="00FA0E28">
              <w:rPr>
                <w:color w:val="FF0000"/>
                <w:sz w:val="14"/>
                <w:szCs w:val="14"/>
              </w:rPr>
              <w:tab/>
            </w:r>
            <w:r w:rsidRPr="00FA0E28">
              <w:rPr>
                <w:color w:val="FF0000"/>
                <w:sz w:val="14"/>
                <w:szCs w:val="14"/>
              </w:rPr>
              <w:tab/>
              <w:t>}</w:t>
            </w:r>
          </w:p>
          <w:p w14:paraId="2EAC1C9C" w14:textId="77777777" w:rsidR="00A14370" w:rsidRPr="00FA0E28" w:rsidRDefault="00A14370" w:rsidP="00A14370">
            <w:pPr>
              <w:keepNext/>
              <w:tabs>
                <w:tab w:val="left" w:pos="315"/>
                <w:tab w:val="left" w:pos="599"/>
                <w:tab w:val="left" w:pos="904"/>
              </w:tabs>
              <w:spacing w:after="0" w:line="140" w:lineRule="exact"/>
              <w:rPr>
                <w:color w:val="FF0000"/>
                <w:sz w:val="14"/>
                <w:szCs w:val="14"/>
                <w:lang w:val="de-DE"/>
              </w:rPr>
            </w:pPr>
            <w:r w:rsidRPr="00FA0E28">
              <w:rPr>
                <w:color w:val="FF0000"/>
                <w:sz w:val="14"/>
                <w:szCs w:val="14"/>
              </w:rPr>
              <w:tab/>
              <w:t>}</w:t>
            </w:r>
          </w:p>
          <w:p w14:paraId="1BD245EB" w14:textId="77777777" w:rsidR="00A14370" w:rsidRPr="009C4387" w:rsidRDefault="00A14370" w:rsidP="00A14370">
            <w:pPr>
              <w:keepNext/>
              <w:tabs>
                <w:tab w:val="left" w:pos="315"/>
                <w:tab w:val="left" w:pos="599"/>
                <w:tab w:val="left" w:pos="904"/>
              </w:tabs>
              <w:spacing w:after="0" w:line="140" w:lineRule="exact"/>
              <w:rPr>
                <w:sz w:val="14"/>
                <w:szCs w:val="14"/>
              </w:rPr>
            </w:pPr>
            <w:r w:rsidRPr="00FA0E28">
              <w:rPr>
                <w:color w:val="FF0000"/>
                <w:sz w:val="14"/>
                <w:szCs w:val="14"/>
              </w:rPr>
              <w:t>}</w:t>
            </w:r>
          </w:p>
        </w:tc>
      </w:tr>
    </w:tbl>
    <w:p w14:paraId="2CCCD24B" w14:textId="77777777" w:rsidR="00552559" w:rsidRPr="00BF6A45" w:rsidRDefault="00552559" w:rsidP="00552559">
      <w:pPr>
        <w:rPr>
          <w:szCs w:val="24"/>
        </w:rPr>
      </w:pPr>
    </w:p>
    <w:p w14:paraId="5197B3C6" w14:textId="77777777" w:rsidR="00C628F3" w:rsidRDefault="00C628F3" w:rsidP="00265380">
      <w:pPr>
        <w:pStyle w:val="berschrift1"/>
        <w:sectPr w:rsidR="00C628F3" w:rsidSect="005752F2">
          <w:headerReference w:type="default" r:id="rId99"/>
          <w:footerReference w:type="default" r:id="rId100"/>
          <w:pgSz w:w="12240" w:h="15840"/>
          <w:pgMar w:top="1440" w:right="1440" w:bottom="1440" w:left="1440" w:header="720" w:footer="720" w:gutter="0"/>
          <w:cols w:space="720"/>
          <w:titlePg/>
        </w:sectPr>
      </w:pPr>
      <w:bookmarkStart w:id="993" w:name="_Ref458509911"/>
    </w:p>
    <w:p w14:paraId="48AC4C1B" w14:textId="0E005408" w:rsidR="00265380" w:rsidRDefault="003106AD" w:rsidP="00265380">
      <w:pPr>
        <w:pStyle w:val="berschrift1"/>
      </w:pPr>
      <w:bookmarkStart w:id="994" w:name="_Toc516067397"/>
      <w:bookmarkStart w:id="995" w:name="_Toc531166618"/>
      <w:r>
        <w:lastRenderedPageBreak/>
        <w:t xml:space="preserve">Generic </w:t>
      </w:r>
      <w:r w:rsidR="004F48CF">
        <w:t xml:space="preserve">UML </w:t>
      </w:r>
      <w:r>
        <w:t xml:space="preserve">Model and </w:t>
      </w:r>
      <w:r w:rsidR="004F48CF">
        <w:t xml:space="preserve">specific YANG </w:t>
      </w:r>
      <w:r>
        <w:t>Configuration Information</w:t>
      </w:r>
      <w:bookmarkEnd w:id="993"/>
      <w:bookmarkEnd w:id="994"/>
      <w:bookmarkEnd w:id="995"/>
    </w:p>
    <w:p w14:paraId="14F07EE1" w14:textId="28C10F49" w:rsidR="00265380" w:rsidRPr="00BF6A45" w:rsidRDefault="004F48CF" w:rsidP="008468F8">
      <w:pPr>
        <w:rPr>
          <w:szCs w:val="24"/>
        </w:rPr>
      </w:pPr>
      <w:r>
        <w:rPr>
          <w:szCs w:val="24"/>
        </w:rPr>
        <w:t xml:space="preserve">The UML model provides already a lot of generic information which is also mapped to YANG. </w:t>
      </w:r>
      <w:r w:rsidR="008468F8">
        <w:rPr>
          <w:szCs w:val="24"/>
        </w:rPr>
        <w:t>If necessary, t</w:t>
      </w:r>
      <w:r>
        <w:rPr>
          <w:szCs w:val="24"/>
        </w:rPr>
        <w:t xml:space="preserve">he user </w:t>
      </w:r>
      <w:r w:rsidR="008468F8">
        <w:rPr>
          <w:szCs w:val="24"/>
        </w:rPr>
        <w:t xml:space="preserve">can </w:t>
      </w:r>
      <w:r>
        <w:rPr>
          <w:szCs w:val="24"/>
        </w:rPr>
        <w:t xml:space="preserve">overwrite some of the generic UML model information </w:t>
      </w:r>
      <w:r w:rsidR="008468F8">
        <w:rPr>
          <w:szCs w:val="24"/>
        </w:rPr>
        <w:t>before it is mapped to YANG and can provide a few mapping instructions to the tool in a config file.</w:t>
      </w:r>
    </w:p>
    <w:p w14:paraId="694033C2" w14:textId="77777777" w:rsidR="00265380" w:rsidRDefault="00BC7C49" w:rsidP="00BC7C49">
      <w:pPr>
        <w:pStyle w:val="berschrift2"/>
      </w:pPr>
      <w:bookmarkStart w:id="996" w:name="_Ref464714422"/>
      <w:bookmarkStart w:id="997" w:name="_Ref464714426"/>
      <w:bookmarkStart w:id="998" w:name="_Ref470249494"/>
      <w:bookmarkStart w:id="999" w:name="_Toc516067398"/>
      <w:bookmarkStart w:id="1000" w:name="_Toc531166619"/>
      <w:r w:rsidRPr="00BC7C49">
        <w:t xml:space="preserve">YANG Module </w:t>
      </w:r>
      <w:r w:rsidR="001F67FA">
        <w:t>Header</w:t>
      </w:r>
      <w:bookmarkEnd w:id="996"/>
      <w:bookmarkEnd w:id="997"/>
      <w:bookmarkEnd w:id="998"/>
      <w:bookmarkEnd w:id="999"/>
      <w:bookmarkEnd w:id="1000"/>
    </w:p>
    <w:p w14:paraId="5F0E9841" w14:textId="24A5586F" w:rsidR="00CC43FE" w:rsidRDefault="001F67FA" w:rsidP="00265380">
      <w:pPr>
        <w:rPr>
          <w:szCs w:val="24"/>
        </w:rPr>
      </w:pPr>
      <w:r w:rsidRPr="00BF6A45">
        <w:rPr>
          <w:szCs w:val="24"/>
        </w:rPr>
        <w:t xml:space="preserve">RFC 6087bis </w:t>
      </w:r>
      <w:r w:rsidR="00F7051B">
        <w:fldChar w:fldCharType="begin"/>
      </w:r>
      <w:r w:rsidR="00F7051B">
        <w:instrText xml:space="preserve"> REF _Ref458503913 \r \h  \* MERGEFORMAT </w:instrText>
      </w:r>
      <w:r w:rsidR="00F7051B">
        <w:fldChar w:fldCharType="separate"/>
      </w:r>
      <w:r w:rsidR="00261E05" w:rsidRPr="00261E05">
        <w:rPr>
          <w:szCs w:val="24"/>
        </w:rPr>
        <w:t>[2]</w:t>
      </w:r>
      <w:r w:rsidR="00F7051B">
        <w:fldChar w:fldCharType="end"/>
      </w:r>
      <w:r w:rsidRPr="00BF6A45">
        <w:rPr>
          <w:szCs w:val="24"/>
        </w:rPr>
        <w:t xml:space="preserve"> Appendix C defines a YANG Module Template which require information that is not contained in the UML model</w:t>
      </w:r>
      <w:r w:rsidR="00926D93" w:rsidRPr="00BF6A45">
        <w:rPr>
          <w:szCs w:val="24"/>
        </w:rPr>
        <w:t xml:space="preserve">; see also section </w:t>
      </w:r>
      <w:r w:rsidR="00F7051B">
        <w:fldChar w:fldCharType="begin"/>
      </w:r>
      <w:r w:rsidR="00F7051B">
        <w:instrText xml:space="preserve"> REF _Ref430330639 \r \h  \* MERGEFORMAT </w:instrText>
      </w:r>
      <w:r w:rsidR="00F7051B">
        <w:fldChar w:fldCharType="separate"/>
      </w:r>
      <w:r w:rsidR="00261E05" w:rsidRPr="00261E05">
        <w:rPr>
          <w:szCs w:val="24"/>
        </w:rPr>
        <w:t>10</w:t>
      </w:r>
      <w:r w:rsidR="00F7051B">
        <w:fldChar w:fldCharType="end"/>
      </w:r>
      <w:r w:rsidRPr="00BF6A45">
        <w:rPr>
          <w:szCs w:val="24"/>
        </w:rPr>
        <w:t xml:space="preserve">. </w:t>
      </w:r>
      <w:r w:rsidR="00CC43FE" w:rsidRPr="00BF6A45">
        <w:rPr>
          <w:szCs w:val="24"/>
        </w:rPr>
        <w:t>The tool needs to ask the user for the following information and insert it into the YANG header:</w:t>
      </w:r>
    </w:p>
    <w:tbl>
      <w:tblPr>
        <w:tblStyle w:val="Tabellenraster"/>
        <w:tblW w:w="13716" w:type="dxa"/>
        <w:jc w:val="left"/>
        <w:tblLayout w:type="fixed"/>
        <w:tblLook w:val="04A0" w:firstRow="1" w:lastRow="0" w:firstColumn="1" w:lastColumn="0" w:noHBand="0" w:noVBand="1"/>
      </w:tblPr>
      <w:tblGrid>
        <w:gridCol w:w="4057"/>
        <w:gridCol w:w="4556"/>
        <w:gridCol w:w="5103"/>
      </w:tblGrid>
      <w:tr w:rsidR="00B23118" w:rsidRPr="00F47311" w14:paraId="590A3249" w14:textId="77777777" w:rsidTr="000817C3">
        <w:trPr>
          <w:cantSplit/>
          <w:jc w:val="left"/>
        </w:trPr>
        <w:tc>
          <w:tcPr>
            <w:tcW w:w="8613" w:type="dxa"/>
            <w:gridSpan w:val="2"/>
            <w:shd w:val="clear" w:color="auto" w:fill="E99A98" w:themeFill="accent6" w:themeFillTint="66"/>
          </w:tcPr>
          <w:p w14:paraId="79ACD199" w14:textId="77777777" w:rsidR="00B23118" w:rsidRPr="00F47311" w:rsidRDefault="00B23118" w:rsidP="00B23118">
            <w:pPr>
              <w:spacing w:before="40" w:after="40"/>
              <w:jc w:val="center"/>
              <w:rPr>
                <w:sz w:val="20"/>
                <w:szCs w:val="20"/>
              </w:rPr>
            </w:pPr>
            <w:r w:rsidRPr="00F47311">
              <w:rPr>
                <w:sz w:val="20"/>
                <w:szCs w:val="20"/>
              </w:rPr>
              <w:t>Input</w:t>
            </w:r>
          </w:p>
        </w:tc>
        <w:tc>
          <w:tcPr>
            <w:tcW w:w="5103" w:type="dxa"/>
            <w:shd w:val="clear" w:color="auto" w:fill="F3DAA9" w:themeFill="accent4" w:themeFillTint="66"/>
          </w:tcPr>
          <w:p w14:paraId="75F1D1CA" w14:textId="77777777" w:rsidR="00B23118" w:rsidRPr="00F47311" w:rsidRDefault="00B23118" w:rsidP="00B23118">
            <w:pPr>
              <w:spacing w:before="40" w:after="40"/>
              <w:jc w:val="center"/>
              <w:rPr>
                <w:sz w:val="20"/>
                <w:szCs w:val="20"/>
              </w:rPr>
            </w:pPr>
            <w:r w:rsidRPr="00F47311">
              <w:rPr>
                <w:sz w:val="20"/>
                <w:szCs w:val="20"/>
              </w:rPr>
              <w:t>Output</w:t>
            </w:r>
          </w:p>
        </w:tc>
      </w:tr>
      <w:tr w:rsidR="00B23118" w:rsidRPr="00F47311" w14:paraId="0290A7A2" w14:textId="77777777" w:rsidTr="000817C3">
        <w:trPr>
          <w:cantSplit/>
          <w:jc w:val="left"/>
        </w:trPr>
        <w:tc>
          <w:tcPr>
            <w:tcW w:w="4057" w:type="dxa"/>
            <w:shd w:val="clear" w:color="auto" w:fill="E99A98" w:themeFill="accent6" w:themeFillTint="66"/>
          </w:tcPr>
          <w:p w14:paraId="7737F6C1" w14:textId="77777777" w:rsidR="00B23118" w:rsidRPr="00F47311" w:rsidRDefault="00B23118" w:rsidP="00B23118">
            <w:pPr>
              <w:spacing w:before="40" w:after="40"/>
              <w:rPr>
                <w:sz w:val="20"/>
                <w:szCs w:val="20"/>
              </w:rPr>
            </w:pPr>
            <w:r w:rsidRPr="00F47311">
              <w:rPr>
                <w:sz w:val="20"/>
                <w:szCs w:val="20"/>
              </w:rPr>
              <w:t>UML</w:t>
            </w:r>
          </w:p>
        </w:tc>
        <w:tc>
          <w:tcPr>
            <w:tcW w:w="4556" w:type="dxa"/>
            <w:shd w:val="clear" w:color="auto" w:fill="E99A98" w:themeFill="accent6" w:themeFillTint="66"/>
          </w:tcPr>
          <w:p w14:paraId="39023AF5" w14:textId="77777777" w:rsidR="00B23118" w:rsidRPr="00F47311" w:rsidRDefault="00B23118" w:rsidP="00B23118">
            <w:pPr>
              <w:spacing w:before="40" w:after="40"/>
              <w:rPr>
                <w:sz w:val="20"/>
                <w:szCs w:val="20"/>
              </w:rPr>
            </w:pPr>
            <w:r w:rsidRPr="00F47311">
              <w:rPr>
                <w:sz w:val="20"/>
                <w:szCs w:val="20"/>
              </w:rPr>
              <w:t>Config</w:t>
            </w:r>
            <w:r>
              <w:rPr>
                <w:sz w:val="20"/>
                <w:szCs w:val="20"/>
              </w:rPr>
              <w:t xml:space="preserve"> file</w:t>
            </w:r>
          </w:p>
        </w:tc>
        <w:tc>
          <w:tcPr>
            <w:tcW w:w="5103" w:type="dxa"/>
            <w:shd w:val="clear" w:color="auto" w:fill="F3DAA9" w:themeFill="accent4" w:themeFillTint="66"/>
          </w:tcPr>
          <w:p w14:paraId="259C91C3" w14:textId="77777777" w:rsidR="00B23118" w:rsidRPr="00F47311" w:rsidRDefault="00B23118" w:rsidP="00B23118">
            <w:pPr>
              <w:spacing w:before="40" w:after="40"/>
              <w:rPr>
                <w:sz w:val="20"/>
                <w:szCs w:val="20"/>
              </w:rPr>
            </w:pPr>
            <w:r w:rsidRPr="00F47311">
              <w:rPr>
                <w:sz w:val="20"/>
                <w:szCs w:val="20"/>
              </w:rPr>
              <w:t>YANG Module Header Information</w:t>
            </w:r>
          </w:p>
        </w:tc>
      </w:tr>
      <w:tr w:rsidR="00B23118" w:rsidRPr="00F7433D" w14:paraId="6FB75809" w14:textId="77777777" w:rsidTr="000817C3">
        <w:trPr>
          <w:cantSplit/>
          <w:tblHeader w:val="0"/>
          <w:jc w:val="left"/>
        </w:trPr>
        <w:tc>
          <w:tcPr>
            <w:tcW w:w="4057" w:type="dxa"/>
          </w:tcPr>
          <w:p w14:paraId="027B9167" w14:textId="77777777" w:rsidR="00B23118" w:rsidRPr="00FF51CE" w:rsidRDefault="00B23118" w:rsidP="00B23118">
            <w:pPr>
              <w:spacing w:before="40" w:after="40"/>
              <w:rPr>
                <w:sz w:val="20"/>
                <w:szCs w:val="20"/>
              </w:rPr>
            </w:pPr>
            <w:r w:rsidRPr="00F47311">
              <w:rPr>
                <w:sz w:val="20"/>
                <w:szCs w:val="20"/>
              </w:rPr>
              <w:t>UML model name</w:t>
            </w:r>
          </w:p>
        </w:tc>
        <w:tc>
          <w:tcPr>
            <w:tcW w:w="4556" w:type="dxa"/>
          </w:tcPr>
          <w:p w14:paraId="5985BB97" w14:textId="77777777" w:rsidR="00B23118" w:rsidRPr="00F47311" w:rsidRDefault="00B23118" w:rsidP="00B23118">
            <w:pPr>
              <w:spacing w:before="40" w:after="40"/>
              <w:rPr>
                <w:sz w:val="20"/>
                <w:szCs w:val="20"/>
              </w:rPr>
            </w:pPr>
          </w:p>
        </w:tc>
        <w:tc>
          <w:tcPr>
            <w:tcW w:w="5103" w:type="dxa"/>
          </w:tcPr>
          <w:p w14:paraId="7A7A6FE8" w14:textId="77777777" w:rsidR="00B23118" w:rsidRPr="00F47311" w:rsidRDefault="00B23118" w:rsidP="00B23118">
            <w:pPr>
              <w:spacing w:before="40" w:after="40"/>
              <w:rPr>
                <w:sz w:val="20"/>
                <w:szCs w:val="20"/>
              </w:rPr>
            </w:pPr>
            <w:r w:rsidRPr="00F47311">
              <w:rPr>
                <w:sz w:val="20"/>
                <w:szCs w:val="20"/>
              </w:rPr>
              <w:t>module name</w:t>
            </w:r>
          </w:p>
          <w:p w14:paraId="46240A99" w14:textId="0B19BED3" w:rsidR="00B23118" w:rsidRPr="00F47311" w:rsidRDefault="00B23118" w:rsidP="00B23118">
            <w:pPr>
              <w:spacing w:before="40" w:after="40"/>
              <w:rPr>
                <w:sz w:val="20"/>
                <w:szCs w:val="20"/>
              </w:rPr>
            </w:pPr>
            <w:r w:rsidRPr="00F47311">
              <w:rPr>
                <w:sz w:val="20"/>
                <w:szCs w:val="20"/>
              </w:rPr>
              <w:t xml:space="preserve">// </w:t>
            </w:r>
            <w:r w:rsidR="007D2C8C">
              <w:rPr>
                <w:sz w:val="20"/>
                <w:szCs w:val="20"/>
              </w:rPr>
              <w:t xml:space="preserve">same as the UML model name; </w:t>
            </w:r>
            <w:r w:rsidRPr="00F47311">
              <w:rPr>
                <w:sz w:val="20"/>
                <w:szCs w:val="20"/>
              </w:rPr>
              <w:t>transformed into the YANG naming scheme; e.g., “</w:t>
            </w:r>
            <w:proofErr w:type="spellStart"/>
            <w:r w:rsidRPr="00F47311">
              <w:rPr>
                <w:sz w:val="20"/>
                <w:szCs w:val="20"/>
              </w:rPr>
              <w:t>UmlYangSimpleTestModel.uml</w:t>
            </w:r>
            <w:proofErr w:type="spellEnd"/>
            <w:r w:rsidRPr="00F47311">
              <w:rPr>
                <w:sz w:val="20"/>
                <w:szCs w:val="20"/>
              </w:rPr>
              <w:t>” is mapped to “</w:t>
            </w:r>
            <w:proofErr w:type="spellStart"/>
            <w:r w:rsidRPr="00F47311">
              <w:rPr>
                <w:sz w:val="20"/>
                <w:szCs w:val="20"/>
              </w:rPr>
              <w:t>uml</w:t>
            </w:r>
            <w:proofErr w:type="spellEnd"/>
            <w:r w:rsidRPr="00F47311">
              <w:rPr>
                <w:sz w:val="20"/>
                <w:szCs w:val="20"/>
              </w:rPr>
              <w:t>-yang-simple-test-</w:t>
            </w:r>
            <w:proofErr w:type="spellStart"/>
            <w:proofErr w:type="gramStart"/>
            <w:r w:rsidRPr="00F47311">
              <w:rPr>
                <w:sz w:val="20"/>
                <w:szCs w:val="20"/>
              </w:rPr>
              <w:t>model.yang</w:t>
            </w:r>
            <w:proofErr w:type="spellEnd"/>
            <w:proofErr w:type="gramEnd"/>
            <w:r w:rsidRPr="00F47311">
              <w:rPr>
                <w:sz w:val="20"/>
                <w:szCs w:val="20"/>
              </w:rPr>
              <w:t>”</w:t>
            </w:r>
            <w:r w:rsidR="00370D90">
              <w:rPr>
                <w:sz w:val="20"/>
                <w:szCs w:val="20"/>
              </w:rPr>
              <w:t xml:space="preserve"> or </w:t>
            </w:r>
            <w:r w:rsidR="00F162D9">
              <w:rPr>
                <w:sz w:val="20"/>
                <w:szCs w:val="20"/>
              </w:rPr>
              <w:t>“</w:t>
            </w:r>
            <w:r w:rsidR="00F162D9" w:rsidRPr="00F162D9">
              <w:rPr>
                <w:sz w:val="20"/>
                <w:szCs w:val="20"/>
              </w:rPr>
              <w:t>G.</w:t>
            </w:r>
            <w:r w:rsidR="00F162D9">
              <w:rPr>
                <w:sz w:val="20"/>
                <w:szCs w:val="20"/>
              </w:rPr>
              <w:t>1234</w:t>
            </w:r>
            <w:r w:rsidR="00F162D9" w:rsidRPr="00F162D9">
              <w:rPr>
                <w:sz w:val="20"/>
                <w:szCs w:val="20"/>
              </w:rPr>
              <w:t>.</w:t>
            </w:r>
            <w:r w:rsidR="00F162D9">
              <w:rPr>
                <w:sz w:val="20"/>
                <w:szCs w:val="20"/>
              </w:rPr>
              <w:t>5</w:t>
            </w:r>
            <w:r w:rsidR="00F162D9" w:rsidRPr="00F162D9">
              <w:rPr>
                <w:sz w:val="20"/>
                <w:szCs w:val="20"/>
              </w:rPr>
              <w:t>_v0.03-model</w:t>
            </w:r>
            <w:r w:rsidR="008723D6">
              <w:rPr>
                <w:sz w:val="20"/>
                <w:szCs w:val="20"/>
              </w:rPr>
              <w:t>.uml</w:t>
            </w:r>
            <w:r w:rsidR="00F162D9">
              <w:rPr>
                <w:sz w:val="20"/>
                <w:szCs w:val="20"/>
              </w:rPr>
              <w:t>” is mapped to “g-dot1234dot5-v-dot0dot03-model</w:t>
            </w:r>
            <w:r w:rsidR="003F4932">
              <w:rPr>
                <w:sz w:val="20"/>
                <w:szCs w:val="20"/>
              </w:rPr>
              <w:t>.yang</w:t>
            </w:r>
            <w:r w:rsidR="00F162D9">
              <w:rPr>
                <w:sz w:val="20"/>
                <w:szCs w:val="20"/>
              </w:rPr>
              <w:t>”.</w:t>
            </w:r>
          </w:p>
        </w:tc>
      </w:tr>
      <w:tr w:rsidR="00B23118" w:rsidRPr="00F7433D" w14:paraId="78E7DC19" w14:textId="77777777" w:rsidTr="000817C3">
        <w:trPr>
          <w:cantSplit/>
          <w:tblHeader w:val="0"/>
          <w:jc w:val="left"/>
        </w:trPr>
        <w:tc>
          <w:tcPr>
            <w:tcW w:w="4057" w:type="dxa"/>
          </w:tcPr>
          <w:p w14:paraId="705246BF" w14:textId="0957E3D1" w:rsidR="00E13BCB" w:rsidRPr="00F47311" w:rsidRDefault="007D2C8C" w:rsidP="00E13BCB">
            <w:pPr>
              <w:spacing w:before="40" w:after="40"/>
              <w:rPr>
                <w:sz w:val="20"/>
                <w:szCs w:val="20"/>
              </w:rPr>
            </w:pPr>
            <w:proofErr w:type="spellStart"/>
            <w:proofErr w:type="gramStart"/>
            <w:r>
              <w:rPr>
                <w:sz w:val="20"/>
                <w:szCs w:val="20"/>
              </w:rPr>
              <w:t>OpenModelStatement</w:t>
            </w:r>
            <w:proofErr w:type="spellEnd"/>
            <w:r>
              <w:rPr>
                <w:sz w:val="20"/>
                <w:szCs w:val="20"/>
              </w:rPr>
              <w:t>::</w:t>
            </w:r>
            <w:proofErr w:type="spellStart"/>
            <w:proofErr w:type="gramEnd"/>
            <w:r>
              <w:rPr>
                <w:sz w:val="20"/>
                <w:szCs w:val="20"/>
              </w:rPr>
              <w:t>revision:Revision</w:t>
            </w:r>
            <w:proofErr w:type="spellEnd"/>
            <w:r>
              <w:rPr>
                <w:sz w:val="20"/>
                <w:szCs w:val="20"/>
              </w:rPr>
              <w:t>::date &lt;</w:t>
            </w:r>
            <w:proofErr w:type="spellStart"/>
            <w:r w:rsidRPr="00F47311">
              <w:rPr>
                <w:sz w:val="20"/>
                <w:szCs w:val="20"/>
              </w:rPr>
              <w:t>yyyy</w:t>
            </w:r>
            <w:proofErr w:type="spellEnd"/>
            <w:r w:rsidRPr="00F47311">
              <w:rPr>
                <w:sz w:val="20"/>
                <w:szCs w:val="20"/>
              </w:rPr>
              <w:t>&gt;-&lt;mm&gt;-&lt;dd&gt;</w:t>
            </w:r>
          </w:p>
          <w:p w14:paraId="67B943E8" w14:textId="1F70FF81" w:rsidR="00B23118" w:rsidRPr="00F47311" w:rsidRDefault="00E13BCB" w:rsidP="00E13BCB">
            <w:pPr>
              <w:spacing w:before="40" w:after="40"/>
              <w:rPr>
                <w:sz w:val="20"/>
                <w:szCs w:val="20"/>
              </w:rPr>
            </w:pPr>
            <w:r w:rsidRPr="00F47311">
              <w:rPr>
                <w:sz w:val="20"/>
                <w:szCs w:val="20"/>
              </w:rPr>
              <w:t xml:space="preserve">See </w:t>
            </w:r>
            <w:proofErr w:type="gramStart"/>
            <w:r w:rsidRPr="00F47311">
              <w:rPr>
                <w:sz w:val="20"/>
                <w:szCs w:val="20"/>
              </w:rPr>
              <w:t>revision::</w:t>
            </w:r>
            <w:proofErr w:type="gramEnd"/>
            <w:r w:rsidRPr="00F47311">
              <w:rPr>
                <w:sz w:val="20"/>
                <w:szCs w:val="20"/>
              </w:rPr>
              <w:t>date</w:t>
            </w:r>
            <w:r>
              <w:rPr>
                <w:sz w:val="20"/>
                <w:szCs w:val="20"/>
              </w:rPr>
              <w:t xml:space="preserve"> below</w:t>
            </w:r>
          </w:p>
        </w:tc>
        <w:tc>
          <w:tcPr>
            <w:tcW w:w="4556" w:type="dxa"/>
          </w:tcPr>
          <w:p w14:paraId="622560DF" w14:textId="6C5124E3" w:rsidR="00E13BCB" w:rsidRPr="00F47311" w:rsidRDefault="00E13BCB" w:rsidP="00E13BCB">
            <w:pPr>
              <w:spacing w:before="40" w:after="40"/>
              <w:rPr>
                <w:sz w:val="20"/>
                <w:szCs w:val="20"/>
              </w:rPr>
            </w:pPr>
            <w:r w:rsidRPr="00F47311">
              <w:rPr>
                <w:sz w:val="20"/>
                <w:szCs w:val="20"/>
              </w:rPr>
              <w:t>"revision</w:t>
            </w:r>
            <w:proofErr w:type="gramStart"/>
            <w:r w:rsidRPr="00F47311">
              <w:rPr>
                <w:sz w:val="20"/>
                <w:szCs w:val="20"/>
              </w:rPr>
              <w:t>":</w:t>
            </w:r>
            <w:r>
              <w:rPr>
                <w:sz w:val="20"/>
                <w:szCs w:val="20"/>
              </w:rPr>
              <w:t>:</w:t>
            </w:r>
            <w:proofErr w:type="gramEnd"/>
            <w:r w:rsidRPr="00F47311">
              <w:rPr>
                <w:sz w:val="20"/>
                <w:szCs w:val="20"/>
              </w:rPr>
              <w:t>"date":"&lt;</w:t>
            </w:r>
            <w:proofErr w:type="spellStart"/>
            <w:r w:rsidRPr="00F47311">
              <w:rPr>
                <w:sz w:val="20"/>
                <w:szCs w:val="20"/>
              </w:rPr>
              <w:t>yyyy</w:t>
            </w:r>
            <w:proofErr w:type="spellEnd"/>
            <w:r w:rsidRPr="00F47311">
              <w:rPr>
                <w:sz w:val="20"/>
                <w:szCs w:val="20"/>
              </w:rPr>
              <w:t>&gt;-&lt;mm&gt;-&lt;dd&gt;"</w:t>
            </w:r>
          </w:p>
          <w:p w14:paraId="496F1830" w14:textId="77777777" w:rsidR="00B23118" w:rsidRPr="00F47311" w:rsidRDefault="00B23118" w:rsidP="00B23118">
            <w:pPr>
              <w:spacing w:before="40" w:after="40"/>
              <w:rPr>
                <w:sz w:val="20"/>
                <w:szCs w:val="20"/>
              </w:rPr>
            </w:pPr>
            <w:r w:rsidRPr="00F47311">
              <w:rPr>
                <w:sz w:val="20"/>
                <w:szCs w:val="20"/>
              </w:rPr>
              <w:t xml:space="preserve">See </w:t>
            </w:r>
            <w:proofErr w:type="gramStart"/>
            <w:r w:rsidRPr="00F47311">
              <w:rPr>
                <w:sz w:val="20"/>
                <w:szCs w:val="20"/>
              </w:rPr>
              <w:t>revision::</w:t>
            </w:r>
            <w:proofErr w:type="gramEnd"/>
            <w:r w:rsidRPr="00F47311">
              <w:rPr>
                <w:sz w:val="20"/>
                <w:szCs w:val="20"/>
              </w:rPr>
              <w:t>date</w:t>
            </w:r>
            <w:r>
              <w:rPr>
                <w:sz w:val="20"/>
                <w:szCs w:val="20"/>
              </w:rPr>
              <w:t xml:space="preserve"> below</w:t>
            </w:r>
          </w:p>
        </w:tc>
        <w:tc>
          <w:tcPr>
            <w:tcW w:w="5103" w:type="dxa"/>
          </w:tcPr>
          <w:p w14:paraId="45FFBB69" w14:textId="77777777" w:rsidR="00B23118" w:rsidRPr="00F47311" w:rsidRDefault="00B23118" w:rsidP="00B23118">
            <w:pPr>
              <w:spacing w:before="40" w:after="40"/>
              <w:rPr>
                <w:sz w:val="20"/>
                <w:szCs w:val="20"/>
              </w:rPr>
            </w:pPr>
            <w:r w:rsidRPr="00F47311">
              <w:rPr>
                <w:sz w:val="20"/>
                <w:szCs w:val="20"/>
              </w:rPr>
              <w:t>file name</w:t>
            </w:r>
          </w:p>
          <w:p w14:paraId="7EC57A0A" w14:textId="77777777" w:rsidR="00B23118" w:rsidRPr="00F47311" w:rsidRDefault="00B23118" w:rsidP="00B23118">
            <w:pPr>
              <w:spacing w:before="40" w:after="40"/>
              <w:rPr>
                <w:sz w:val="20"/>
                <w:szCs w:val="20"/>
              </w:rPr>
            </w:pPr>
            <w:r w:rsidRPr="00F47311">
              <w:rPr>
                <w:sz w:val="20"/>
                <w:szCs w:val="20"/>
              </w:rPr>
              <w:t>// consists of the module name and the date:</w:t>
            </w:r>
            <w:r w:rsidRPr="00F47311">
              <w:rPr>
                <w:sz w:val="20"/>
                <w:szCs w:val="20"/>
              </w:rPr>
              <w:br/>
              <w:t>"&lt;module-name&gt;@&lt;yyyy&gt;-&lt;mm&gt;-&lt;dd</w:t>
            </w:r>
            <w:proofErr w:type="gramStart"/>
            <w:r w:rsidRPr="00F47311">
              <w:rPr>
                <w:sz w:val="20"/>
                <w:szCs w:val="20"/>
              </w:rPr>
              <w:t>&gt;.yang</w:t>
            </w:r>
            <w:proofErr w:type="gramEnd"/>
            <w:r w:rsidRPr="00F47311">
              <w:rPr>
                <w:sz w:val="20"/>
                <w:szCs w:val="20"/>
              </w:rPr>
              <w:t>";</w:t>
            </w:r>
          </w:p>
        </w:tc>
      </w:tr>
      <w:tr w:rsidR="00B23118" w:rsidRPr="009C41B7" w14:paraId="492A62E0" w14:textId="77777777" w:rsidTr="000817C3">
        <w:trPr>
          <w:cantSplit/>
          <w:tblHeader w:val="0"/>
          <w:jc w:val="left"/>
        </w:trPr>
        <w:tc>
          <w:tcPr>
            <w:tcW w:w="4057" w:type="dxa"/>
          </w:tcPr>
          <w:p w14:paraId="71F39EB2" w14:textId="77777777" w:rsidR="00B23118" w:rsidRPr="00F47311" w:rsidRDefault="00B23118" w:rsidP="00B23118">
            <w:pPr>
              <w:spacing w:before="40" w:after="40"/>
              <w:rPr>
                <w:rFonts w:cs="Times New Roman"/>
                <w:sz w:val="20"/>
                <w:szCs w:val="20"/>
              </w:rPr>
            </w:pPr>
            <w:proofErr w:type="spellStart"/>
            <w:proofErr w:type="gramStart"/>
            <w:r>
              <w:rPr>
                <w:rFonts w:cs="Times New Roman"/>
                <w:sz w:val="20"/>
                <w:szCs w:val="20"/>
              </w:rPr>
              <w:t>OpenModelStatement</w:t>
            </w:r>
            <w:proofErr w:type="spellEnd"/>
            <w:r>
              <w:rPr>
                <w:rFonts w:cs="Times New Roman"/>
                <w:sz w:val="20"/>
                <w:szCs w:val="20"/>
              </w:rPr>
              <w:t>::</w:t>
            </w:r>
            <w:proofErr w:type="gramEnd"/>
            <w:r>
              <w:rPr>
                <w:rFonts w:cs="Times New Roman"/>
                <w:sz w:val="20"/>
                <w:szCs w:val="20"/>
              </w:rPr>
              <w:t>namespace</w:t>
            </w:r>
            <w:r>
              <w:rPr>
                <w:rFonts w:cs="Times New Roman"/>
                <w:sz w:val="20"/>
                <w:szCs w:val="20"/>
              </w:rPr>
              <w:br/>
            </w:r>
            <w:r w:rsidRPr="007F4A4D">
              <w:rPr>
                <w:rFonts w:cs="Times New Roman"/>
                <w:sz w:val="20"/>
                <w:szCs w:val="20"/>
              </w:rPr>
              <w:t>urn:&lt;</w:t>
            </w:r>
            <w:proofErr w:type="spellStart"/>
            <w:r w:rsidRPr="007F4A4D">
              <w:rPr>
                <w:rFonts w:cs="Times New Roman"/>
                <w:sz w:val="20"/>
                <w:szCs w:val="20"/>
              </w:rPr>
              <w:t>sdo</w:t>
            </w:r>
            <w:proofErr w:type="spellEnd"/>
            <w:r w:rsidRPr="007F4A4D">
              <w:rPr>
                <w:rFonts w:cs="Times New Roman"/>
                <w:sz w:val="20"/>
                <w:szCs w:val="20"/>
              </w:rPr>
              <w:t>&gt;:&lt;project&gt;</w:t>
            </w:r>
          </w:p>
        </w:tc>
        <w:tc>
          <w:tcPr>
            <w:tcW w:w="4556" w:type="dxa"/>
          </w:tcPr>
          <w:p w14:paraId="2A1BF6FF" w14:textId="77777777" w:rsidR="00B23118" w:rsidRDefault="00B23118" w:rsidP="00B23118">
            <w:pPr>
              <w:spacing w:before="40" w:after="40"/>
              <w:rPr>
                <w:sz w:val="20"/>
                <w:szCs w:val="20"/>
              </w:rPr>
            </w:pPr>
            <w:r w:rsidRPr="00F47311">
              <w:rPr>
                <w:sz w:val="20"/>
                <w:szCs w:val="20"/>
              </w:rPr>
              <w:t>"</w:t>
            </w:r>
            <w:proofErr w:type="spellStart"/>
            <w:r w:rsidRPr="00F47311">
              <w:rPr>
                <w:sz w:val="20"/>
                <w:szCs w:val="20"/>
              </w:rPr>
              <w:t>namespace":"urn</w:t>
            </w:r>
            <w:proofErr w:type="spellEnd"/>
            <w:r w:rsidRPr="00F47311">
              <w:rPr>
                <w:sz w:val="20"/>
                <w:szCs w:val="20"/>
              </w:rPr>
              <w:t>:&lt;</w:t>
            </w:r>
            <w:proofErr w:type="spellStart"/>
            <w:r w:rsidRPr="00F47311">
              <w:rPr>
                <w:sz w:val="20"/>
                <w:szCs w:val="20"/>
              </w:rPr>
              <w:t>sdo</w:t>
            </w:r>
            <w:proofErr w:type="spellEnd"/>
            <w:r w:rsidRPr="00F47311">
              <w:rPr>
                <w:sz w:val="20"/>
                <w:szCs w:val="20"/>
              </w:rPr>
              <w:t>&gt;:</w:t>
            </w:r>
            <w:r>
              <w:rPr>
                <w:sz w:val="20"/>
                <w:szCs w:val="20"/>
              </w:rPr>
              <w:t>&lt;project</w:t>
            </w:r>
            <w:proofErr w:type="gramStart"/>
            <w:r>
              <w:rPr>
                <w:sz w:val="20"/>
                <w:szCs w:val="20"/>
              </w:rPr>
              <w:t>&gt;</w:t>
            </w:r>
            <w:r w:rsidRPr="00F47311">
              <w:rPr>
                <w:sz w:val="20"/>
                <w:szCs w:val="20"/>
              </w:rPr>
              <w:t>:yang</w:t>
            </w:r>
            <w:proofErr w:type="gramEnd"/>
            <w:r w:rsidRPr="00F47311">
              <w:rPr>
                <w:sz w:val="20"/>
                <w:szCs w:val="20"/>
              </w:rPr>
              <w:t>:",</w:t>
            </w:r>
          </w:p>
          <w:p w14:paraId="0DDF5082" w14:textId="77777777" w:rsidR="00B23118" w:rsidRPr="00F47311" w:rsidRDefault="00B23118" w:rsidP="00B23118">
            <w:pPr>
              <w:spacing w:before="40" w:after="40"/>
              <w:rPr>
                <w:sz w:val="20"/>
                <w:szCs w:val="20"/>
              </w:rPr>
            </w:pPr>
            <w:r>
              <w:rPr>
                <w:sz w:val="20"/>
                <w:szCs w:val="20"/>
              </w:rPr>
              <w:t xml:space="preserve">e.g., </w:t>
            </w:r>
            <w:proofErr w:type="spellStart"/>
            <w:proofErr w:type="gramStart"/>
            <w:r>
              <w:rPr>
                <w:sz w:val="20"/>
                <w:szCs w:val="20"/>
              </w:rPr>
              <w:t>urn:onf</w:t>
            </w:r>
            <w:proofErr w:type="gramEnd"/>
            <w:r>
              <w:rPr>
                <w:sz w:val="20"/>
                <w:szCs w:val="20"/>
              </w:rPr>
              <w:t>:otcc</w:t>
            </w:r>
            <w:proofErr w:type="spellEnd"/>
            <w:r>
              <w:rPr>
                <w:sz w:val="20"/>
                <w:szCs w:val="20"/>
              </w:rPr>
              <w:t>:{</w:t>
            </w:r>
            <w:proofErr w:type="spellStart"/>
            <w:r>
              <w:rPr>
                <w:sz w:val="20"/>
                <w:szCs w:val="20"/>
              </w:rPr>
              <w:t>tapi</w:t>
            </w:r>
            <w:r w:rsidRPr="0034635E">
              <w:rPr>
                <w:sz w:val="20"/>
                <w:szCs w:val="20"/>
              </w:rPr>
              <w:t>|</w:t>
            </w:r>
            <w:r>
              <w:rPr>
                <w:sz w:val="20"/>
                <w:szCs w:val="20"/>
              </w:rPr>
              <w:t>wt|wr</w:t>
            </w:r>
            <w:proofErr w:type="spellEnd"/>
            <w:r>
              <w:rPr>
                <w:sz w:val="20"/>
                <w:szCs w:val="20"/>
              </w:rPr>
              <w:t>|…}:yang:</w:t>
            </w:r>
            <w:r w:rsidRPr="0034635E">
              <w:rPr>
                <w:sz w:val="20"/>
                <w:szCs w:val="20"/>
              </w:rPr>
              <w:t>&lt;</w:t>
            </w:r>
            <w:r>
              <w:rPr>
                <w:sz w:val="20"/>
                <w:szCs w:val="20"/>
              </w:rPr>
              <w:t>modul</w:t>
            </w:r>
            <w:r w:rsidRPr="008F6FD6">
              <w:rPr>
                <w:sz w:val="20"/>
                <w:szCs w:val="20"/>
              </w:rPr>
              <w:t>e</w:t>
            </w:r>
            <w:r>
              <w:rPr>
                <w:sz w:val="20"/>
                <w:szCs w:val="20"/>
              </w:rPr>
              <w:t xml:space="preserve"> name</w:t>
            </w:r>
            <w:r w:rsidRPr="0034635E">
              <w:rPr>
                <w:sz w:val="20"/>
                <w:szCs w:val="20"/>
              </w:rPr>
              <w:t>&gt;</w:t>
            </w:r>
            <w:r>
              <w:rPr>
                <w:sz w:val="20"/>
                <w:szCs w:val="20"/>
              </w:rPr>
              <w:br/>
              <w:t xml:space="preserve">e.g., </w:t>
            </w:r>
            <w:r w:rsidRPr="00534D75">
              <w:rPr>
                <w:sz w:val="20"/>
                <w:szCs w:val="20"/>
              </w:rPr>
              <w:t>urn:itu:t:rec:g.8052.1:yang:{ITU-T-</w:t>
            </w:r>
            <w:proofErr w:type="spellStart"/>
            <w:r w:rsidRPr="00534D75">
              <w:rPr>
                <w:sz w:val="20"/>
                <w:szCs w:val="20"/>
              </w:rPr>
              <w:t>YangModuleIdentifier</w:t>
            </w:r>
            <w:proofErr w:type="spellEnd"/>
            <w:r w:rsidRPr="00534D75">
              <w:rPr>
                <w:sz w:val="20"/>
                <w:szCs w:val="20"/>
              </w:rPr>
              <w:t>}</w:t>
            </w:r>
          </w:p>
        </w:tc>
        <w:tc>
          <w:tcPr>
            <w:tcW w:w="5103" w:type="dxa"/>
          </w:tcPr>
          <w:p w14:paraId="4B2043B9" w14:textId="77777777" w:rsidR="00B23118" w:rsidRPr="00F47311" w:rsidRDefault="00B23118" w:rsidP="00B23118">
            <w:pPr>
              <w:spacing w:before="40" w:after="40"/>
              <w:rPr>
                <w:sz w:val="20"/>
                <w:szCs w:val="20"/>
              </w:rPr>
            </w:pPr>
            <w:r w:rsidRPr="00F47311">
              <w:rPr>
                <w:sz w:val="20"/>
                <w:szCs w:val="20"/>
              </w:rPr>
              <w:t>namespace</w:t>
            </w:r>
            <w:r>
              <w:rPr>
                <w:sz w:val="20"/>
                <w:szCs w:val="20"/>
              </w:rPr>
              <w:t xml:space="preserve"> </w:t>
            </w:r>
            <w:r w:rsidRPr="00F47311">
              <w:rPr>
                <w:sz w:val="20"/>
                <w:szCs w:val="20"/>
              </w:rPr>
              <w:t>"urn:&lt;</w:t>
            </w:r>
            <w:proofErr w:type="spellStart"/>
            <w:r w:rsidRPr="00F47311">
              <w:rPr>
                <w:sz w:val="20"/>
                <w:szCs w:val="20"/>
              </w:rPr>
              <w:t>sdo</w:t>
            </w:r>
            <w:proofErr w:type="spellEnd"/>
            <w:r w:rsidRPr="00F47311">
              <w:rPr>
                <w:sz w:val="20"/>
                <w:szCs w:val="20"/>
              </w:rPr>
              <w:t>&gt;:</w:t>
            </w:r>
            <w:r>
              <w:rPr>
                <w:sz w:val="20"/>
                <w:szCs w:val="20"/>
              </w:rPr>
              <w:t>&lt;project</w:t>
            </w:r>
            <w:proofErr w:type="gramStart"/>
            <w:r>
              <w:rPr>
                <w:sz w:val="20"/>
                <w:szCs w:val="20"/>
              </w:rPr>
              <w:t>&gt;</w:t>
            </w:r>
            <w:r w:rsidRPr="00F47311">
              <w:rPr>
                <w:sz w:val="20"/>
                <w:szCs w:val="20"/>
              </w:rPr>
              <w:t>:yang</w:t>
            </w:r>
            <w:proofErr w:type="gramEnd"/>
            <w:r w:rsidRPr="00F47311">
              <w:rPr>
                <w:sz w:val="20"/>
                <w:szCs w:val="20"/>
              </w:rPr>
              <w:t>:&lt;module name&gt;",</w:t>
            </w:r>
          </w:p>
          <w:p w14:paraId="2FD2E866" w14:textId="77777777" w:rsidR="00B23118" w:rsidRPr="00F47311" w:rsidRDefault="00B23118" w:rsidP="00B23118">
            <w:pPr>
              <w:spacing w:before="40" w:after="40"/>
              <w:rPr>
                <w:sz w:val="20"/>
                <w:szCs w:val="20"/>
              </w:rPr>
            </w:pPr>
            <w:r w:rsidRPr="00F47311">
              <w:rPr>
                <w:sz w:val="20"/>
                <w:szCs w:val="20"/>
              </w:rPr>
              <w:t>// string with a unique namespace URN value</w:t>
            </w:r>
          </w:p>
        </w:tc>
      </w:tr>
      <w:tr w:rsidR="00B23118" w:rsidRPr="009C41B7" w14:paraId="4BA106BE" w14:textId="77777777" w:rsidTr="000817C3">
        <w:trPr>
          <w:cantSplit/>
          <w:tblHeader w:val="0"/>
          <w:jc w:val="left"/>
        </w:trPr>
        <w:tc>
          <w:tcPr>
            <w:tcW w:w="4057" w:type="dxa"/>
            <w:shd w:val="clear" w:color="auto" w:fill="BFBFBF" w:themeFill="background1" w:themeFillShade="BF"/>
          </w:tcPr>
          <w:p w14:paraId="7A2012B3" w14:textId="77777777" w:rsidR="00B23118" w:rsidRPr="00F47311" w:rsidRDefault="00B23118" w:rsidP="00B23118">
            <w:pPr>
              <w:spacing w:before="40" w:after="40"/>
              <w:rPr>
                <w:rFonts w:cs="Times New Roman"/>
                <w:sz w:val="20"/>
                <w:szCs w:val="20"/>
              </w:rPr>
            </w:pPr>
          </w:p>
        </w:tc>
        <w:tc>
          <w:tcPr>
            <w:tcW w:w="4556" w:type="dxa"/>
          </w:tcPr>
          <w:p w14:paraId="3B7A4960" w14:textId="77777777" w:rsidR="00B23118" w:rsidRPr="00F47311" w:rsidRDefault="00B23118" w:rsidP="00B23118">
            <w:pPr>
              <w:spacing w:before="40" w:after="40"/>
              <w:rPr>
                <w:sz w:val="20"/>
                <w:szCs w:val="20"/>
              </w:rPr>
            </w:pPr>
            <w:r w:rsidRPr="00F47311">
              <w:rPr>
                <w:sz w:val="20"/>
                <w:szCs w:val="20"/>
              </w:rPr>
              <w:t>"prefix</w:t>
            </w:r>
            <w:proofErr w:type="gramStart"/>
            <w:r w:rsidRPr="00F47311">
              <w:rPr>
                <w:sz w:val="20"/>
                <w:szCs w:val="20"/>
              </w:rPr>
              <w:t>":{</w:t>
            </w:r>
            <w:proofErr w:type="gramEnd"/>
          </w:p>
          <w:p w14:paraId="5D5DB486" w14:textId="77777777" w:rsidR="00B23118" w:rsidRPr="00F47311" w:rsidRDefault="00B23118" w:rsidP="00B23118">
            <w:pPr>
              <w:spacing w:before="40" w:after="40"/>
              <w:ind w:left="511"/>
              <w:rPr>
                <w:sz w:val="20"/>
                <w:szCs w:val="20"/>
              </w:rPr>
            </w:pPr>
            <w:r w:rsidRPr="00F47311">
              <w:rPr>
                <w:sz w:val="20"/>
                <w:szCs w:val="20"/>
              </w:rPr>
              <w:t>"&lt;UML model name1&gt;":"&lt;prefix1&gt;”,</w:t>
            </w:r>
          </w:p>
          <w:p w14:paraId="6EE371E9" w14:textId="77777777" w:rsidR="00B23118" w:rsidRPr="00F47311" w:rsidRDefault="00B23118" w:rsidP="00B23118">
            <w:pPr>
              <w:spacing w:before="40" w:after="40"/>
              <w:ind w:left="511"/>
              <w:rPr>
                <w:sz w:val="20"/>
                <w:szCs w:val="20"/>
              </w:rPr>
            </w:pPr>
            <w:r w:rsidRPr="00F47311">
              <w:rPr>
                <w:sz w:val="20"/>
                <w:szCs w:val="20"/>
              </w:rPr>
              <w:t>"&lt;UML model name2&gt;":"&lt;prefix2&gt;”,</w:t>
            </w:r>
          </w:p>
          <w:p w14:paraId="2695F3CD" w14:textId="77777777" w:rsidR="00B23118" w:rsidRPr="00F47311" w:rsidRDefault="00B23118" w:rsidP="00B23118">
            <w:pPr>
              <w:spacing w:before="40" w:after="40"/>
              <w:ind w:left="511"/>
              <w:rPr>
                <w:sz w:val="20"/>
                <w:szCs w:val="20"/>
              </w:rPr>
            </w:pPr>
            <w:r w:rsidRPr="00F47311">
              <w:rPr>
                <w:sz w:val="20"/>
                <w:szCs w:val="20"/>
              </w:rPr>
              <w:t>"&lt;UML model name3&gt;":"&lt;prefix3&gt;”,</w:t>
            </w:r>
          </w:p>
          <w:p w14:paraId="61B6D890" w14:textId="77777777" w:rsidR="00B23118" w:rsidRPr="00F47311" w:rsidRDefault="00B23118" w:rsidP="00B23118">
            <w:pPr>
              <w:spacing w:before="40" w:after="40"/>
              <w:ind w:left="511"/>
              <w:rPr>
                <w:sz w:val="20"/>
                <w:szCs w:val="20"/>
              </w:rPr>
            </w:pPr>
            <w:r w:rsidRPr="00F47311">
              <w:rPr>
                <w:sz w:val="20"/>
                <w:szCs w:val="20"/>
              </w:rPr>
              <w:t>"&lt;UML model name4&gt;":"&lt;prefix4&gt;”,</w:t>
            </w:r>
          </w:p>
          <w:p w14:paraId="3E9EE507" w14:textId="77777777" w:rsidR="00B23118" w:rsidRPr="00F47311" w:rsidRDefault="00B23118" w:rsidP="00B23118">
            <w:pPr>
              <w:spacing w:before="40" w:after="40"/>
              <w:ind w:left="511"/>
              <w:rPr>
                <w:sz w:val="20"/>
                <w:szCs w:val="20"/>
              </w:rPr>
            </w:pPr>
            <w:r w:rsidRPr="00F47311">
              <w:rPr>
                <w:sz w:val="20"/>
                <w:szCs w:val="20"/>
              </w:rPr>
              <w:t>…</w:t>
            </w:r>
          </w:p>
          <w:p w14:paraId="70C519C7" w14:textId="77777777" w:rsidR="00B23118" w:rsidRPr="00F47311" w:rsidRDefault="00B23118" w:rsidP="00B23118">
            <w:pPr>
              <w:spacing w:before="40" w:after="40"/>
              <w:rPr>
                <w:sz w:val="20"/>
                <w:szCs w:val="20"/>
              </w:rPr>
            </w:pPr>
            <w:r w:rsidRPr="00F47311">
              <w:rPr>
                <w:sz w:val="20"/>
                <w:szCs w:val="20"/>
              </w:rPr>
              <w:t>},</w:t>
            </w:r>
          </w:p>
        </w:tc>
        <w:tc>
          <w:tcPr>
            <w:tcW w:w="5103" w:type="dxa"/>
          </w:tcPr>
          <w:p w14:paraId="547AD822" w14:textId="77777777" w:rsidR="00B23118" w:rsidRPr="00F47311" w:rsidRDefault="00B23118" w:rsidP="00B23118">
            <w:pPr>
              <w:spacing w:before="40" w:after="40"/>
              <w:rPr>
                <w:sz w:val="20"/>
                <w:szCs w:val="20"/>
              </w:rPr>
            </w:pPr>
            <w:r w:rsidRPr="00F47311">
              <w:rPr>
                <w:sz w:val="20"/>
                <w:szCs w:val="20"/>
              </w:rPr>
              <w:t>prefix</w:t>
            </w:r>
          </w:p>
          <w:p w14:paraId="07C27F79" w14:textId="3D6CCC39" w:rsidR="00B23118" w:rsidRPr="00F47311" w:rsidRDefault="00B23118" w:rsidP="00B23118">
            <w:pPr>
              <w:spacing w:before="40" w:after="40"/>
              <w:rPr>
                <w:sz w:val="20"/>
                <w:szCs w:val="20"/>
              </w:rPr>
            </w:pPr>
            <w:r w:rsidRPr="00F47311">
              <w:rPr>
                <w:sz w:val="20"/>
                <w:szCs w:val="20"/>
              </w:rPr>
              <w:t>// try to pick a unique prefix</w:t>
            </w:r>
            <w:r w:rsidR="00E13BCB">
              <w:rPr>
                <w:sz w:val="20"/>
                <w:szCs w:val="20"/>
              </w:rPr>
              <w:t xml:space="preserve">; </w:t>
            </w:r>
            <w:r w:rsidR="00E13BCB" w:rsidRPr="00E13BCB">
              <w:rPr>
                <w:sz w:val="20"/>
                <w:szCs w:val="20"/>
              </w:rPr>
              <w:t>should not</w:t>
            </w:r>
            <w:r w:rsidR="00E13BCB">
              <w:rPr>
                <w:sz w:val="20"/>
                <w:szCs w:val="20"/>
              </w:rPr>
              <w:t xml:space="preserve"> have more than 8-10 characters</w:t>
            </w:r>
          </w:p>
        </w:tc>
      </w:tr>
      <w:tr w:rsidR="00B23118" w:rsidRPr="009C41B7" w14:paraId="2691630C" w14:textId="77777777" w:rsidTr="000817C3">
        <w:trPr>
          <w:cantSplit/>
          <w:tblHeader w:val="0"/>
          <w:jc w:val="left"/>
        </w:trPr>
        <w:tc>
          <w:tcPr>
            <w:tcW w:w="4057" w:type="dxa"/>
          </w:tcPr>
          <w:p w14:paraId="7B8C934B" w14:textId="77777777" w:rsidR="00B23118" w:rsidRPr="00F47311" w:rsidRDefault="00B23118" w:rsidP="00B23118">
            <w:pPr>
              <w:spacing w:before="40" w:after="40"/>
              <w:rPr>
                <w:rFonts w:cs="Times New Roman"/>
                <w:sz w:val="20"/>
                <w:szCs w:val="20"/>
              </w:rPr>
            </w:pPr>
            <w:proofErr w:type="spellStart"/>
            <w:proofErr w:type="gramStart"/>
            <w:r>
              <w:rPr>
                <w:rFonts w:cs="Times New Roman"/>
                <w:sz w:val="20"/>
                <w:szCs w:val="20"/>
              </w:rPr>
              <w:lastRenderedPageBreak/>
              <w:t>OpenModelStatement</w:t>
            </w:r>
            <w:proofErr w:type="spellEnd"/>
            <w:r>
              <w:rPr>
                <w:rFonts w:cs="Times New Roman"/>
                <w:sz w:val="20"/>
                <w:szCs w:val="20"/>
              </w:rPr>
              <w:t>::</w:t>
            </w:r>
            <w:proofErr w:type="gramEnd"/>
            <w:r>
              <w:rPr>
                <w:rFonts w:cs="Times New Roman"/>
                <w:sz w:val="20"/>
                <w:szCs w:val="20"/>
              </w:rPr>
              <w:t>organization</w:t>
            </w:r>
          </w:p>
        </w:tc>
        <w:tc>
          <w:tcPr>
            <w:tcW w:w="4556" w:type="dxa"/>
          </w:tcPr>
          <w:p w14:paraId="5AFB9024" w14:textId="77777777" w:rsidR="00B23118" w:rsidRPr="00F47311" w:rsidRDefault="00B23118" w:rsidP="00B23118">
            <w:pPr>
              <w:spacing w:before="40" w:after="40"/>
              <w:rPr>
                <w:sz w:val="20"/>
                <w:szCs w:val="20"/>
              </w:rPr>
            </w:pPr>
            <w:r w:rsidRPr="00F47311">
              <w:rPr>
                <w:sz w:val="20"/>
                <w:szCs w:val="20"/>
              </w:rPr>
              <w:t>"organization":"&lt;SDO and project/</w:t>
            </w:r>
            <w:proofErr w:type="spellStart"/>
            <w:r w:rsidRPr="00F47311">
              <w:rPr>
                <w:sz w:val="20"/>
                <w:szCs w:val="20"/>
              </w:rPr>
              <w:t>wg</w:t>
            </w:r>
            <w:proofErr w:type="spellEnd"/>
            <w:r w:rsidRPr="00F47311">
              <w:rPr>
                <w:sz w:val="20"/>
                <w:szCs w:val="20"/>
              </w:rPr>
              <w:t xml:space="preserve"> name&gt;</w:t>
            </w:r>
            <w:proofErr w:type="gramStart"/>
            <w:r w:rsidRPr="00F47311">
              <w:rPr>
                <w:sz w:val="20"/>
                <w:szCs w:val="20"/>
              </w:rPr>
              <w:t>",</w:t>
            </w:r>
            <w:r>
              <w:rPr>
                <w:sz w:val="20"/>
                <w:szCs w:val="20"/>
              </w:rPr>
              <w:t>(</w:t>
            </w:r>
            <w:proofErr w:type="gramEnd"/>
            <w:r>
              <w:rPr>
                <w:sz w:val="20"/>
                <w:szCs w:val="20"/>
              </w:rPr>
              <w:t>human friendly written)</w:t>
            </w:r>
            <w:r>
              <w:rPr>
                <w:sz w:val="20"/>
                <w:szCs w:val="20"/>
              </w:rPr>
              <w:br/>
              <w:t xml:space="preserve">e.g., </w:t>
            </w:r>
            <w:r w:rsidRPr="00BF64F3">
              <w:rPr>
                <w:sz w:val="20"/>
                <w:szCs w:val="20"/>
              </w:rPr>
              <w:t>ONF OTCC (Open Transport Configuration &amp; Control) Project",</w:t>
            </w:r>
          </w:p>
        </w:tc>
        <w:tc>
          <w:tcPr>
            <w:tcW w:w="5103" w:type="dxa"/>
          </w:tcPr>
          <w:p w14:paraId="7FD5A47E" w14:textId="77777777" w:rsidR="00B23118" w:rsidRPr="00F47311" w:rsidRDefault="00B23118" w:rsidP="00B23118">
            <w:pPr>
              <w:spacing w:before="40" w:after="40"/>
              <w:rPr>
                <w:sz w:val="20"/>
                <w:szCs w:val="20"/>
              </w:rPr>
            </w:pPr>
            <w:r w:rsidRPr="00F47311">
              <w:rPr>
                <w:sz w:val="20"/>
                <w:szCs w:val="20"/>
              </w:rPr>
              <w:t>organization</w:t>
            </w:r>
          </w:p>
          <w:p w14:paraId="421479CC" w14:textId="77777777" w:rsidR="00B23118" w:rsidRPr="00F47311" w:rsidRDefault="00B23118" w:rsidP="00B23118">
            <w:pPr>
              <w:spacing w:before="40" w:after="40"/>
              <w:rPr>
                <w:sz w:val="20"/>
                <w:szCs w:val="20"/>
              </w:rPr>
            </w:pPr>
            <w:r w:rsidRPr="00F47311">
              <w:rPr>
                <w:sz w:val="20"/>
                <w:szCs w:val="20"/>
              </w:rPr>
              <w:t xml:space="preserve">// </w:t>
            </w:r>
            <w:proofErr w:type="gramStart"/>
            <w:r w:rsidRPr="00F47311">
              <w:rPr>
                <w:sz w:val="20"/>
                <w:szCs w:val="20"/>
              </w:rPr>
              <w:t>identify also</w:t>
            </w:r>
            <w:proofErr w:type="gramEnd"/>
            <w:r w:rsidRPr="00F47311">
              <w:rPr>
                <w:sz w:val="20"/>
                <w:szCs w:val="20"/>
              </w:rPr>
              <w:t xml:space="preserve"> the working group if applicable</w:t>
            </w:r>
          </w:p>
        </w:tc>
      </w:tr>
      <w:tr w:rsidR="00B23118" w:rsidRPr="00F47311" w14:paraId="11DE8F4E" w14:textId="77777777" w:rsidTr="000817C3">
        <w:trPr>
          <w:cantSplit/>
          <w:tblHeader w:val="0"/>
          <w:jc w:val="left"/>
        </w:trPr>
        <w:tc>
          <w:tcPr>
            <w:tcW w:w="4057" w:type="dxa"/>
          </w:tcPr>
          <w:p w14:paraId="32919854" w14:textId="77777777" w:rsidR="00B23118" w:rsidRDefault="00B23118" w:rsidP="00B23118">
            <w:pPr>
              <w:spacing w:before="40" w:after="40"/>
              <w:rPr>
                <w:sz w:val="20"/>
                <w:szCs w:val="20"/>
              </w:rPr>
            </w:pPr>
            <w:proofErr w:type="spellStart"/>
            <w:proofErr w:type="gramStart"/>
            <w:r>
              <w:rPr>
                <w:rFonts w:cs="Times New Roman"/>
                <w:sz w:val="20"/>
                <w:szCs w:val="20"/>
              </w:rPr>
              <w:t>OpenModelStatement</w:t>
            </w:r>
            <w:proofErr w:type="spellEnd"/>
            <w:r>
              <w:rPr>
                <w:rFonts w:cs="Times New Roman"/>
                <w:sz w:val="20"/>
                <w:szCs w:val="20"/>
              </w:rPr>
              <w:t>::</w:t>
            </w:r>
            <w:proofErr w:type="spellStart"/>
            <w:proofErr w:type="gramEnd"/>
            <w:r>
              <w:rPr>
                <w:rFonts w:cs="Times New Roman"/>
                <w:sz w:val="20"/>
                <w:szCs w:val="20"/>
              </w:rPr>
              <w:t>contact:Contact</w:t>
            </w:r>
            <w:proofErr w:type="spellEnd"/>
            <w:r>
              <w:rPr>
                <w:rFonts w:cs="Times New Roman"/>
                <w:sz w:val="20"/>
                <w:szCs w:val="20"/>
              </w:rPr>
              <w:t xml:space="preserve"> [1]</w:t>
            </w:r>
          </w:p>
          <w:p w14:paraId="168DA79C" w14:textId="763E68B2" w:rsidR="00B23118" w:rsidRDefault="00B23118" w:rsidP="00B23118">
            <w:pPr>
              <w:pStyle w:val="Listenabsatz"/>
              <w:numPr>
                <w:ilvl w:val="0"/>
                <w:numId w:val="31"/>
              </w:numPr>
              <w:spacing w:before="40" w:after="40"/>
              <w:rPr>
                <w:sz w:val="20"/>
                <w:szCs w:val="20"/>
              </w:rPr>
            </w:pPr>
            <w:proofErr w:type="spellStart"/>
            <w:proofErr w:type="gramStart"/>
            <w:r>
              <w:rPr>
                <w:sz w:val="20"/>
                <w:szCs w:val="20"/>
              </w:rPr>
              <w:t>p</w:t>
            </w:r>
            <w:r w:rsidRPr="00F47311">
              <w:rPr>
                <w:sz w:val="20"/>
                <w:szCs w:val="20"/>
              </w:rPr>
              <w:t>rojectWeb:</w:t>
            </w:r>
            <w:r>
              <w:rPr>
                <w:sz w:val="20"/>
                <w:szCs w:val="20"/>
              </w:rPr>
              <w:t>String</w:t>
            </w:r>
            <w:proofErr w:type="spellEnd"/>
            <w:proofErr w:type="gramEnd"/>
            <w:r>
              <w:rPr>
                <w:sz w:val="20"/>
                <w:szCs w:val="20"/>
              </w:rPr>
              <w:t xml:space="preserve"> [1]</w:t>
            </w:r>
            <w:r w:rsidRPr="00F47311">
              <w:rPr>
                <w:sz w:val="20"/>
                <w:szCs w:val="20"/>
              </w:rPr>
              <w:t xml:space="preserve"> </w:t>
            </w:r>
            <w:r>
              <w:rPr>
                <w:sz w:val="20"/>
                <w:szCs w:val="20"/>
              </w:rPr>
              <w:t>= &lt;</w:t>
            </w:r>
            <w:hyperlink r:id="rId101" w:history="1">
              <w:r w:rsidRPr="00E404A9">
                <w:t>https://.../project-name/</w:t>
              </w:r>
            </w:hyperlink>
            <w:r>
              <w:t>&gt;</w:t>
            </w:r>
          </w:p>
          <w:p w14:paraId="5363BE06" w14:textId="534374B7" w:rsidR="00B23118" w:rsidRPr="00E404A9" w:rsidRDefault="00B23118" w:rsidP="00B23118">
            <w:pPr>
              <w:pStyle w:val="Listenabsatz"/>
              <w:numPr>
                <w:ilvl w:val="0"/>
                <w:numId w:val="31"/>
              </w:numPr>
              <w:spacing w:before="40" w:after="40"/>
            </w:pPr>
            <w:proofErr w:type="spellStart"/>
            <w:proofErr w:type="gramStart"/>
            <w:r>
              <w:rPr>
                <w:sz w:val="20"/>
                <w:szCs w:val="20"/>
              </w:rPr>
              <w:t>p</w:t>
            </w:r>
            <w:r w:rsidRPr="00F47311">
              <w:rPr>
                <w:sz w:val="20"/>
                <w:szCs w:val="20"/>
              </w:rPr>
              <w:t>roject</w:t>
            </w:r>
            <w:r>
              <w:rPr>
                <w:sz w:val="20"/>
                <w:szCs w:val="20"/>
              </w:rPr>
              <w:t>Email</w:t>
            </w:r>
            <w:r w:rsidRPr="00F47311">
              <w:rPr>
                <w:sz w:val="20"/>
                <w:szCs w:val="20"/>
              </w:rPr>
              <w:t>:</w:t>
            </w:r>
            <w:r>
              <w:rPr>
                <w:sz w:val="20"/>
                <w:szCs w:val="20"/>
              </w:rPr>
              <w:t>String</w:t>
            </w:r>
            <w:proofErr w:type="spellEnd"/>
            <w:proofErr w:type="gramEnd"/>
            <w:r>
              <w:rPr>
                <w:sz w:val="20"/>
                <w:szCs w:val="20"/>
              </w:rPr>
              <w:t xml:space="preserve"> [1]</w:t>
            </w:r>
            <w:r w:rsidRPr="00F47311">
              <w:rPr>
                <w:sz w:val="20"/>
                <w:szCs w:val="20"/>
              </w:rPr>
              <w:t xml:space="preserve"> </w:t>
            </w:r>
            <w:r>
              <w:rPr>
                <w:sz w:val="20"/>
                <w:szCs w:val="20"/>
              </w:rPr>
              <w:t>= &lt;</w:t>
            </w:r>
            <w:hyperlink r:id="rId102" w:history="1">
              <w:r w:rsidRPr="00E404A9">
                <w:t>mailto:project-name@...</w:t>
              </w:r>
            </w:hyperlink>
            <w:r>
              <w:t>&gt;</w:t>
            </w:r>
          </w:p>
          <w:p w14:paraId="347DC86B" w14:textId="77777777" w:rsidR="00B23118" w:rsidRDefault="00B23118" w:rsidP="00B23118">
            <w:pPr>
              <w:pStyle w:val="Listenabsatz"/>
              <w:numPr>
                <w:ilvl w:val="0"/>
                <w:numId w:val="31"/>
              </w:numPr>
              <w:spacing w:before="40" w:after="40"/>
              <w:rPr>
                <w:sz w:val="20"/>
                <w:szCs w:val="20"/>
              </w:rPr>
            </w:pPr>
            <w:proofErr w:type="spellStart"/>
            <w:proofErr w:type="gramStart"/>
            <w:r>
              <w:rPr>
                <w:sz w:val="20"/>
                <w:szCs w:val="20"/>
              </w:rPr>
              <w:t>e</w:t>
            </w:r>
            <w:r w:rsidRPr="00F47311">
              <w:rPr>
                <w:sz w:val="20"/>
                <w:szCs w:val="20"/>
              </w:rPr>
              <w:t>ditor</w:t>
            </w:r>
            <w:r>
              <w:rPr>
                <w:sz w:val="20"/>
                <w:szCs w:val="20"/>
              </w:rPr>
              <w:t>Name</w:t>
            </w:r>
            <w:r w:rsidRPr="00F47311">
              <w:rPr>
                <w:sz w:val="20"/>
                <w:szCs w:val="20"/>
              </w:rPr>
              <w:t>:</w:t>
            </w:r>
            <w:r>
              <w:rPr>
                <w:sz w:val="20"/>
                <w:szCs w:val="20"/>
              </w:rPr>
              <w:t>String</w:t>
            </w:r>
            <w:proofErr w:type="spellEnd"/>
            <w:proofErr w:type="gramEnd"/>
            <w:r w:rsidRPr="00F47311">
              <w:rPr>
                <w:sz w:val="20"/>
                <w:szCs w:val="20"/>
              </w:rPr>
              <w:t xml:space="preserve"> </w:t>
            </w:r>
            <w:r>
              <w:rPr>
                <w:sz w:val="20"/>
                <w:szCs w:val="20"/>
              </w:rPr>
              <w:t>[0..1] = &lt;project editor&gt;</w:t>
            </w:r>
          </w:p>
          <w:p w14:paraId="587E7B59" w14:textId="77777777" w:rsidR="00B23118" w:rsidRDefault="00B23118" w:rsidP="00B23118">
            <w:pPr>
              <w:pStyle w:val="Listenabsatz"/>
              <w:numPr>
                <w:ilvl w:val="0"/>
                <w:numId w:val="31"/>
              </w:numPr>
              <w:spacing w:before="40" w:after="40"/>
              <w:rPr>
                <w:rFonts w:cs="Times New Roman"/>
                <w:sz w:val="20"/>
                <w:szCs w:val="20"/>
              </w:rPr>
            </w:pPr>
            <w:proofErr w:type="spellStart"/>
            <w:proofErr w:type="gramStart"/>
            <w:r>
              <w:rPr>
                <w:sz w:val="20"/>
                <w:szCs w:val="20"/>
              </w:rPr>
              <w:t>editorEmail:String</w:t>
            </w:r>
            <w:proofErr w:type="spellEnd"/>
            <w:proofErr w:type="gramEnd"/>
            <w:r>
              <w:rPr>
                <w:sz w:val="20"/>
                <w:szCs w:val="20"/>
              </w:rPr>
              <w:t xml:space="preserve"> [0..1] = </w:t>
            </w:r>
            <w:r w:rsidRPr="00F47311">
              <w:rPr>
                <w:sz w:val="20"/>
                <w:szCs w:val="20"/>
              </w:rPr>
              <w:t>&lt;mailto:</w:t>
            </w:r>
            <w:r>
              <w:rPr>
                <w:sz w:val="20"/>
                <w:szCs w:val="20"/>
              </w:rPr>
              <w:t>project-editor</w:t>
            </w:r>
            <w:r w:rsidRPr="00F47311">
              <w:rPr>
                <w:sz w:val="20"/>
                <w:szCs w:val="20"/>
              </w:rPr>
              <w:t>@example.com&gt;</w:t>
            </w:r>
          </w:p>
          <w:p w14:paraId="074EF44E" w14:textId="77777777" w:rsidR="00B23118" w:rsidRPr="0044444B" w:rsidRDefault="00B23118" w:rsidP="00B23118"/>
        </w:tc>
        <w:tc>
          <w:tcPr>
            <w:tcW w:w="4556" w:type="dxa"/>
          </w:tcPr>
          <w:p w14:paraId="7AFF082F" w14:textId="4C73BD6C" w:rsidR="00B23118" w:rsidRPr="00F47311" w:rsidRDefault="00B23118" w:rsidP="00B23118">
            <w:pPr>
              <w:spacing w:before="40" w:after="40"/>
              <w:rPr>
                <w:sz w:val="20"/>
                <w:szCs w:val="20"/>
              </w:rPr>
            </w:pPr>
            <w:r w:rsidRPr="00F47311">
              <w:rPr>
                <w:sz w:val="20"/>
                <w:szCs w:val="20"/>
              </w:rPr>
              <w:t>"contact":"</w:t>
            </w:r>
            <w:r>
              <w:rPr>
                <w:sz w:val="20"/>
                <w:szCs w:val="20"/>
              </w:rPr>
              <w:t>\n</w:t>
            </w:r>
            <w:r w:rsidRPr="00115567">
              <w:rPr>
                <w:sz w:val="20"/>
                <w:szCs w:val="20"/>
              </w:rPr>
              <w:t xml:space="preserve">        </w:t>
            </w:r>
            <w:r w:rsidRPr="00F47311">
              <w:rPr>
                <w:sz w:val="20"/>
                <w:szCs w:val="20"/>
              </w:rPr>
              <w:t xml:space="preserve">Project Web: </w:t>
            </w:r>
            <w:r>
              <w:rPr>
                <w:sz w:val="20"/>
                <w:szCs w:val="20"/>
              </w:rPr>
              <w:t>&lt;</w:t>
            </w:r>
            <w:hyperlink r:id="rId103" w:history="1">
              <w:r w:rsidRPr="00F47311">
                <w:rPr>
                  <w:rStyle w:val="Hyperlink"/>
                  <w:sz w:val="20"/>
                  <w:szCs w:val="20"/>
                </w:rPr>
                <w:t>https://.../project-name/</w:t>
              </w:r>
            </w:hyperlink>
            <w:r>
              <w:rPr>
                <w:rStyle w:val="Hyperlink"/>
                <w:sz w:val="20"/>
                <w:szCs w:val="20"/>
              </w:rPr>
              <w:t>&gt;</w:t>
            </w:r>
            <w:r w:rsidRPr="00F47311">
              <w:rPr>
                <w:sz w:val="20"/>
                <w:szCs w:val="20"/>
              </w:rPr>
              <w:t xml:space="preserve">\n </w:t>
            </w:r>
            <w:r w:rsidRPr="00115567">
              <w:rPr>
                <w:sz w:val="20"/>
                <w:szCs w:val="20"/>
              </w:rPr>
              <w:t xml:space="preserve">        </w:t>
            </w:r>
            <w:r w:rsidRPr="00F47311">
              <w:rPr>
                <w:sz w:val="20"/>
                <w:szCs w:val="20"/>
              </w:rPr>
              <w:t xml:space="preserve">Project </w:t>
            </w:r>
            <w:r>
              <w:rPr>
                <w:sz w:val="20"/>
                <w:szCs w:val="20"/>
              </w:rPr>
              <w:t>Email</w:t>
            </w:r>
            <w:r w:rsidRPr="00F47311">
              <w:rPr>
                <w:sz w:val="20"/>
                <w:szCs w:val="20"/>
              </w:rPr>
              <w:t xml:space="preserve">: </w:t>
            </w:r>
            <w:r>
              <w:rPr>
                <w:sz w:val="20"/>
                <w:szCs w:val="20"/>
              </w:rPr>
              <w:t>&lt;</w:t>
            </w:r>
            <w:hyperlink r:id="rId104" w:history="1">
              <w:r w:rsidRPr="00F47311">
                <w:rPr>
                  <w:rStyle w:val="Hyperlink"/>
                  <w:sz w:val="20"/>
                  <w:szCs w:val="20"/>
                </w:rPr>
                <w:t>mailto:project-name@...</w:t>
              </w:r>
            </w:hyperlink>
            <w:r>
              <w:rPr>
                <w:rStyle w:val="Hyperlink"/>
                <w:sz w:val="20"/>
                <w:szCs w:val="20"/>
              </w:rPr>
              <w:t>&gt;</w:t>
            </w:r>
            <w:r w:rsidRPr="00F47311">
              <w:rPr>
                <w:sz w:val="20"/>
                <w:szCs w:val="20"/>
              </w:rPr>
              <w:t>\n</w:t>
            </w:r>
            <w:r w:rsidRPr="00115567">
              <w:rPr>
                <w:sz w:val="20"/>
                <w:szCs w:val="20"/>
              </w:rPr>
              <w:t xml:space="preserve">        </w:t>
            </w:r>
            <w:r w:rsidRPr="00F47311">
              <w:rPr>
                <w:sz w:val="20"/>
                <w:szCs w:val="20"/>
              </w:rPr>
              <w:t xml:space="preserve">Editor: </w:t>
            </w:r>
            <w:r w:rsidR="00E13BCB" w:rsidRPr="00E13BCB">
              <w:rPr>
                <w:sz w:val="20"/>
                <w:szCs w:val="20"/>
              </w:rPr>
              <w:t>&lt;project editor&gt;</w:t>
            </w:r>
            <w:r w:rsidRPr="00F47311">
              <w:rPr>
                <w:sz w:val="20"/>
                <w:szCs w:val="20"/>
              </w:rPr>
              <w:t xml:space="preserve">\n </w:t>
            </w:r>
            <w:r w:rsidRPr="00115567">
              <w:rPr>
                <w:sz w:val="20"/>
                <w:szCs w:val="20"/>
              </w:rPr>
              <w:t xml:space="preserve">        </w:t>
            </w:r>
            <w:r w:rsidR="00037E24">
              <w:rPr>
                <w:sz w:val="20"/>
                <w:szCs w:val="20"/>
              </w:rPr>
              <w:t>&lt;</w:t>
            </w:r>
            <w:hyperlink r:id="rId105" w:history="1">
              <w:r>
                <w:rPr>
                  <w:rStyle w:val="Hyperlink"/>
                  <w:sz w:val="20"/>
                  <w:szCs w:val="20"/>
                </w:rPr>
                <w:t>mailto:project-editor@example.com</w:t>
              </w:r>
            </w:hyperlink>
            <w:r w:rsidR="00037E24">
              <w:rPr>
                <w:rStyle w:val="Hyperlink"/>
                <w:sz w:val="20"/>
                <w:szCs w:val="20"/>
              </w:rPr>
              <w:t>&gt;</w:t>
            </w:r>
            <w:r>
              <w:rPr>
                <w:sz w:val="20"/>
                <w:szCs w:val="20"/>
              </w:rPr>
              <w:t>”,</w:t>
            </w:r>
          </w:p>
        </w:tc>
        <w:tc>
          <w:tcPr>
            <w:tcW w:w="5103" w:type="dxa"/>
          </w:tcPr>
          <w:p w14:paraId="24E9E797" w14:textId="77777777" w:rsidR="00B23118" w:rsidRPr="00F47311" w:rsidRDefault="00B23118" w:rsidP="00B23118">
            <w:pPr>
              <w:spacing w:before="40" w:after="40"/>
              <w:rPr>
                <w:sz w:val="20"/>
                <w:szCs w:val="20"/>
              </w:rPr>
            </w:pPr>
            <w:r w:rsidRPr="00F47311">
              <w:rPr>
                <w:sz w:val="20"/>
                <w:szCs w:val="20"/>
              </w:rPr>
              <w:t>contact “</w:t>
            </w:r>
          </w:p>
          <w:p w14:paraId="3C6650B7" w14:textId="77777777" w:rsidR="00B23118" w:rsidRPr="00F47311" w:rsidRDefault="00B23118" w:rsidP="00B23118">
            <w:pPr>
              <w:spacing w:before="40" w:after="40"/>
              <w:ind w:left="316"/>
              <w:rPr>
                <w:sz w:val="20"/>
                <w:szCs w:val="20"/>
              </w:rPr>
            </w:pPr>
            <w:r w:rsidRPr="00F47311">
              <w:rPr>
                <w:sz w:val="20"/>
                <w:szCs w:val="20"/>
              </w:rPr>
              <w:t>Project Web: &lt;https://.../project-name/&gt;</w:t>
            </w:r>
          </w:p>
          <w:p w14:paraId="3C33538C" w14:textId="77777777" w:rsidR="00B23118" w:rsidRPr="00F47311" w:rsidRDefault="00B23118" w:rsidP="00B23118">
            <w:pPr>
              <w:spacing w:before="40" w:after="40"/>
              <w:ind w:left="316"/>
              <w:rPr>
                <w:sz w:val="20"/>
                <w:szCs w:val="20"/>
              </w:rPr>
            </w:pPr>
            <w:r w:rsidRPr="00F47311">
              <w:rPr>
                <w:sz w:val="20"/>
                <w:szCs w:val="20"/>
              </w:rPr>
              <w:t xml:space="preserve">Project </w:t>
            </w:r>
            <w:r>
              <w:rPr>
                <w:sz w:val="20"/>
                <w:szCs w:val="20"/>
              </w:rPr>
              <w:t>Email</w:t>
            </w:r>
            <w:r w:rsidRPr="00F47311">
              <w:rPr>
                <w:sz w:val="20"/>
                <w:szCs w:val="20"/>
              </w:rPr>
              <w:t>: &lt;</w:t>
            </w:r>
            <w:proofErr w:type="gramStart"/>
            <w:r w:rsidRPr="00F47311">
              <w:rPr>
                <w:sz w:val="20"/>
                <w:szCs w:val="20"/>
              </w:rPr>
              <w:t>mailto:project</w:t>
            </w:r>
            <w:proofErr w:type="gramEnd"/>
            <w:r w:rsidRPr="00F47311">
              <w:rPr>
                <w:sz w:val="20"/>
                <w:szCs w:val="20"/>
              </w:rPr>
              <w:t>-name@...&gt;</w:t>
            </w:r>
          </w:p>
          <w:p w14:paraId="1818FE40" w14:textId="008D55BA" w:rsidR="00B23118" w:rsidRPr="00F47311" w:rsidRDefault="00B23118" w:rsidP="00B23118">
            <w:pPr>
              <w:spacing w:before="40" w:after="40"/>
              <w:ind w:left="316"/>
              <w:rPr>
                <w:sz w:val="20"/>
                <w:szCs w:val="20"/>
              </w:rPr>
            </w:pPr>
            <w:r w:rsidRPr="00F47311">
              <w:rPr>
                <w:sz w:val="20"/>
                <w:szCs w:val="20"/>
              </w:rPr>
              <w:t xml:space="preserve">Editor: </w:t>
            </w:r>
            <w:r w:rsidR="00E13BCB" w:rsidRPr="00E13BCB">
              <w:rPr>
                <w:sz w:val="20"/>
                <w:szCs w:val="20"/>
              </w:rPr>
              <w:t>&lt;project editor&gt;</w:t>
            </w:r>
            <w:r w:rsidRPr="00F47311">
              <w:rPr>
                <w:sz w:val="20"/>
                <w:szCs w:val="20"/>
              </w:rPr>
              <w:br/>
            </w:r>
            <w:r w:rsidR="00037E24" w:rsidRPr="00037E24">
              <w:rPr>
                <w:sz w:val="20"/>
                <w:szCs w:val="20"/>
              </w:rPr>
              <w:t>&lt;mailto:project-editor@example.com&gt;</w:t>
            </w:r>
            <w:r w:rsidRPr="00F47311">
              <w:rPr>
                <w:sz w:val="20"/>
                <w:szCs w:val="20"/>
              </w:rPr>
              <w:t>"</w:t>
            </w:r>
          </w:p>
        </w:tc>
      </w:tr>
      <w:tr w:rsidR="00B23118" w:rsidRPr="009C41B7" w14:paraId="6FED9A15" w14:textId="77777777" w:rsidTr="000817C3">
        <w:trPr>
          <w:cantSplit/>
          <w:tblHeader w:val="0"/>
          <w:jc w:val="left"/>
        </w:trPr>
        <w:tc>
          <w:tcPr>
            <w:tcW w:w="4057" w:type="dxa"/>
          </w:tcPr>
          <w:p w14:paraId="222C63B4" w14:textId="77777777" w:rsidR="00B23118" w:rsidRDefault="00B23118" w:rsidP="00B23118">
            <w:pPr>
              <w:spacing w:before="40" w:after="40"/>
              <w:rPr>
                <w:sz w:val="20"/>
                <w:szCs w:val="20"/>
              </w:rPr>
            </w:pPr>
            <w:proofErr w:type="spellStart"/>
            <w:proofErr w:type="gramStart"/>
            <w:r w:rsidRPr="000F24D9">
              <w:rPr>
                <w:sz w:val="20"/>
                <w:szCs w:val="20"/>
              </w:rPr>
              <w:t>OpenModelStatement</w:t>
            </w:r>
            <w:proofErr w:type="spellEnd"/>
            <w:r>
              <w:rPr>
                <w:sz w:val="20"/>
                <w:szCs w:val="20"/>
              </w:rPr>
              <w:t>::</w:t>
            </w:r>
            <w:proofErr w:type="gramEnd"/>
            <w:r>
              <w:rPr>
                <w:sz w:val="20"/>
                <w:szCs w:val="20"/>
              </w:rPr>
              <w:t>description [0..1] “This model defines &lt;</w:t>
            </w:r>
            <w:r>
              <w:t xml:space="preserve"> </w:t>
            </w:r>
            <w:r w:rsidRPr="00665823">
              <w:rPr>
                <w:sz w:val="20"/>
                <w:szCs w:val="20"/>
              </w:rPr>
              <w:t>brief description of the mod</w:t>
            </w:r>
            <w:r>
              <w:rPr>
                <w:sz w:val="20"/>
                <w:szCs w:val="20"/>
              </w:rPr>
              <w:t>el; 1 line&gt;”</w:t>
            </w:r>
          </w:p>
          <w:p w14:paraId="1BF9A4FE" w14:textId="77777777" w:rsidR="00B23118" w:rsidRDefault="00B23118" w:rsidP="00B23118">
            <w:pPr>
              <w:spacing w:before="40" w:after="40"/>
              <w:rPr>
                <w:sz w:val="20"/>
                <w:szCs w:val="20"/>
              </w:rPr>
            </w:pPr>
            <w:proofErr w:type="spellStart"/>
            <w:proofErr w:type="gramStart"/>
            <w:r w:rsidRPr="000F24D9">
              <w:rPr>
                <w:sz w:val="20"/>
                <w:szCs w:val="20"/>
              </w:rPr>
              <w:t>OpenModelStatement</w:t>
            </w:r>
            <w:proofErr w:type="spellEnd"/>
            <w:r>
              <w:rPr>
                <w:sz w:val="20"/>
                <w:szCs w:val="20"/>
              </w:rPr>
              <w:t>::</w:t>
            </w:r>
            <w:proofErr w:type="gramEnd"/>
            <w:r>
              <w:rPr>
                <w:sz w:val="20"/>
                <w:szCs w:val="20"/>
              </w:rPr>
              <w:t>copyright [1]</w:t>
            </w:r>
          </w:p>
          <w:p w14:paraId="533B6B61" w14:textId="77777777" w:rsidR="00B23118" w:rsidRPr="00F47311" w:rsidRDefault="00B23118" w:rsidP="00B23118">
            <w:pPr>
              <w:spacing w:before="40" w:after="40"/>
              <w:rPr>
                <w:sz w:val="20"/>
                <w:szCs w:val="20"/>
              </w:rPr>
            </w:pPr>
            <w:proofErr w:type="spellStart"/>
            <w:proofErr w:type="gramStart"/>
            <w:r w:rsidRPr="000F24D9">
              <w:rPr>
                <w:sz w:val="20"/>
                <w:szCs w:val="20"/>
              </w:rPr>
              <w:t>OpenModelStatement</w:t>
            </w:r>
            <w:proofErr w:type="spellEnd"/>
            <w:r>
              <w:rPr>
                <w:sz w:val="20"/>
                <w:szCs w:val="20"/>
              </w:rPr>
              <w:t>::</w:t>
            </w:r>
            <w:proofErr w:type="spellStart"/>
            <w:proofErr w:type="gramEnd"/>
            <w:r>
              <w:rPr>
                <w:sz w:val="20"/>
                <w:szCs w:val="20"/>
              </w:rPr>
              <w:t>licence</w:t>
            </w:r>
            <w:proofErr w:type="spellEnd"/>
            <w:r>
              <w:rPr>
                <w:sz w:val="20"/>
                <w:szCs w:val="20"/>
              </w:rPr>
              <w:t xml:space="preserve"> [1]</w:t>
            </w:r>
          </w:p>
        </w:tc>
        <w:tc>
          <w:tcPr>
            <w:tcW w:w="4556" w:type="dxa"/>
          </w:tcPr>
          <w:p w14:paraId="2993508A" w14:textId="77777777" w:rsidR="00B23118" w:rsidRPr="00F47311" w:rsidRDefault="00B23118" w:rsidP="00B23118">
            <w:pPr>
              <w:spacing w:before="40" w:after="40"/>
              <w:rPr>
                <w:sz w:val="20"/>
                <w:szCs w:val="20"/>
              </w:rPr>
            </w:pPr>
          </w:p>
        </w:tc>
        <w:tc>
          <w:tcPr>
            <w:tcW w:w="5103" w:type="dxa"/>
          </w:tcPr>
          <w:p w14:paraId="138591FB" w14:textId="77777777" w:rsidR="00B23118" w:rsidRPr="00F47311" w:rsidRDefault="00B23118" w:rsidP="00B23118">
            <w:pPr>
              <w:spacing w:before="40" w:after="40"/>
              <w:rPr>
                <w:sz w:val="20"/>
                <w:szCs w:val="20"/>
              </w:rPr>
            </w:pPr>
            <w:r w:rsidRPr="00F47311">
              <w:rPr>
                <w:sz w:val="20"/>
                <w:szCs w:val="20"/>
              </w:rPr>
              <w:t>description</w:t>
            </w:r>
          </w:p>
          <w:p w14:paraId="063E077B" w14:textId="77777777" w:rsidR="00B23118" w:rsidRPr="00F47311" w:rsidRDefault="00B23118" w:rsidP="00B23118">
            <w:pPr>
              <w:spacing w:before="40" w:after="40"/>
              <w:rPr>
                <w:sz w:val="20"/>
                <w:szCs w:val="20"/>
              </w:rPr>
            </w:pPr>
            <w:r w:rsidRPr="00F47311">
              <w:rPr>
                <w:sz w:val="20"/>
                <w:szCs w:val="20"/>
              </w:rPr>
              <w:t>“</w:t>
            </w:r>
            <w:r w:rsidRPr="0044444B">
              <w:rPr>
                <w:color w:val="0070C0"/>
                <w:sz w:val="20"/>
                <w:szCs w:val="20"/>
              </w:rPr>
              <w:t xml:space="preserve">This module defines </w:t>
            </w:r>
            <w:r w:rsidRPr="00F47311">
              <w:rPr>
                <w:sz w:val="20"/>
                <w:szCs w:val="20"/>
              </w:rPr>
              <w:t>&lt;brief description of the module; 1 line&gt;</w:t>
            </w:r>
          </w:p>
          <w:p w14:paraId="14B19D21" w14:textId="77777777" w:rsidR="00B23118" w:rsidRPr="00F47311" w:rsidRDefault="00B23118" w:rsidP="00B23118">
            <w:pPr>
              <w:spacing w:before="40" w:after="40"/>
              <w:rPr>
                <w:sz w:val="20"/>
                <w:szCs w:val="20"/>
              </w:rPr>
            </w:pPr>
            <w:r w:rsidRPr="00F47311">
              <w:rPr>
                <w:sz w:val="20"/>
                <w:szCs w:val="20"/>
              </w:rPr>
              <w:t xml:space="preserve">  &lt;copyright notice&gt;</w:t>
            </w:r>
          </w:p>
          <w:p w14:paraId="7CE5AB3D" w14:textId="77777777" w:rsidR="00B23118" w:rsidRDefault="00B23118" w:rsidP="00B23118">
            <w:pPr>
              <w:spacing w:before="40" w:after="40"/>
              <w:rPr>
                <w:sz w:val="20"/>
                <w:szCs w:val="20"/>
              </w:rPr>
            </w:pPr>
            <w:r w:rsidRPr="00F47311">
              <w:rPr>
                <w:sz w:val="20"/>
                <w:szCs w:val="20"/>
              </w:rPr>
              <w:t xml:space="preserve">  &lt;license statement&gt;”</w:t>
            </w:r>
          </w:p>
          <w:p w14:paraId="11E74277" w14:textId="77777777" w:rsidR="00B23118" w:rsidRPr="00F47311" w:rsidRDefault="00B23118" w:rsidP="00B23118">
            <w:pPr>
              <w:spacing w:before="40" w:after="40"/>
              <w:rPr>
                <w:sz w:val="20"/>
                <w:szCs w:val="20"/>
              </w:rPr>
            </w:pPr>
            <w:r>
              <w:rPr>
                <w:color w:val="0070C0"/>
                <w:sz w:val="20"/>
                <w:szCs w:val="20"/>
              </w:rPr>
              <w:t>//</w:t>
            </w:r>
            <w:r w:rsidRPr="00CF58D9">
              <w:rPr>
                <w:color w:val="0070C0"/>
                <w:sz w:val="20"/>
                <w:szCs w:val="20"/>
              </w:rPr>
              <w:t xml:space="preserve">Blue text </w:t>
            </w:r>
            <w:r>
              <w:rPr>
                <w:sz w:val="20"/>
                <w:szCs w:val="20"/>
              </w:rPr>
              <w:t>hard coded in the mapping tool</w:t>
            </w:r>
          </w:p>
        </w:tc>
      </w:tr>
      <w:tr w:rsidR="00B23118" w:rsidRPr="009C41B7" w14:paraId="777B0DC8" w14:textId="77777777" w:rsidTr="000817C3">
        <w:trPr>
          <w:cantSplit/>
          <w:tblHeader w:val="0"/>
          <w:jc w:val="left"/>
        </w:trPr>
        <w:tc>
          <w:tcPr>
            <w:tcW w:w="4057" w:type="dxa"/>
          </w:tcPr>
          <w:p w14:paraId="093D0314" w14:textId="77777777" w:rsidR="00B23118" w:rsidRPr="00F47311" w:rsidRDefault="00B23118" w:rsidP="00B23118">
            <w:pPr>
              <w:spacing w:before="40" w:after="40"/>
              <w:rPr>
                <w:sz w:val="20"/>
                <w:szCs w:val="20"/>
              </w:rPr>
            </w:pPr>
          </w:p>
        </w:tc>
        <w:tc>
          <w:tcPr>
            <w:tcW w:w="4556" w:type="dxa"/>
          </w:tcPr>
          <w:p w14:paraId="04ABDC07" w14:textId="77777777" w:rsidR="00B23118" w:rsidRPr="00F47311" w:rsidRDefault="00B23118" w:rsidP="00B23118">
            <w:pPr>
              <w:spacing w:before="40" w:after="40"/>
              <w:rPr>
                <w:sz w:val="20"/>
                <w:szCs w:val="20"/>
              </w:rPr>
            </w:pPr>
            <w:r w:rsidRPr="0086474D">
              <w:rPr>
                <w:sz w:val="20"/>
                <w:szCs w:val="20"/>
              </w:rPr>
              <w:t>"re</w:t>
            </w:r>
            <w:r>
              <w:rPr>
                <w:sz w:val="20"/>
                <w:szCs w:val="20"/>
              </w:rPr>
              <w:t>ference</w:t>
            </w:r>
            <w:proofErr w:type="gramStart"/>
            <w:r w:rsidRPr="0086474D">
              <w:rPr>
                <w:sz w:val="20"/>
                <w:szCs w:val="20"/>
              </w:rPr>
              <w:t>":</w:t>
            </w:r>
            <w:r>
              <w:rPr>
                <w:sz w:val="20"/>
                <w:szCs w:val="20"/>
              </w:rPr>
              <w:t>“</w:t>
            </w:r>
            <w:proofErr w:type="gramEnd"/>
            <w:r>
              <w:rPr>
                <w:sz w:val="20"/>
                <w:szCs w:val="20"/>
              </w:rPr>
              <w:t>&lt;</w:t>
            </w:r>
            <w:r w:rsidRPr="0086474D">
              <w:rPr>
                <w:sz w:val="20"/>
                <w:szCs w:val="20"/>
              </w:rPr>
              <w:t xml:space="preserve">clearly identify the </w:t>
            </w:r>
            <w:r>
              <w:rPr>
                <w:sz w:val="20"/>
                <w:szCs w:val="20"/>
              </w:rPr>
              <w:t xml:space="preserve">source (e.g., </w:t>
            </w:r>
            <w:r w:rsidRPr="0086474D">
              <w:rPr>
                <w:sz w:val="20"/>
                <w:szCs w:val="20"/>
              </w:rPr>
              <w:t>UML model</w:t>
            </w:r>
            <w:r>
              <w:rPr>
                <w:sz w:val="20"/>
                <w:szCs w:val="20"/>
              </w:rPr>
              <w:t>)&gt;”</w:t>
            </w:r>
          </w:p>
        </w:tc>
        <w:tc>
          <w:tcPr>
            <w:tcW w:w="5103" w:type="dxa"/>
          </w:tcPr>
          <w:p w14:paraId="5024B024" w14:textId="77777777" w:rsidR="00B23118" w:rsidRPr="00F47311" w:rsidRDefault="00B23118" w:rsidP="00B23118">
            <w:pPr>
              <w:spacing w:before="40" w:after="40"/>
              <w:rPr>
                <w:sz w:val="20"/>
                <w:szCs w:val="20"/>
              </w:rPr>
            </w:pPr>
            <w:r w:rsidRPr="00F47311">
              <w:rPr>
                <w:sz w:val="20"/>
                <w:szCs w:val="20"/>
              </w:rPr>
              <w:t>reference</w:t>
            </w:r>
          </w:p>
          <w:p w14:paraId="2A862661" w14:textId="77777777" w:rsidR="00B23118" w:rsidRPr="00F47311" w:rsidRDefault="00B23118" w:rsidP="00B23118">
            <w:pPr>
              <w:spacing w:before="40" w:after="40"/>
              <w:rPr>
                <w:sz w:val="20"/>
                <w:szCs w:val="20"/>
              </w:rPr>
            </w:pPr>
            <w:r w:rsidRPr="00F47311">
              <w:rPr>
                <w:sz w:val="20"/>
                <w:szCs w:val="20"/>
              </w:rPr>
              <w:t xml:space="preserve">“&lt;clearly identify the </w:t>
            </w:r>
            <w:r>
              <w:rPr>
                <w:sz w:val="20"/>
                <w:szCs w:val="20"/>
              </w:rPr>
              <w:t xml:space="preserve">source (e.g., </w:t>
            </w:r>
            <w:r w:rsidRPr="00F47311">
              <w:rPr>
                <w:sz w:val="20"/>
                <w:szCs w:val="20"/>
              </w:rPr>
              <w:t>UML model</w:t>
            </w:r>
            <w:r>
              <w:rPr>
                <w:sz w:val="20"/>
                <w:szCs w:val="20"/>
              </w:rPr>
              <w:t>)</w:t>
            </w:r>
            <w:r w:rsidRPr="00F47311">
              <w:rPr>
                <w:sz w:val="20"/>
                <w:szCs w:val="20"/>
              </w:rPr>
              <w:t>&gt;”</w:t>
            </w:r>
          </w:p>
        </w:tc>
      </w:tr>
      <w:tr w:rsidR="000E5C13" w:rsidRPr="00EC67D0" w14:paraId="5F37FADD" w14:textId="77777777" w:rsidTr="000817C3">
        <w:trPr>
          <w:cantSplit/>
          <w:trHeight w:val="3990"/>
          <w:tblHeader w:val="0"/>
          <w:jc w:val="left"/>
        </w:trPr>
        <w:tc>
          <w:tcPr>
            <w:tcW w:w="4057" w:type="dxa"/>
          </w:tcPr>
          <w:p w14:paraId="46CCBADA" w14:textId="00070D68" w:rsidR="000E5C13" w:rsidRDefault="000E5C13" w:rsidP="00B23118">
            <w:pPr>
              <w:spacing w:before="40" w:after="40"/>
              <w:rPr>
                <w:sz w:val="20"/>
                <w:szCs w:val="20"/>
              </w:rPr>
            </w:pPr>
            <w:bookmarkStart w:id="1001" w:name="_Hlk510691216"/>
            <w:proofErr w:type="spellStart"/>
            <w:proofErr w:type="gramStart"/>
            <w:r>
              <w:rPr>
                <w:sz w:val="20"/>
                <w:szCs w:val="20"/>
              </w:rPr>
              <w:lastRenderedPageBreak/>
              <w:t>OpenModelStatement</w:t>
            </w:r>
            <w:proofErr w:type="spellEnd"/>
            <w:r>
              <w:rPr>
                <w:sz w:val="20"/>
                <w:szCs w:val="20"/>
              </w:rPr>
              <w:t>::</w:t>
            </w:r>
            <w:proofErr w:type="spellStart"/>
            <w:proofErr w:type="gramEnd"/>
            <w:r>
              <w:rPr>
                <w:sz w:val="20"/>
                <w:szCs w:val="20"/>
              </w:rPr>
              <w:t>revision:Revision</w:t>
            </w:r>
            <w:proofErr w:type="spellEnd"/>
            <w:r>
              <w:rPr>
                <w:sz w:val="20"/>
                <w:szCs w:val="20"/>
              </w:rPr>
              <w:t xml:space="preserve"> </w:t>
            </w:r>
            <w:bookmarkEnd w:id="1001"/>
            <w:r>
              <w:rPr>
                <w:sz w:val="20"/>
                <w:szCs w:val="20"/>
              </w:rPr>
              <w:t>[1..*]</w:t>
            </w:r>
          </w:p>
          <w:p w14:paraId="37290727" w14:textId="77777777" w:rsidR="000E5C13" w:rsidRDefault="000E5C13" w:rsidP="00B23118">
            <w:pPr>
              <w:pStyle w:val="Listenabsatz"/>
              <w:numPr>
                <w:ilvl w:val="0"/>
                <w:numId w:val="31"/>
              </w:numPr>
              <w:spacing w:before="40" w:after="40"/>
              <w:rPr>
                <w:sz w:val="20"/>
                <w:szCs w:val="20"/>
              </w:rPr>
            </w:pPr>
            <w:r>
              <w:rPr>
                <w:sz w:val="20"/>
                <w:szCs w:val="20"/>
              </w:rPr>
              <w:t>date [1] &lt;</w:t>
            </w:r>
            <w:proofErr w:type="spellStart"/>
            <w:r w:rsidRPr="00F47311">
              <w:rPr>
                <w:sz w:val="20"/>
                <w:szCs w:val="20"/>
              </w:rPr>
              <w:t>yyyy</w:t>
            </w:r>
            <w:proofErr w:type="spellEnd"/>
            <w:r w:rsidRPr="00F47311">
              <w:rPr>
                <w:sz w:val="20"/>
                <w:szCs w:val="20"/>
              </w:rPr>
              <w:t>&gt;-&lt;mm&gt;-&lt;dd&gt;</w:t>
            </w:r>
            <w:r>
              <w:rPr>
                <w:sz w:val="20"/>
                <w:szCs w:val="20"/>
              </w:rPr>
              <w:t xml:space="preserve"> </w:t>
            </w:r>
          </w:p>
          <w:p w14:paraId="3C04215C" w14:textId="27BCB0F2" w:rsidR="000E5C13" w:rsidRDefault="000E5C13" w:rsidP="00B23118">
            <w:pPr>
              <w:pStyle w:val="Listenabsatz"/>
              <w:numPr>
                <w:ilvl w:val="0"/>
                <w:numId w:val="31"/>
              </w:numPr>
              <w:spacing w:before="40" w:after="40"/>
              <w:rPr>
                <w:sz w:val="20"/>
                <w:szCs w:val="20"/>
              </w:rPr>
            </w:pPr>
            <w:r>
              <w:rPr>
                <w:sz w:val="20"/>
                <w:szCs w:val="20"/>
              </w:rPr>
              <w:t>version [1] &lt;project/project version&gt;</w:t>
            </w:r>
          </w:p>
          <w:p w14:paraId="05809720" w14:textId="77777777" w:rsidR="000E5C13" w:rsidRDefault="000E5C13" w:rsidP="00B23118">
            <w:pPr>
              <w:pStyle w:val="Listenabsatz"/>
              <w:numPr>
                <w:ilvl w:val="0"/>
                <w:numId w:val="31"/>
              </w:numPr>
              <w:spacing w:before="40" w:after="40"/>
              <w:rPr>
                <w:sz w:val="20"/>
                <w:szCs w:val="20"/>
              </w:rPr>
            </w:pPr>
            <w:r>
              <w:rPr>
                <w:sz w:val="20"/>
                <w:szCs w:val="20"/>
              </w:rPr>
              <w:t>description [</w:t>
            </w:r>
            <w:proofErr w:type="gramStart"/>
            <w:r>
              <w:rPr>
                <w:sz w:val="20"/>
                <w:szCs w:val="20"/>
              </w:rPr>
              <w:t>0..</w:t>
            </w:r>
            <w:proofErr w:type="gramEnd"/>
            <w:r>
              <w:rPr>
                <w:sz w:val="20"/>
                <w:szCs w:val="20"/>
              </w:rPr>
              <w:t xml:space="preserve">1] </w:t>
            </w:r>
            <w:r>
              <w:rPr>
                <w:sz w:val="20"/>
                <w:szCs w:val="20"/>
              </w:rPr>
              <w:br/>
            </w:r>
            <w:r w:rsidRPr="004D53EC">
              <w:rPr>
                <w:sz w:val="20"/>
                <w:szCs w:val="20"/>
              </w:rPr>
              <w:t>{&lt;additional specific description&gt;}</w:t>
            </w:r>
          </w:p>
          <w:p w14:paraId="31324BCA" w14:textId="77777777" w:rsidR="000E5C13" w:rsidRDefault="000E5C13" w:rsidP="00B23118">
            <w:pPr>
              <w:pStyle w:val="Listenabsatz"/>
              <w:numPr>
                <w:ilvl w:val="0"/>
                <w:numId w:val="31"/>
              </w:numPr>
              <w:spacing w:before="40" w:after="40"/>
              <w:rPr>
                <w:sz w:val="20"/>
                <w:szCs w:val="20"/>
              </w:rPr>
            </w:pPr>
            <w:r>
              <w:rPr>
                <w:sz w:val="20"/>
                <w:szCs w:val="20"/>
              </w:rPr>
              <w:t>changelog [</w:t>
            </w:r>
            <w:proofErr w:type="gramStart"/>
            <w:r>
              <w:rPr>
                <w:sz w:val="20"/>
                <w:szCs w:val="20"/>
              </w:rPr>
              <w:t>0..</w:t>
            </w:r>
            <w:proofErr w:type="gramEnd"/>
            <w:r>
              <w:rPr>
                <w:sz w:val="20"/>
                <w:szCs w:val="20"/>
              </w:rPr>
              <w:t>1]</w:t>
            </w:r>
            <w:r>
              <w:rPr>
                <w:sz w:val="20"/>
                <w:szCs w:val="20"/>
              </w:rPr>
              <w:br/>
              <w:t xml:space="preserve">&lt;link to a </w:t>
            </w:r>
            <w:proofErr w:type="spellStart"/>
            <w:r>
              <w:rPr>
                <w:sz w:val="20"/>
                <w:szCs w:val="20"/>
              </w:rPr>
              <w:t>github</w:t>
            </w:r>
            <w:proofErr w:type="spellEnd"/>
            <w:r>
              <w:rPr>
                <w:sz w:val="20"/>
                <w:szCs w:val="20"/>
              </w:rPr>
              <w:t xml:space="preserve"> UML change log&gt;</w:t>
            </w:r>
          </w:p>
          <w:p w14:paraId="719261D1" w14:textId="77777777" w:rsidR="000E5C13" w:rsidRDefault="000E5C13" w:rsidP="00B23118">
            <w:pPr>
              <w:pStyle w:val="Listenabsatz"/>
              <w:numPr>
                <w:ilvl w:val="0"/>
                <w:numId w:val="31"/>
              </w:numPr>
              <w:spacing w:before="40" w:after="40"/>
              <w:rPr>
                <w:sz w:val="20"/>
                <w:szCs w:val="20"/>
              </w:rPr>
            </w:pPr>
            <w:proofErr w:type="spellStart"/>
            <w:r>
              <w:rPr>
                <w:sz w:val="20"/>
                <w:szCs w:val="20"/>
              </w:rPr>
              <w:t>additionalChanges</w:t>
            </w:r>
            <w:proofErr w:type="spellEnd"/>
            <w:r>
              <w:rPr>
                <w:sz w:val="20"/>
                <w:szCs w:val="20"/>
              </w:rPr>
              <w:t xml:space="preserve"> [</w:t>
            </w:r>
            <w:proofErr w:type="gramStart"/>
            <w:r>
              <w:rPr>
                <w:sz w:val="20"/>
                <w:szCs w:val="20"/>
              </w:rPr>
              <w:t>0..</w:t>
            </w:r>
            <w:proofErr w:type="gramEnd"/>
            <w:r>
              <w:rPr>
                <w:sz w:val="20"/>
                <w:szCs w:val="20"/>
              </w:rPr>
              <w:t>1]</w:t>
            </w:r>
            <w:r>
              <w:rPr>
                <w:sz w:val="20"/>
                <w:szCs w:val="20"/>
              </w:rPr>
              <w:br/>
              <w:t>{&lt;additional manual changes&gt;}</w:t>
            </w:r>
          </w:p>
          <w:p w14:paraId="280B7788" w14:textId="62B5105E" w:rsidR="000E5C13" w:rsidRPr="00CF58D9" w:rsidRDefault="000E5C13" w:rsidP="007D2C8C">
            <w:pPr>
              <w:pStyle w:val="Listenabsatz"/>
              <w:numPr>
                <w:ilvl w:val="0"/>
                <w:numId w:val="31"/>
              </w:numPr>
              <w:spacing w:before="40" w:after="40"/>
              <w:rPr>
                <w:sz w:val="20"/>
                <w:szCs w:val="20"/>
              </w:rPr>
            </w:pPr>
            <w:r>
              <w:rPr>
                <w:sz w:val="20"/>
                <w:szCs w:val="20"/>
              </w:rPr>
              <w:t>reference [</w:t>
            </w:r>
            <w:proofErr w:type="gramStart"/>
            <w:r>
              <w:rPr>
                <w:sz w:val="20"/>
                <w:szCs w:val="20"/>
              </w:rPr>
              <w:t>0..</w:t>
            </w:r>
            <w:proofErr w:type="gramEnd"/>
            <w:r>
              <w:rPr>
                <w:sz w:val="20"/>
                <w:szCs w:val="20"/>
              </w:rPr>
              <w:t xml:space="preserve">1] </w:t>
            </w:r>
            <w:r w:rsidRPr="009219AE">
              <w:rPr>
                <w:sz w:val="20"/>
                <w:szCs w:val="20"/>
              </w:rPr>
              <w:t>&lt;</w:t>
            </w:r>
            <w:r>
              <w:rPr>
                <w:sz w:val="20"/>
                <w:szCs w:val="20"/>
              </w:rPr>
              <w:t>list of referenced</w:t>
            </w:r>
            <w:r w:rsidRPr="009219AE">
              <w:rPr>
                <w:sz w:val="20"/>
                <w:szCs w:val="20"/>
              </w:rPr>
              <w:t xml:space="preserve"> document</w:t>
            </w:r>
            <w:r>
              <w:rPr>
                <w:sz w:val="20"/>
                <w:szCs w:val="20"/>
              </w:rPr>
              <w:t>s</w:t>
            </w:r>
            <w:r w:rsidRPr="009219AE">
              <w:rPr>
                <w:sz w:val="20"/>
                <w:szCs w:val="20"/>
              </w:rPr>
              <w:t>&gt;</w:t>
            </w:r>
          </w:p>
        </w:tc>
        <w:tc>
          <w:tcPr>
            <w:tcW w:w="4556" w:type="dxa"/>
          </w:tcPr>
          <w:p w14:paraId="5AF56430" w14:textId="77777777" w:rsidR="000E5C13" w:rsidRPr="00F47311" w:rsidRDefault="000E5C13" w:rsidP="00B23118">
            <w:pPr>
              <w:spacing w:before="40" w:after="40"/>
              <w:rPr>
                <w:sz w:val="20"/>
                <w:szCs w:val="20"/>
              </w:rPr>
            </w:pPr>
            <w:r w:rsidRPr="00F47311">
              <w:rPr>
                <w:sz w:val="20"/>
                <w:szCs w:val="20"/>
              </w:rPr>
              <w:t xml:space="preserve">"revision": </w:t>
            </w:r>
            <w:r>
              <w:rPr>
                <w:sz w:val="20"/>
                <w:szCs w:val="20"/>
              </w:rPr>
              <w:t>[</w:t>
            </w:r>
            <w:r w:rsidRPr="00F47311">
              <w:rPr>
                <w:sz w:val="20"/>
                <w:szCs w:val="20"/>
              </w:rPr>
              <w:t>{</w:t>
            </w:r>
          </w:p>
          <w:p w14:paraId="13115FBB" w14:textId="77777777" w:rsidR="000E5C13" w:rsidRPr="00F47311" w:rsidRDefault="000E5C13" w:rsidP="00B23118">
            <w:pPr>
              <w:spacing w:before="40" w:after="40"/>
              <w:ind w:left="331"/>
              <w:rPr>
                <w:sz w:val="20"/>
                <w:szCs w:val="20"/>
              </w:rPr>
            </w:pPr>
            <w:r w:rsidRPr="00F47311">
              <w:rPr>
                <w:sz w:val="20"/>
                <w:szCs w:val="20"/>
              </w:rPr>
              <w:t>"date":"&lt;</w:t>
            </w:r>
            <w:proofErr w:type="spellStart"/>
            <w:r w:rsidRPr="00F47311">
              <w:rPr>
                <w:sz w:val="20"/>
                <w:szCs w:val="20"/>
              </w:rPr>
              <w:t>yyyy</w:t>
            </w:r>
            <w:proofErr w:type="spellEnd"/>
            <w:r w:rsidRPr="00F47311">
              <w:rPr>
                <w:sz w:val="20"/>
                <w:szCs w:val="20"/>
              </w:rPr>
              <w:t>&gt;-&lt;mm&gt;-&lt;dd&gt;",</w:t>
            </w:r>
          </w:p>
          <w:p w14:paraId="1C9237B1" w14:textId="77777777" w:rsidR="000E5C13" w:rsidRPr="00F47311" w:rsidRDefault="000E5C13" w:rsidP="00B23118">
            <w:pPr>
              <w:spacing w:before="40" w:after="40"/>
              <w:ind w:left="331"/>
              <w:rPr>
                <w:sz w:val="20"/>
                <w:szCs w:val="20"/>
              </w:rPr>
            </w:pPr>
          </w:p>
          <w:p w14:paraId="306F41F7" w14:textId="43CA42C6" w:rsidR="000E5C13" w:rsidRPr="00F47311" w:rsidRDefault="000E5C13" w:rsidP="00B23118">
            <w:pPr>
              <w:spacing w:before="40" w:after="40"/>
              <w:ind w:left="331"/>
              <w:rPr>
                <w:sz w:val="20"/>
                <w:szCs w:val="20"/>
              </w:rPr>
            </w:pPr>
            <w:r w:rsidRPr="00F47311">
              <w:rPr>
                <w:sz w:val="20"/>
                <w:szCs w:val="20"/>
              </w:rPr>
              <w:t>"description"</w:t>
            </w:r>
            <w:proofErr w:type="gramStart"/>
            <w:r w:rsidRPr="00F47311">
              <w:rPr>
                <w:sz w:val="20"/>
                <w:szCs w:val="20"/>
              </w:rPr>
              <w:t>:</w:t>
            </w:r>
            <w:r>
              <w:rPr>
                <w:sz w:val="20"/>
                <w:szCs w:val="20"/>
              </w:rPr>
              <w:t>”&lt;</w:t>
            </w:r>
            <w:proofErr w:type="gramEnd"/>
            <w:r>
              <w:rPr>
                <w:sz w:val="20"/>
                <w:szCs w:val="20"/>
              </w:rPr>
              <w:t>project/project version&gt;\n</w:t>
            </w:r>
            <w:r>
              <w:t xml:space="preserve">        </w:t>
            </w:r>
            <w:r w:rsidRPr="004D53EC">
              <w:rPr>
                <w:sz w:val="20"/>
                <w:szCs w:val="20"/>
              </w:rPr>
              <w:t>{&lt;additional specific description&gt;}</w:t>
            </w:r>
            <w:r>
              <w:rPr>
                <w:sz w:val="20"/>
                <w:szCs w:val="20"/>
              </w:rPr>
              <w:t>\n</w:t>
            </w:r>
            <w:r>
              <w:t xml:space="preserve">        </w:t>
            </w:r>
            <w:r>
              <w:rPr>
                <w:sz w:val="20"/>
                <w:szCs w:val="20"/>
              </w:rPr>
              <w:t xml:space="preserve">&lt;link to the </w:t>
            </w:r>
            <w:proofErr w:type="spellStart"/>
            <w:r>
              <w:rPr>
                <w:sz w:val="20"/>
                <w:szCs w:val="20"/>
              </w:rPr>
              <w:t>github</w:t>
            </w:r>
            <w:proofErr w:type="spellEnd"/>
            <w:r>
              <w:rPr>
                <w:sz w:val="20"/>
                <w:szCs w:val="20"/>
              </w:rPr>
              <w:t xml:space="preserve"> yang change log&gt; {&lt;additional manual changes&gt;}</w:t>
            </w:r>
            <w:r w:rsidRPr="00F47311">
              <w:rPr>
                <w:sz w:val="20"/>
                <w:szCs w:val="20"/>
              </w:rPr>
              <w:t>",</w:t>
            </w:r>
          </w:p>
          <w:p w14:paraId="37427134" w14:textId="77777777" w:rsidR="000E5C13" w:rsidRPr="00F47311" w:rsidRDefault="000E5C13" w:rsidP="00B23118">
            <w:pPr>
              <w:spacing w:before="40" w:after="40"/>
              <w:ind w:left="331"/>
              <w:rPr>
                <w:sz w:val="20"/>
                <w:szCs w:val="20"/>
              </w:rPr>
            </w:pPr>
          </w:p>
          <w:p w14:paraId="0AFDB4E1" w14:textId="77777777" w:rsidR="000E5C13" w:rsidRPr="00F47311" w:rsidRDefault="000E5C13" w:rsidP="00B23118">
            <w:pPr>
              <w:spacing w:before="40" w:after="40"/>
              <w:ind w:left="331"/>
              <w:rPr>
                <w:sz w:val="20"/>
                <w:szCs w:val="20"/>
              </w:rPr>
            </w:pPr>
            <w:r w:rsidRPr="00F47311">
              <w:rPr>
                <w:sz w:val="20"/>
                <w:szCs w:val="20"/>
              </w:rPr>
              <w:t>"reference":"&lt;</w:t>
            </w:r>
            <w:r>
              <w:t xml:space="preserve"> </w:t>
            </w:r>
            <w:r w:rsidRPr="003A3C6F">
              <w:rPr>
                <w:sz w:val="20"/>
                <w:szCs w:val="20"/>
              </w:rPr>
              <w:t>list of referenced</w:t>
            </w:r>
            <w:r>
              <w:rPr>
                <w:sz w:val="20"/>
                <w:szCs w:val="20"/>
              </w:rPr>
              <w:t xml:space="preserve"> </w:t>
            </w:r>
            <w:r w:rsidRPr="00F47311">
              <w:rPr>
                <w:sz w:val="20"/>
                <w:szCs w:val="20"/>
              </w:rPr>
              <w:t>document</w:t>
            </w:r>
            <w:r>
              <w:rPr>
                <w:sz w:val="20"/>
                <w:szCs w:val="20"/>
              </w:rPr>
              <w:t>s</w:t>
            </w:r>
            <w:r w:rsidRPr="00F47311">
              <w:rPr>
                <w:sz w:val="20"/>
                <w:szCs w:val="20"/>
              </w:rPr>
              <w:t>&gt;"</w:t>
            </w:r>
          </w:p>
          <w:p w14:paraId="4210DF2D" w14:textId="77777777" w:rsidR="000E5C13" w:rsidRPr="00F47311" w:rsidRDefault="000E5C13" w:rsidP="00B23118">
            <w:pPr>
              <w:spacing w:before="40" w:after="40"/>
              <w:rPr>
                <w:sz w:val="20"/>
                <w:szCs w:val="20"/>
              </w:rPr>
            </w:pPr>
            <w:r w:rsidRPr="00F47311">
              <w:rPr>
                <w:sz w:val="20"/>
                <w:szCs w:val="20"/>
              </w:rPr>
              <w:t>}</w:t>
            </w:r>
            <w:r>
              <w:rPr>
                <w:sz w:val="20"/>
                <w:szCs w:val="20"/>
              </w:rPr>
              <w:t>]</w:t>
            </w:r>
          </w:p>
        </w:tc>
        <w:tc>
          <w:tcPr>
            <w:tcW w:w="5103" w:type="dxa"/>
          </w:tcPr>
          <w:p w14:paraId="1C4E871C" w14:textId="3C8F816E" w:rsidR="000E5C13" w:rsidRDefault="000E5C13" w:rsidP="00B23118">
            <w:pPr>
              <w:spacing w:before="40" w:after="40"/>
              <w:rPr>
                <w:sz w:val="20"/>
                <w:szCs w:val="20"/>
              </w:rPr>
            </w:pPr>
            <w:r w:rsidRPr="00F47311">
              <w:rPr>
                <w:sz w:val="20"/>
                <w:szCs w:val="20"/>
              </w:rPr>
              <w:t xml:space="preserve">revision </w:t>
            </w:r>
            <w:r>
              <w:rPr>
                <w:sz w:val="20"/>
                <w:szCs w:val="20"/>
              </w:rPr>
              <w:t>“</w:t>
            </w:r>
            <w:r w:rsidRPr="00F47311">
              <w:rPr>
                <w:sz w:val="20"/>
                <w:szCs w:val="20"/>
              </w:rPr>
              <w:t>&lt;</w:t>
            </w:r>
            <w:proofErr w:type="spellStart"/>
            <w:r w:rsidRPr="00F47311">
              <w:rPr>
                <w:sz w:val="20"/>
                <w:szCs w:val="20"/>
              </w:rPr>
              <w:t>revisiondate</w:t>
            </w:r>
            <w:proofErr w:type="spellEnd"/>
            <w:r w:rsidRPr="00F47311">
              <w:rPr>
                <w:sz w:val="20"/>
                <w:szCs w:val="20"/>
              </w:rPr>
              <w:t>; &lt;</w:t>
            </w:r>
            <w:proofErr w:type="spellStart"/>
            <w:r w:rsidRPr="00F47311">
              <w:rPr>
                <w:sz w:val="20"/>
                <w:szCs w:val="20"/>
              </w:rPr>
              <w:t>yyyy</w:t>
            </w:r>
            <w:proofErr w:type="spellEnd"/>
            <w:r w:rsidRPr="00F47311">
              <w:rPr>
                <w:sz w:val="20"/>
                <w:szCs w:val="20"/>
              </w:rPr>
              <w:t>&gt;-&lt;mm&gt;-&lt;dd&gt;&gt;</w:t>
            </w:r>
            <w:r>
              <w:rPr>
                <w:sz w:val="20"/>
                <w:szCs w:val="20"/>
              </w:rPr>
              <w:t>”</w:t>
            </w:r>
            <w:r w:rsidRPr="00F47311">
              <w:rPr>
                <w:sz w:val="20"/>
                <w:szCs w:val="20"/>
              </w:rPr>
              <w:t xml:space="preserve"> {</w:t>
            </w:r>
          </w:p>
          <w:p w14:paraId="68652CA7" w14:textId="77777777" w:rsidR="000E5C13" w:rsidRPr="00F47311" w:rsidRDefault="000E5C13" w:rsidP="00B23118">
            <w:pPr>
              <w:spacing w:before="40" w:after="40"/>
              <w:rPr>
                <w:sz w:val="20"/>
                <w:szCs w:val="20"/>
              </w:rPr>
            </w:pPr>
          </w:p>
          <w:p w14:paraId="79463762" w14:textId="77777777" w:rsidR="000E5C13" w:rsidRPr="00F47311" w:rsidRDefault="000E5C13" w:rsidP="00B23118">
            <w:pPr>
              <w:spacing w:before="40" w:after="40"/>
              <w:rPr>
                <w:sz w:val="20"/>
                <w:szCs w:val="20"/>
              </w:rPr>
            </w:pPr>
            <w:proofErr w:type="gramStart"/>
            <w:r w:rsidRPr="00F47311">
              <w:rPr>
                <w:sz w:val="20"/>
                <w:szCs w:val="20"/>
              </w:rPr>
              <w:t>revision::</w:t>
            </w:r>
            <w:proofErr w:type="gramEnd"/>
            <w:r w:rsidRPr="00F47311">
              <w:rPr>
                <w:sz w:val="20"/>
                <w:szCs w:val="20"/>
              </w:rPr>
              <w:t>description</w:t>
            </w:r>
          </w:p>
          <w:p w14:paraId="15C79EAB" w14:textId="17BC0BB3" w:rsidR="000E5C13" w:rsidRDefault="000E5C13" w:rsidP="00B23118">
            <w:pPr>
              <w:spacing w:before="40" w:after="40"/>
              <w:rPr>
                <w:sz w:val="20"/>
                <w:szCs w:val="20"/>
              </w:rPr>
            </w:pPr>
            <w:r>
              <w:rPr>
                <w:sz w:val="20"/>
                <w:szCs w:val="20"/>
              </w:rPr>
              <w:t xml:space="preserve">description </w:t>
            </w:r>
            <w:r w:rsidRPr="00F47311">
              <w:rPr>
                <w:sz w:val="20"/>
                <w:szCs w:val="20"/>
              </w:rPr>
              <w:t>“</w:t>
            </w:r>
            <w:r>
              <w:rPr>
                <w:sz w:val="20"/>
                <w:szCs w:val="20"/>
              </w:rPr>
              <w:t>&lt;project/project version&gt;</w:t>
            </w:r>
            <w:r>
              <w:rPr>
                <w:sz w:val="20"/>
                <w:szCs w:val="20"/>
              </w:rPr>
              <w:br/>
            </w:r>
            <w:r w:rsidRPr="00CF58D9">
              <w:rPr>
                <w:color w:val="0070C0"/>
                <w:sz w:val="20"/>
                <w:szCs w:val="20"/>
              </w:rPr>
              <w:t xml:space="preserve">This YANG module is automatically generated by the xmi2yang Mapping Tool, version &lt;version of the tool&gt;. </w:t>
            </w:r>
            <w:r w:rsidRPr="00CF58D9">
              <w:rPr>
                <w:sz w:val="20"/>
                <w:szCs w:val="20"/>
              </w:rPr>
              <w:t>{&lt;additional specific description&gt;.}</w:t>
            </w:r>
            <w:r w:rsidRPr="00CF58D9">
              <w:rPr>
                <w:sz w:val="20"/>
                <w:szCs w:val="20"/>
              </w:rPr>
              <w:br/>
            </w:r>
            <w:r>
              <w:rPr>
                <w:color w:val="0070C0"/>
                <w:sz w:val="20"/>
                <w:szCs w:val="20"/>
              </w:rPr>
              <w:t xml:space="preserve">Changes in this revision: </w:t>
            </w:r>
            <w:r w:rsidRPr="009B085B">
              <w:rPr>
                <w:sz w:val="20"/>
                <w:szCs w:val="20"/>
              </w:rPr>
              <w:t xml:space="preserve">&lt;link to the </w:t>
            </w:r>
            <w:proofErr w:type="spellStart"/>
            <w:r w:rsidRPr="009B085B">
              <w:rPr>
                <w:sz w:val="20"/>
                <w:szCs w:val="20"/>
              </w:rPr>
              <w:t>github</w:t>
            </w:r>
            <w:proofErr w:type="spellEnd"/>
            <w:r w:rsidRPr="009B085B">
              <w:rPr>
                <w:sz w:val="20"/>
                <w:szCs w:val="20"/>
              </w:rPr>
              <w:t xml:space="preserve"> yang change log&gt; {&lt;additional manual changes&gt;}</w:t>
            </w:r>
            <w:proofErr w:type="gramStart"/>
            <w:r w:rsidRPr="009B085B">
              <w:rPr>
                <w:sz w:val="20"/>
                <w:szCs w:val="20"/>
              </w:rPr>
              <w:t>";</w:t>
            </w:r>
            <w:proofErr w:type="gramEnd"/>
          </w:p>
          <w:p w14:paraId="24198C8C" w14:textId="77777777" w:rsidR="00231474" w:rsidRPr="009B085B" w:rsidRDefault="00231474" w:rsidP="00B23118">
            <w:pPr>
              <w:spacing w:before="40" w:after="40"/>
              <w:rPr>
                <w:sz w:val="20"/>
                <w:szCs w:val="20"/>
              </w:rPr>
            </w:pPr>
          </w:p>
          <w:p w14:paraId="261EC789" w14:textId="410FC177" w:rsidR="000E5C13" w:rsidRPr="009B085B" w:rsidRDefault="00231474" w:rsidP="00B23118">
            <w:pPr>
              <w:spacing w:before="40" w:after="40"/>
              <w:rPr>
                <w:sz w:val="20"/>
                <w:szCs w:val="20"/>
              </w:rPr>
            </w:pPr>
            <w:proofErr w:type="gramStart"/>
            <w:r>
              <w:rPr>
                <w:sz w:val="20"/>
                <w:szCs w:val="20"/>
              </w:rPr>
              <w:t>revision::</w:t>
            </w:r>
            <w:proofErr w:type="gramEnd"/>
            <w:r w:rsidR="000E5C13" w:rsidRPr="009B085B">
              <w:rPr>
                <w:sz w:val="20"/>
                <w:szCs w:val="20"/>
              </w:rPr>
              <w:t>reference “&lt;</w:t>
            </w:r>
            <w:r w:rsidR="000E5C13" w:rsidRPr="003A3C6F">
              <w:rPr>
                <w:sz w:val="20"/>
                <w:szCs w:val="20"/>
              </w:rPr>
              <w:t>list of referenced</w:t>
            </w:r>
            <w:r w:rsidR="000E5C13" w:rsidRPr="009B085B">
              <w:rPr>
                <w:sz w:val="20"/>
                <w:szCs w:val="20"/>
              </w:rPr>
              <w:t xml:space="preserve"> document</w:t>
            </w:r>
            <w:r w:rsidR="000E5C13">
              <w:rPr>
                <w:sz w:val="20"/>
                <w:szCs w:val="20"/>
              </w:rPr>
              <w:t>s</w:t>
            </w:r>
            <w:r w:rsidR="000E5C13" w:rsidRPr="009B085B">
              <w:rPr>
                <w:sz w:val="20"/>
                <w:szCs w:val="20"/>
              </w:rPr>
              <w:t>&gt;”;</w:t>
            </w:r>
          </w:p>
          <w:p w14:paraId="05D99C34" w14:textId="77777777" w:rsidR="000E5C13" w:rsidRPr="009B085B" w:rsidRDefault="000E5C13" w:rsidP="00B23118">
            <w:pPr>
              <w:spacing w:before="40" w:after="40"/>
              <w:rPr>
                <w:sz w:val="20"/>
                <w:szCs w:val="20"/>
              </w:rPr>
            </w:pPr>
            <w:r w:rsidRPr="009B085B">
              <w:rPr>
                <w:sz w:val="20"/>
                <w:szCs w:val="20"/>
              </w:rPr>
              <w:t>}</w:t>
            </w:r>
          </w:p>
          <w:p w14:paraId="084A2AAB" w14:textId="77777777" w:rsidR="000E5C13" w:rsidRDefault="000E5C13" w:rsidP="00B23118">
            <w:pPr>
              <w:spacing w:before="40" w:after="40"/>
              <w:rPr>
                <w:sz w:val="20"/>
                <w:szCs w:val="20"/>
              </w:rPr>
            </w:pPr>
            <w:r w:rsidRPr="009B085B">
              <w:rPr>
                <w:sz w:val="20"/>
                <w:szCs w:val="20"/>
              </w:rPr>
              <w:t>// what changed in this revision</w:t>
            </w:r>
          </w:p>
          <w:p w14:paraId="0BA1F4C6" w14:textId="447927E1" w:rsidR="000E5C13" w:rsidRPr="00F47311" w:rsidRDefault="000E5C13" w:rsidP="00231474">
            <w:pPr>
              <w:spacing w:before="40" w:after="40"/>
              <w:rPr>
                <w:sz w:val="20"/>
                <w:szCs w:val="20"/>
              </w:rPr>
            </w:pPr>
            <w:r>
              <w:rPr>
                <w:color w:val="0070C0"/>
                <w:sz w:val="20"/>
                <w:szCs w:val="20"/>
              </w:rPr>
              <w:t>//</w:t>
            </w:r>
            <w:r w:rsidRPr="00CF58D9">
              <w:rPr>
                <w:color w:val="0070C0"/>
                <w:sz w:val="20"/>
                <w:szCs w:val="20"/>
              </w:rPr>
              <w:t xml:space="preserve">Blue text </w:t>
            </w:r>
            <w:r>
              <w:rPr>
                <w:sz w:val="20"/>
                <w:szCs w:val="20"/>
              </w:rPr>
              <w:t>hard coded in the mapping tool</w:t>
            </w:r>
          </w:p>
        </w:tc>
      </w:tr>
      <w:tr w:rsidR="00B23118" w:rsidRPr="00F47311" w14:paraId="609BB12F" w14:textId="77777777" w:rsidTr="000817C3">
        <w:trPr>
          <w:cantSplit/>
          <w:tblHeader w:val="0"/>
          <w:jc w:val="left"/>
        </w:trPr>
        <w:tc>
          <w:tcPr>
            <w:tcW w:w="4057" w:type="dxa"/>
          </w:tcPr>
          <w:p w14:paraId="45881A01" w14:textId="77777777" w:rsidR="00B23118" w:rsidRPr="00F47311" w:rsidRDefault="00B23118" w:rsidP="00B23118">
            <w:pPr>
              <w:spacing w:before="40" w:after="40"/>
              <w:rPr>
                <w:sz w:val="20"/>
                <w:szCs w:val="20"/>
              </w:rPr>
            </w:pPr>
            <w:r w:rsidRPr="00F47311">
              <w:rPr>
                <w:sz w:val="20"/>
                <w:szCs w:val="20"/>
              </w:rPr>
              <w:t>Applied profiles:</w:t>
            </w:r>
          </w:p>
          <w:p w14:paraId="115A63D2" w14:textId="77777777" w:rsidR="00B23118" w:rsidRPr="00F47311" w:rsidRDefault="00B23118" w:rsidP="00B23118">
            <w:pPr>
              <w:spacing w:before="40" w:after="40"/>
              <w:rPr>
                <w:sz w:val="20"/>
                <w:szCs w:val="20"/>
              </w:rPr>
            </w:pPr>
            <w:proofErr w:type="spellStart"/>
            <w:r w:rsidRPr="00F47311">
              <w:rPr>
                <w:sz w:val="20"/>
                <w:szCs w:val="20"/>
              </w:rPr>
              <w:t>OpenModelProfile</w:t>
            </w:r>
            <w:proofErr w:type="spellEnd"/>
            <w:r w:rsidRPr="00F47311">
              <w:rPr>
                <w:sz w:val="20"/>
                <w:szCs w:val="20"/>
              </w:rPr>
              <w:t>, v&lt;version&gt;</w:t>
            </w:r>
          </w:p>
          <w:p w14:paraId="53B41F64" w14:textId="77777777" w:rsidR="00B23118" w:rsidRPr="00F47311" w:rsidRDefault="00B23118" w:rsidP="00B23118">
            <w:pPr>
              <w:spacing w:before="40" w:after="40"/>
              <w:rPr>
                <w:sz w:val="20"/>
                <w:szCs w:val="20"/>
              </w:rPr>
            </w:pPr>
            <w:proofErr w:type="spellStart"/>
            <w:r w:rsidRPr="00F47311">
              <w:rPr>
                <w:sz w:val="20"/>
                <w:szCs w:val="20"/>
              </w:rPr>
              <w:t>OpenInterfaceModelProfile</w:t>
            </w:r>
            <w:proofErr w:type="spellEnd"/>
            <w:r w:rsidRPr="00F47311">
              <w:rPr>
                <w:sz w:val="20"/>
                <w:szCs w:val="20"/>
              </w:rPr>
              <w:t>, v&lt;version&gt;</w:t>
            </w:r>
          </w:p>
          <w:p w14:paraId="402530B2" w14:textId="77777777" w:rsidR="00B23118" w:rsidRPr="00F47311" w:rsidRDefault="00B23118" w:rsidP="00B23118">
            <w:pPr>
              <w:spacing w:before="40" w:after="40"/>
              <w:rPr>
                <w:sz w:val="20"/>
                <w:szCs w:val="20"/>
              </w:rPr>
            </w:pPr>
            <w:proofErr w:type="spellStart"/>
            <w:r w:rsidRPr="00F47311">
              <w:rPr>
                <w:sz w:val="20"/>
                <w:szCs w:val="20"/>
              </w:rPr>
              <w:t>ProfileLifecycleProfile</w:t>
            </w:r>
            <w:proofErr w:type="spellEnd"/>
            <w:r w:rsidRPr="00F47311">
              <w:rPr>
                <w:sz w:val="20"/>
                <w:szCs w:val="20"/>
              </w:rPr>
              <w:t>, v&lt;version&gt;</w:t>
            </w:r>
          </w:p>
        </w:tc>
        <w:tc>
          <w:tcPr>
            <w:tcW w:w="4556" w:type="dxa"/>
          </w:tcPr>
          <w:p w14:paraId="6DC9EFAF" w14:textId="77777777" w:rsidR="00B23118" w:rsidRPr="00F47311" w:rsidRDefault="00B23118" w:rsidP="00B23118">
            <w:pPr>
              <w:spacing w:before="40" w:after="40"/>
              <w:rPr>
                <w:sz w:val="20"/>
                <w:szCs w:val="20"/>
              </w:rPr>
            </w:pPr>
          </w:p>
        </w:tc>
        <w:tc>
          <w:tcPr>
            <w:tcW w:w="5103" w:type="dxa"/>
          </w:tcPr>
          <w:p w14:paraId="76FCF04D" w14:textId="77777777" w:rsidR="00B23118" w:rsidRPr="00F47311" w:rsidRDefault="00B23118" w:rsidP="00B23118">
            <w:pPr>
              <w:spacing w:before="40" w:after="40"/>
              <w:rPr>
                <w:sz w:val="20"/>
                <w:szCs w:val="20"/>
              </w:rPr>
            </w:pPr>
          </w:p>
        </w:tc>
      </w:tr>
      <w:tr w:rsidR="00B23118" w:rsidRPr="009C41B7" w14:paraId="2366C45D" w14:textId="77777777" w:rsidTr="000817C3">
        <w:trPr>
          <w:cantSplit/>
          <w:tblHeader w:val="0"/>
          <w:jc w:val="left"/>
        </w:trPr>
        <w:tc>
          <w:tcPr>
            <w:tcW w:w="4057" w:type="dxa"/>
            <w:shd w:val="clear" w:color="auto" w:fill="BFBFBF" w:themeFill="background1" w:themeFillShade="BF"/>
          </w:tcPr>
          <w:p w14:paraId="4FE9319D" w14:textId="77777777" w:rsidR="00B23118" w:rsidRPr="00F47311" w:rsidRDefault="00B23118" w:rsidP="00B23118">
            <w:pPr>
              <w:spacing w:before="40" w:after="40"/>
              <w:rPr>
                <w:sz w:val="20"/>
                <w:szCs w:val="20"/>
              </w:rPr>
            </w:pPr>
          </w:p>
        </w:tc>
        <w:tc>
          <w:tcPr>
            <w:tcW w:w="4556" w:type="dxa"/>
          </w:tcPr>
          <w:p w14:paraId="40213033" w14:textId="77777777" w:rsidR="00B23118" w:rsidRPr="00F47311" w:rsidRDefault="00B23118" w:rsidP="00B23118">
            <w:pPr>
              <w:spacing w:before="40" w:after="40"/>
              <w:rPr>
                <w:sz w:val="20"/>
                <w:szCs w:val="20"/>
              </w:rPr>
            </w:pPr>
            <w:r w:rsidRPr="00F47311">
              <w:rPr>
                <w:sz w:val="20"/>
                <w:szCs w:val="20"/>
              </w:rPr>
              <w:t>"</w:t>
            </w:r>
            <w:proofErr w:type="spellStart"/>
            <w:r w:rsidRPr="00F47311">
              <w:rPr>
                <w:sz w:val="20"/>
                <w:szCs w:val="20"/>
              </w:rPr>
              <w:t>withSuffix</w:t>
            </w:r>
            <w:proofErr w:type="spellEnd"/>
            <w:proofErr w:type="gramStart"/>
            <w:r w:rsidRPr="00F47311">
              <w:rPr>
                <w:sz w:val="20"/>
                <w:szCs w:val="20"/>
              </w:rPr>
              <w:t>":</w:t>
            </w:r>
            <w:proofErr w:type="spellStart"/>
            <w:r w:rsidRPr="00F47311">
              <w:rPr>
                <w:sz w:val="20"/>
                <w:szCs w:val="20"/>
              </w:rPr>
              <w:t>true</w:t>
            </w:r>
            <w:proofErr w:type="gramEnd"/>
            <w:r w:rsidRPr="00F47311">
              <w:rPr>
                <w:sz w:val="20"/>
                <w:szCs w:val="20"/>
              </w:rPr>
              <w:t>|</w:t>
            </w:r>
            <w:r w:rsidRPr="00F47311">
              <w:rPr>
                <w:sz w:val="20"/>
                <w:szCs w:val="20"/>
                <w:u w:val="single"/>
              </w:rPr>
              <w:t>false</w:t>
            </w:r>
            <w:proofErr w:type="spellEnd"/>
            <w:r w:rsidRPr="00F47311">
              <w:rPr>
                <w:sz w:val="20"/>
                <w:szCs w:val="20"/>
              </w:rPr>
              <w:t>,</w:t>
            </w:r>
          </w:p>
        </w:tc>
        <w:tc>
          <w:tcPr>
            <w:tcW w:w="5103" w:type="dxa"/>
          </w:tcPr>
          <w:p w14:paraId="5442D809" w14:textId="01507499" w:rsidR="00B23118" w:rsidRPr="00F47311" w:rsidRDefault="00B23118" w:rsidP="00B23118">
            <w:pPr>
              <w:spacing w:before="40" w:after="40"/>
              <w:rPr>
                <w:sz w:val="20"/>
                <w:szCs w:val="20"/>
              </w:rPr>
            </w:pPr>
            <w:r w:rsidRPr="00F47311">
              <w:rPr>
                <w:sz w:val="20"/>
                <w:szCs w:val="20"/>
              </w:rPr>
              <w:t>Add suffix “-g” to the groupings</w:t>
            </w:r>
            <w:r w:rsidR="00231474">
              <w:rPr>
                <w:sz w:val="20"/>
                <w:szCs w:val="20"/>
              </w:rPr>
              <w:t xml:space="preserve">: </w:t>
            </w:r>
            <w:proofErr w:type="spellStart"/>
            <w:r w:rsidR="00231474">
              <w:rPr>
                <w:sz w:val="20"/>
                <w:szCs w:val="20"/>
              </w:rPr>
              <w:t>No|Yes</w:t>
            </w:r>
            <w:proofErr w:type="spellEnd"/>
            <w:r w:rsidR="00231474">
              <w:rPr>
                <w:sz w:val="20"/>
                <w:szCs w:val="20"/>
              </w:rPr>
              <w:t xml:space="preserve"> (default: No)</w:t>
            </w:r>
          </w:p>
        </w:tc>
      </w:tr>
    </w:tbl>
    <w:p w14:paraId="339A4BB5" w14:textId="77777777" w:rsidR="001F67FA" w:rsidRPr="00BF6A45" w:rsidRDefault="001F67FA" w:rsidP="00265380">
      <w:pPr>
        <w:rPr>
          <w:szCs w:val="24"/>
        </w:rPr>
      </w:pPr>
    </w:p>
    <w:p w14:paraId="4157379E" w14:textId="77777777" w:rsidR="00BC7C49" w:rsidRDefault="00BC7C49" w:rsidP="00BC7C49">
      <w:pPr>
        <w:pStyle w:val="berschrift2"/>
      </w:pPr>
      <w:bookmarkStart w:id="1002" w:name="_Ref458509594"/>
      <w:bookmarkStart w:id="1003" w:name="_Toc516067399"/>
      <w:bookmarkStart w:id="1004" w:name="_Toc531166620"/>
      <w:r>
        <w:t>Lifecycle State Treatment</w:t>
      </w:r>
      <w:bookmarkEnd w:id="1002"/>
      <w:bookmarkEnd w:id="1003"/>
      <w:bookmarkEnd w:id="1004"/>
    </w:p>
    <w:p w14:paraId="49FD9292" w14:textId="3F5A8016" w:rsidR="00581898" w:rsidRPr="00BF6A45" w:rsidRDefault="00581898" w:rsidP="00265380">
      <w:pPr>
        <w:rPr>
          <w:szCs w:val="24"/>
        </w:rPr>
      </w:pPr>
      <w:r w:rsidRPr="00BF6A45">
        <w:rPr>
          <w:szCs w:val="24"/>
        </w:rPr>
        <w:t xml:space="preserve">UML elements are annotated by at least one of the following </w:t>
      </w:r>
      <w:r w:rsidR="007D6B04" w:rsidRPr="00BF6A45">
        <w:rPr>
          <w:szCs w:val="24"/>
        </w:rPr>
        <w:t>lifecycle state</w:t>
      </w:r>
      <w:r w:rsidRPr="00BF6A45">
        <w:rPr>
          <w:szCs w:val="24"/>
        </w:rPr>
        <w:t>s</w:t>
      </w:r>
      <w:r w:rsidR="009F624B" w:rsidRPr="00BF6A45">
        <w:rPr>
          <w:szCs w:val="24"/>
        </w:rPr>
        <w:t xml:space="preserve"> (see also section </w:t>
      </w:r>
      <w:r w:rsidR="00F7051B">
        <w:fldChar w:fldCharType="begin"/>
      </w:r>
      <w:r w:rsidR="00F7051B">
        <w:instrText xml:space="preserve"> REF _Ref458509636 \r \h  \* MERGEFORMAT </w:instrText>
      </w:r>
      <w:r w:rsidR="00F7051B">
        <w:fldChar w:fldCharType="separate"/>
      </w:r>
      <w:r w:rsidR="00261E05" w:rsidRPr="00261E05">
        <w:rPr>
          <w:szCs w:val="24"/>
        </w:rPr>
        <w:t>5.12</w:t>
      </w:r>
      <w:r w:rsidR="00F7051B">
        <w:fldChar w:fldCharType="end"/>
      </w:r>
      <w:r w:rsidR="009F624B" w:rsidRPr="00BF6A45">
        <w:rPr>
          <w:szCs w:val="24"/>
        </w:rPr>
        <w:t>)</w:t>
      </w:r>
      <w:r w:rsidRPr="00BF6A45">
        <w:rPr>
          <w:szCs w:val="24"/>
        </w:rPr>
        <w:t>:</w:t>
      </w:r>
    </w:p>
    <w:p w14:paraId="1FECD3A4" w14:textId="77777777" w:rsidR="000A70EB" w:rsidRDefault="00581898">
      <w:pPr>
        <w:pStyle w:val="Listenabsatz"/>
        <w:numPr>
          <w:ilvl w:val="0"/>
          <w:numId w:val="9"/>
        </w:numPr>
        <w:rPr>
          <w:szCs w:val="24"/>
        </w:rPr>
      </w:pPr>
      <w:r w:rsidRPr="00BF6A45">
        <w:rPr>
          <w:szCs w:val="24"/>
        </w:rPr>
        <w:t>«Deprecated»</w:t>
      </w:r>
    </w:p>
    <w:p w14:paraId="5B8003EE" w14:textId="77777777" w:rsidR="000A70EB" w:rsidRDefault="00581898">
      <w:pPr>
        <w:pStyle w:val="Listenabsatz"/>
        <w:numPr>
          <w:ilvl w:val="0"/>
          <w:numId w:val="9"/>
        </w:numPr>
        <w:rPr>
          <w:szCs w:val="24"/>
        </w:rPr>
      </w:pPr>
      <w:r w:rsidRPr="00BF6A45">
        <w:rPr>
          <w:szCs w:val="24"/>
        </w:rPr>
        <w:t>«Experimental»</w:t>
      </w:r>
    </w:p>
    <w:p w14:paraId="5923BAFE" w14:textId="77777777" w:rsidR="000A70EB" w:rsidRDefault="00581898">
      <w:pPr>
        <w:pStyle w:val="Listenabsatz"/>
        <w:numPr>
          <w:ilvl w:val="0"/>
          <w:numId w:val="9"/>
        </w:numPr>
        <w:rPr>
          <w:szCs w:val="24"/>
        </w:rPr>
      </w:pPr>
      <w:r w:rsidRPr="00BF6A45">
        <w:rPr>
          <w:szCs w:val="24"/>
        </w:rPr>
        <w:t>«Faulty»</w:t>
      </w:r>
    </w:p>
    <w:p w14:paraId="4AC993F0" w14:textId="77777777" w:rsidR="000A70EB" w:rsidRDefault="00581898">
      <w:pPr>
        <w:pStyle w:val="Listenabsatz"/>
        <w:numPr>
          <w:ilvl w:val="0"/>
          <w:numId w:val="9"/>
        </w:numPr>
        <w:rPr>
          <w:szCs w:val="24"/>
        </w:rPr>
      </w:pPr>
      <w:r w:rsidRPr="00BF6A45">
        <w:rPr>
          <w:szCs w:val="24"/>
        </w:rPr>
        <w:t>«</w:t>
      </w:r>
      <w:proofErr w:type="spellStart"/>
      <w:r w:rsidRPr="00BF6A45">
        <w:rPr>
          <w:szCs w:val="24"/>
        </w:rPr>
        <w:t>LikelyToChange</w:t>
      </w:r>
      <w:proofErr w:type="spellEnd"/>
      <w:r w:rsidRPr="00BF6A45">
        <w:rPr>
          <w:szCs w:val="24"/>
        </w:rPr>
        <w:t>»</w:t>
      </w:r>
    </w:p>
    <w:p w14:paraId="323D4D15" w14:textId="77777777" w:rsidR="000A70EB" w:rsidRDefault="00581898">
      <w:pPr>
        <w:pStyle w:val="Listenabsatz"/>
        <w:numPr>
          <w:ilvl w:val="0"/>
          <w:numId w:val="9"/>
        </w:numPr>
        <w:rPr>
          <w:szCs w:val="24"/>
        </w:rPr>
      </w:pPr>
      <w:r w:rsidRPr="00BF6A45">
        <w:rPr>
          <w:szCs w:val="24"/>
        </w:rPr>
        <w:t>«Mature»</w:t>
      </w:r>
    </w:p>
    <w:p w14:paraId="74C2F1DF" w14:textId="77777777" w:rsidR="000A70EB" w:rsidRDefault="00581898">
      <w:pPr>
        <w:pStyle w:val="Listenabsatz"/>
        <w:numPr>
          <w:ilvl w:val="0"/>
          <w:numId w:val="9"/>
        </w:numPr>
        <w:rPr>
          <w:szCs w:val="24"/>
        </w:rPr>
      </w:pPr>
      <w:r w:rsidRPr="00BF6A45">
        <w:rPr>
          <w:szCs w:val="24"/>
        </w:rPr>
        <w:t>«Obsolete»</w:t>
      </w:r>
    </w:p>
    <w:p w14:paraId="75C5F0A5" w14:textId="77777777" w:rsidR="000A70EB" w:rsidRDefault="00581898">
      <w:pPr>
        <w:pStyle w:val="Listenabsatz"/>
        <w:numPr>
          <w:ilvl w:val="0"/>
          <w:numId w:val="9"/>
        </w:numPr>
        <w:rPr>
          <w:szCs w:val="24"/>
        </w:rPr>
      </w:pPr>
      <w:r w:rsidRPr="00BF6A45">
        <w:rPr>
          <w:szCs w:val="24"/>
        </w:rPr>
        <w:lastRenderedPageBreak/>
        <w:t>«Preliminary».</w:t>
      </w:r>
    </w:p>
    <w:p w14:paraId="45ADD4DD" w14:textId="77777777" w:rsidR="0058362B" w:rsidRPr="0058362B" w:rsidRDefault="0058362B" w:rsidP="0058362B">
      <w:pPr>
        <w:rPr>
          <w:szCs w:val="24"/>
        </w:rPr>
      </w:pPr>
      <w:r w:rsidRPr="0058362B">
        <w:rPr>
          <w:szCs w:val="24"/>
          <w:highlight w:val="yellow"/>
        </w:rPr>
        <w:t xml:space="preserve">The tool shall allow the user to select – based on the lifecycle states – which UML elements are mapped; </w:t>
      </w:r>
      <w:commentRangeStart w:id="1005"/>
      <w:r w:rsidRPr="0058362B">
        <w:rPr>
          <w:szCs w:val="24"/>
          <w:highlight w:val="yellow"/>
        </w:rPr>
        <w:t>default is Mature only</w:t>
      </w:r>
      <w:commentRangeEnd w:id="1005"/>
      <w:r w:rsidRPr="0058362B">
        <w:rPr>
          <w:rStyle w:val="Kommentarzeichen"/>
          <w:sz w:val="24"/>
          <w:szCs w:val="24"/>
          <w:highlight w:val="yellow"/>
        </w:rPr>
        <w:commentReference w:id="1005"/>
      </w:r>
      <w:r w:rsidRPr="0058362B">
        <w:rPr>
          <w:szCs w:val="24"/>
          <w:highlight w:val="yellow"/>
        </w:rPr>
        <w:t>.</w:t>
      </w:r>
    </w:p>
    <w:p w14:paraId="38CC03EB" w14:textId="77777777" w:rsidR="007D6B04" w:rsidRPr="00BF6A45" w:rsidRDefault="007D6B04" w:rsidP="00265380">
      <w:pPr>
        <w:rPr>
          <w:szCs w:val="24"/>
        </w:rPr>
      </w:pPr>
    </w:p>
    <w:p w14:paraId="4F33AF8C" w14:textId="77777777" w:rsidR="00C628F3" w:rsidRDefault="00C628F3" w:rsidP="009B6F01">
      <w:pPr>
        <w:pStyle w:val="berschrift1"/>
        <w:sectPr w:rsidR="00C628F3" w:rsidSect="000817C3">
          <w:headerReference w:type="default" r:id="rId106"/>
          <w:footerReference w:type="default" r:id="rId107"/>
          <w:headerReference w:type="first" r:id="rId108"/>
          <w:pgSz w:w="15840" w:h="12240" w:orient="landscape"/>
          <w:pgMar w:top="1418" w:right="1134" w:bottom="1418" w:left="1134" w:header="720" w:footer="720" w:gutter="0"/>
          <w:cols w:space="720"/>
          <w:docGrid w:linePitch="326"/>
        </w:sectPr>
      </w:pPr>
    </w:p>
    <w:p w14:paraId="05BF1BDA" w14:textId="6A0EA743" w:rsidR="00EF4A07" w:rsidRDefault="00EF4A07" w:rsidP="009B6F01">
      <w:pPr>
        <w:pStyle w:val="berschrift1"/>
      </w:pPr>
      <w:bookmarkStart w:id="1006" w:name="_Toc516067400"/>
      <w:bookmarkStart w:id="1007" w:name="_Toc531166621"/>
      <w:r>
        <w:lastRenderedPageBreak/>
        <w:t>Mapping Basics</w:t>
      </w:r>
      <w:bookmarkEnd w:id="1006"/>
      <w:bookmarkEnd w:id="1007"/>
    </w:p>
    <w:p w14:paraId="0F9C26A2" w14:textId="77777777" w:rsidR="00EF4A07" w:rsidRPr="00BF6A45" w:rsidRDefault="00EF4A07" w:rsidP="00EF4A07">
      <w:pPr>
        <w:rPr>
          <w:szCs w:val="24"/>
        </w:rPr>
      </w:pPr>
    </w:p>
    <w:p w14:paraId="7482BD4F" w14:textId="77777777" w:rsidR="00B50A80" w:rsidRDefault="00B50A80" w:rsidP="009B6F01">
      <w:pPr>
        <w:pStyle w:val="berschrift2"/>
      </w:pPr>
      <w:bookmarkStart w:id="1008" w:name="_Toc516067401"/>
      <w:bookmarkStart w:id="1009" w:name="_Toc531166622"/>
      <w:r>
        <w:t xml:space="preserve">UML </w:t>
      </w:r>
      <w:r>
        <w:sym w:font="Wingdings" w:char="F0E0"/>
      </w:r>
      <w:r>
        <w:t xml:space="preserve"> YANG or XMI </w:t>
      </w:r>
      <w:r>
        <w:sym w:font="Wingdings" w:char="F0E0"/>
      </w:r>
      <w:r>
        <w:t xml:space="preserve"> YANG</w:t>
      </w:r>
      <w:bookmarkEnd w:id="1008"/>
      <w:bookmarkEnd w:id="1009"/>
    </w:p>
    <w:p w14:paraId="56A58333" w14:textId="77777777" w:rsidR="00231E28" w:rsidRPr="00BF6A45" w:rsidRDefault="00231E28" w:rsidP="002B7DFC">
      <w:pPr>
        <w:rPr>
          <w:szCs w:val="24"/>
        </w:rPr>
      </w:pPr>
    </w:p>
    <w:p w14:paraId="26A70CFA" w14:textId="77777777" w:rsidR="00B50A80" w:rsidRPr="00BB0B57" w:rsidRDefault="00547F09" w:rsidP="00B50A80">
      <w:pPr>
        <w:pStyle w:val="Beschriftung"/>
        <w:keepNext/>
        <w:jc w:val="left"/>
        <w:rPr>
          <w:szCs w:val="20"/>
        </w:rPr>
      </w:pPr>
      <w:r w:rsidRPr="00BB0B57">
        <w:rPr>
          <w:noProof/>
          <w:szCs w:val="20"/>
          <w:lang w:val="de-DE" w:eastAsia="de-DE"/>
        </w:rPr>
        <w:drawing>
          <wp:inline distT="0" distB="0" distL="0" distR="0" wp14:anchorId="550B5DA8" wp14:editId="3014E800">
            <wp:extent cx="5972810" cy="3385185"/>
            <wp:effectExtent l="19050" t="0" r="8890" b="0"/>
            <wp:docPr id="52" name="Objek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56984" cy="5019675"/>
                      <a:chOff x="179512" y="1001613"/>
                      <a:chExt cx="8856984" cy="5019675"/>
                    </a:xfrm>
                  </a:grpSpPr>
                  <a:pic>
                    <a:nvPicPr>
                      <a:cNvPr id="28676" name="Picture 4"/>
                      <a:cNvPicPr>
                        <a:picLocks noChangeAspect="1" noChangeArrowheads="1"/>
                      </a:cNvPicPr>
                    </a:nvPicPr>
                    <a:blipFill>
                      <a:blip r:embed="rId109"/>
                      <a:srcRect/>
                      <a:stretch>
                        <a:fillRect/>
                      </a:stretch>
                    </a:blipFill>
                    <a:spPr bwMode="auto">
                      <a:xfrm>
                        <a:off x="5645596" y="1001613"/>
                        <a:ext cx="3390900" cy="5019675"/>
                      </a:xfrm>
                      <a:prstGeom prst="rect">
                        <a:avLst/>
                      </a:prstGeom>
                      <a:noFill/>
                      <a:ln w="9525">
                        <a:noFill/>
                        <a:miter lim="800000"/>
                        <a:headEnd/>
                        <a:tailEnd/>
                      </a:ln>
                    </a:spPr>
                  </a:pic>
                  <a:pic>
                    <a:nvPicPr>
                      <a:cNvPr id="28675" name="Picture 3"/>
                      <a:cNvPicPr>
                        <a:picLocks noChangeAspect="1" noChangeArrowheads="1"/>
                      </a:cNvPicPr>
                    </a:nvPicPr>
                    <a:blipFill>
                      <a:blip r:embed="rId110"/>
                      <a:srcRect/>
                      <a:stretch>
                        <a:fillRect/>
                      </a:stretch>
                    </a:blipFill>
                    <a:spPr bwMode="auto">
                      <a:xfrm>
                        <a:off x="179512" y="1887649"/>
                        <a:ext cx="4981575" cy="2657475"/>
                      </a:xfrm>
                      <a:prstGeom prst="rect">
                        <a:avLst/>
                      </a:prstGeom>
                      <a:noFill/>
                      <a:ln w="9525">
                        <a:noFill/>
                        <a:miter lim="800000"/>
                        <a:headEnd/>
                        <a:tailEnd/>
                      </a:ln>
                    </a:spPr>
                  </a:pic>
                  <a:cxnSp>
                    <a:nvCxnSpPr>
                      <a:cNvPr id="10" name="Gerade Verbindung mit Pfeil 9"/>
                      <a:cNvCxnSpPr/>
                    </a:nvCxnSpPr>
                    <a:spPr bwMode="auto">
                      <a:xfrm flipV="1">
                        <a:off x="2951820" y="1088740"/>
                        <a:ext cx="2700300" cy="1080120"/>
                      </a:xfrm>
                      <a:prstGeom prst="straightConnector1">
                        <a:avLst/>
                      </a:prstGeom>
                      <a:blipFill dpi="0" rotWithShape="0">
                        <a:blip r:embed="rId111"/>
                        <a:srcRect/>
                        <a:tile tx="0" ty="0" sx="100000" sy="100000" flip="none" algn="tl"/>
                      </a:blipFill>
                      <a:ln w="3175" cap="flat" cmpd="sng" algn="ctr">
                        <a:solidFill>
                          <a:srgbClr val="FF0000"/>
                        </a:solidFill>
                        <a:prstDash val="solid"/>
                        <a:round/>
                        <a:headEnd type="none" w="med" len="med"/>
                        <a:tailEnd type="arrow"/>
                      </a:ln>
                      <a:effectLst/>
                    </a:spPr>
                  </a:cxnSp>
                  <a:cxnSp>
                    <a:nvCxnSpPr>
                      <a:cNvPr id="12" name="Gerade Verbindung mit Pfeil 11"/>
                      <a:cNvCxnSpPr/>
                    </a:nvCxnSpPr>
                    <a:spPr bwMode="auto">
                      <a:xfrm flipV="1">
                        <a:off x="2771800" y="2096852"/>
                        <a:ext cx="3168448" cy="396044"/>
                      </a:xfrm>
                      <a:prstGeom prst="straightConnector1">
                        <a:avLst/>
                      </a:prstGeom>
                      <a:blipFill dpi="0" rotWithShape="0">
                        <a:blip r:embed="rId111"/>
                        <a:srcRect/>
                        <a:tile tx="0" ty="0" sx="100000" sy="100000" flip="none" algn="tl"/>
                      </a:blipFill>
                      <a:ln w="3175" cap="flat" cmpd="sng" algn="ctr">
                        <a:solidFill>
                          <a:srgbClr val="FF0000"/>
                        </a:solidFill>
                        <a:prstDash val="solid"/>
                        <a:round/>
                        <a:headEnd type="none" w="med" len="med"/>
                        <a:tailEnd type="arrow"/>
                      </a:ln>
                      <a:effectLst/>
                    </a:spPr>
                  </a:cxnSp>
                  <a:cxnSp>
                    <a:nvCxnSpPr>
                      <a:cNvPr id="14" name="Gerade Verbindung mit Pfeil 13"/>
                      <a:cNvCxnSpPr/>
                    </a:nvCxnSpPr>
                    <a:spPr bwMode="auto">
                      <a:xfrm>
                        <a:off x="3995936" y="2672916"/>
                        <a:ext cx="1872272" cy="108016"/>
                      </a:xfrm>
                      <a:prstGeom prst="straightConnector1">
                        <a:avLst/>
                      </a:prstGeom>
                      <a:blipFill dpi="0" rotWithShape="0">
                        <a:blip r:embed="rId111"/>
                        <a:srcRect/>
                        <a:tile tx="0" ty="0" sx="100000" sy="100000" flip="none" algn="tl"/>
                      </a:blipFill>
                      <a:ln w="3175" cap="flat" cmpd="sng" algn="ctr">
                        <a:solidFill>
                          <a:srgbClr val="FF0000"/>
                        </a:solidFill>
                        <a:prstDash val="solid"/>
                        <a:round/>
                        <a:headEnd type="none" w="med" len="med"/>
                        <a:tailEnd type="arrow"/>
                      </a:ln>
                      <a:effectLst/>
                    </a:spPr>
                  </a:cxnSp>
                  <a:cxnSp>
                    <a:nvCxnSpPr>
                      <a:cNvPr id="16" name="Gerade Verbindung mit Pfeil 15"/>
                      <a:cNvCxnSpPr/>
                    </a:nvCxnSpPr>
                    <a:spPr bwMode="auto">
                      <a:xfrm>
                        <a:off x="5148064" y="2852936"/>
                        <a:ext cx="756084" cy="936104"/>
                      </a:xfrm>
                      <a:prstGeom prst="straightConnector1">
                        <a:avLst/>
                      </a:prstGeom>
                      <a:blipFill dpi="0" rotWithShape="0">
                        <a:blip r:embed="rId111"/>
                        <a:srcRect/>
                        <a:tile tx="0" ty="0" sx="100000" sy="100000" flip="none" algn="tl"/>
                      </a:blipFill>
                      <a:ln w="3175" cap="flat" cmpd="sng" algn="ctr">
                        <a:solidFill>
                          <a:srgbClr val="FF0000"/>
                        </a:solidFill>
                        <a:prstDash val="solid"/>
                        <a:round/>
                        <a:headEnd type="none" w="med" len="med"/>
                        <a:tailEnd type="arrow"/>
                      </a:ln>
                      <a:effectLst/>
                    </a:spPr>
                  </a:cxnSp>
                  <a:cxnSp>
                    <a:nvCxnSpPr>
                      <a:cNvPr id="18" name="Gerade Verbindung mit Pfeil 17"/>
                      <a:cNvCxnSpPr/>
                    </a:nvCxnSpPr>
                    <a:spPr bwMode="auto">
                      <a:xfrm>
                        <a:off x="4824028" y="2996952"/>
                        <a:ext cx="1080160" cy="1620222"/>
                      </a:xfrm>
                      <a:prstGeom prst="straightConnector1">
                        <a:avLst/>
                      </a:prstGeom>
                      <a:blipFill dpi="0" rotWithShape="0">
                        <a:blip r:embed="rId111"/>
                        <a:srcRect/>
                        <a:tile tx="0" ty="0" sx="100000" sy="100000" flip="none" algn="tl"/>
                      </a:blipFill>
                      <a:ln w="3175" cap="flat" cmpd="sng" algn="ctr">
                        <a:solidFill>
                          <a:srgbClr val="FF0000"/>
                        </a:solidFill>
                        <a:prstDash val="solid"/>
                        <a:round/>
                        <a:headEnd type="none" w="med" len="med"/>
                        <a:tailEnd type="arrow"/>
                      </a:ln>
                      <a:effectLst/>
                    </a:spPr>
                  </a:cxnSp>
                  <a:cxnSp>
                    <a:nvCxnSpPr>
                      <a:cNvPr id="20" name="Gerade Verbindung mit Pfeil 19"/>
                      <a:cNvCxnSpPr/>
                    </a:nvCxnSpPr>
                    <a:spPr bwMode="auto">
                      <a:xfrm flipV="1">
                        <a:off x="3635896" y="1592796"/>
                        <a:ext cx="2412268" cy="756084"/>
                      </a:xfrm>
                      <a:prstGeom prst="straightConnector1">
                        <a:avLst/>
                      </a:prstGeom>
                      <a:blipFill dpi="0" rotWithShape="0">
                        <a:blip r:embed="rId111"/>
                        <a:srcRect/>
                        <a:tile tx="0" ty="0" sx="100000" sy="100000" flip="none" algn="tl"/>
                      </a:blipFill>
                      <a:ln w="3175" cap="flat" cmpd="sng" algn="ctr">
                        <a:solidFill>
                          <a:srgbClr val="FF0000"/>
                        </a:solidFill>
                        <a:prstDash val="solid"/>
                        <a:round/>
                        <a:headEnd type="none" w="med" len="med"/>
                        <a:tailEnd type="arrow"/>
                      </a:ln>
                      <a:effectLst/>
                    </a:spPr>
                  </a:cxnSp>
                  <a:cxnSp>
                    <a:nvCxnSpPr>
                      <a:cNvPr id="29" name="Gerade Verbindung mit Pfeil 28"/>
                      <a:cNvCxnSpPr/>
                    </a:nvCxnSpPr>
                    <a:spPr bwMode="auto">
                      <a:xfrm>
                        <a:off x="2231740" y="4221088"/>
                        <a:ext cx="4140460" cy="792088"/>
                      </a:xfrm>
                      <a:prstGeom prst="straightConnector1">
                        <a:avLst/>
                      </a:prstGeom>
                      <a:blipFill dpi="0" rotWithShape="0">
                        <a:blip r:embed="rId111"/>
                        <a:srcRect/>
                        <a:tile tx="0" ty="0" sx="100000" sy="100000" flip="none" algn="tl"/>
                      </a:blipFill>
                      <a:ln w="3175" cap="flat" cmpd="sng" algn="ctr">
                        <a:solidFill>
                          <a:srgbClr val="FF0000"/>
                        </a:solidFill>
                        <a:prstDash val="solid"/>
                        <a:round/>
                        <a:headEnd type="none" w="med" len="med"/>
                        <a:tailEnd type="arrow"/>
                      </a:ln>
                      <a:effectLst/>
                    </a:spPr>
                  </a:cxnSp>
                  <a:cxnSp>
                    <a:nvCxnSpPr>
                      <a:cNvPr id="48" name="Gerade Verbindung mit Pfeil 47"/>
                      <a:cNvCxnSpPr/>
                    </a:nvCxnSpPr>
                    <a:spPr bwMode="auto">
                      <a:xfrm flipV="1">
                        <a:off x="3311860" y="1412776"/>
                        <a:ext cx="2592338" cy="2304256"/>
                      </a:xfrm>
                      <a:prstGeom prst="straightConnector1">
                        <a:avLst/>
                      </a:prstGeom>
                      <a:blipFill dpi="0" rotWithShape="0">
                        <a:blip r:embed="rId111"/>
                        <a:srcRect/>
                        <a:tile tx="0" ty="0" sx="100000" sy="100000" flip="none" algn="tl"/>
                      </a:blipFill>
                      <a:ln w="3175" cap="flat" cmpd="sng" algn="ctr">
                        <a:solidFill>
                          <a:srgbClr val="FF0000"/>
                        </a:solidFill>
                        <a:prstDash val="solid"/>
                        <a:round/>
                        <a:headEnd type="none" w="med" len="med"/>
                        <a:tailEnd type="arrow"/>
                      </a:ln>
                      <a:effectLst/>
                    </a:spPr>
                  </a:cxnSp>
                </lc:lockedCanvas>
              </a:graphicData>
            </a:graphic>
          </wp:inline>
        </w:drawing>
      </w:r>
    </w:p>
    <w:p w14:paraId="71A9974D" w14:textId="766D87CE" w:rsidR="00B50A80" w:rsidRDefault="00B50A80" w:rsidP="008759DF">
      <w:pPr>
        <w:pStyle w:val="FigureCaption"/>
      </w:pPr>
      <w:bookmarkStart w:id="1010" w:name="_Toc516067355"/>
      <w:bookmarkStart w:id="1011" w:name="_Toc531166639"/>
      <w:r>
        <w:t xml:space="preserve">Figure </w:t>
      </w:r>
      <w:r w:rsidR="00991E2B">
        <w:fldChar w:fldCharType="begin"/>
      </w:r>
      <w:r w:rsidR="00041849">
        <w:instrText xml:space="preserve"> STYLEREF 1 \s </w:instrText>
      </w:r>
      <w:r w:rsidR="00991E2B">
        <w:fldChar w:fldCharType="separate"/>
      </w:r>
      <w:r w:rsidR="00261E05">
        <w:rPr>
          <w:noProof/>
        </w:rPr>
        <w:t>8</w:t>
      </w:r>
      <w:r w:rsidR="00991E2B">
        <w:rPr>
          <w:noProof/>
        </w:rPr>
        <w:fldChar w:fldCharType="end"/>
      </w:r>
      <w:r>
        <w:t>.</w:t>
      </w:r>
      <w:r w:rsidR="00991E2B">
        <w:fldChar w:fldCharType="begin"/>
      </w:r>
      <w:r w:rsidR="004248C1">
        <w:instrText xml:space="preserve"> SEQ Figure \* ARABIC \s 1 </w:instrText>
      </w:r>
      <w:r w:rsidR="00991E2B">
        <w:fldChar w:fldCharType="separate"/>
      </w:r>
      <w:r w:rsidR="00261E05">
        <w:rPr>
          <w:noProof/>
        </w:rPr>
        <w:t>1</w:t>
      </w:r>
      <w:r w:rsidR="00991E2B">
        <w:rPr>
          <w:noProof/>
        </w:rPr>
        <w:fldChar w:fldCharType="end"/>
      </w:r>
      <w:r>
        <w:t>: Example UML to YANG Mapping</w:t>
      </w:r>
      <w:bookmarkEnd w:id="1010"/>
      <w:bookmarkEnd w:id="1011"/>
    </w:p>
    <w:p w14:paraId="121E65ED" w14:textId="77777777" w:rsidR="00B50A80" w:rsidRPr="00BF6A45" w:rsidRDefault="00B50A80" w:rsidP="002B7DFC">
      <w:pPr>
        <w:rPr>
          <w:szCs w:val="24"/>
        </w:rPr>
      </w:pPr>
    </w:p>
    <w:p w14:paraId="3338FFCD" w14:textId="77777777" w:rsidR="00B50A80" w:rsidRPr="00BB0B57" w:rsidRDefault="00EC3299" w:rsidP="00B50A80">
      <w:pPr>
        <w:pStyle w:val="Beschriftung"/>
        <w:keepNext/>
        <w:jc w:val="left"/>
        <w:rPr>
          <w:szCs w:val="20"/>
        </w:rPr>
      </w:pPr>
      <w:r w:rsidRPr="00BB0B57">
        <w:rPr>
          <w:szCs w:val="20"/>
        </w:rPr>
        <w:object w:dxaOrig="7206" w:dyaOrig="5399" w14:anchorId="2D15060B">
          <v:shape id="_x0000_i1030" type="#_x0000_t75" style="width:468.75pt;height:245.25pt" o:ole="">
            <v:imagedata r:id="rId112" o:title="" croptop="14358f" cropbottom="4446f"/>
          </v:shape>
          <o:OLEObject Type="Embed" ProgID="PowerPoint.Slide.12" ShapeID="_x0000_i1030" DrawAspect="Content" ObjectID="_1754807817" r:id="rId113"/>
        </w:object>
      </w:r>
    </w:p>
    <w:p w14:paraId="2CBA38FC" w14:textId="42D4BE72" w:rsidR="00B50A80" w:rsidRDefault="00B50A80" w:rsidP="008759DF">
      <w:pPr>
        <w:pStyle w:val="FigureCaption"/>
      </w:pPr>
      <w:bookmarkStart w:id="1012" w:name="_Toc516067356"/>
      <w:bookmarkStart w:id="1013" w:name="_Toc531166640"/>
      <w:r>
        <w:t xml:space="preserve">Figure </w:t>
      </w:r>
      <w:r w:rsidR="00991E2B">
        <w:fldChar w:fldCharType="begin"/>
      </w:r>
      <w:r w:rsidR="00041849">
        <w:instrText xml:space="preserve"> STYLEREF 1 \s </w:instrText>
      </w:r>
      <w:r w:rsidR="00991E2B">
        <w:fldChar w:fldCharType="separate"/>
      </w:r>
      <w:r w:rsidR="00261E05">
        <w:rPr>
          <w:noProof/>
        </w:rPr>
        <w:t>8</w:t>
      </w:r>
      <w:r w:rsidR="00991E2B">
        <w:rPr>
          <w:noProof/>
        </w:rPr>
        <w:fldChar w:fldCharType="end"/>
      </w:r>
      <w:r>
        <w:t>.</w:t>
      </w:r>
      <w:r w:rsidR="00991E2B">
        <w:fldChar w:fldCharType="begin"/>
      </w:r>
      <w:r w:rsidR="00041849">
        <w:instrText xml:space="preserve"> SEQ Figure \* ARABIC \s 1 </w:instrText>
      </w:r>
      <w:r w:rsidR="00991E2B">
        <w:fldChar w:fldCharType="separate"/>
      </w:r>
      <w:r w:rsidR="00261E05">
        <w:rPr>
          <w:noProof/>
        </w:rPr>
        <w:t>2</w:t>
      </w:r>
      <w:r w:rsidR="00991E2B">
        <w:rPr>
          <w:noProof/>
        </w:rPr>
        <w:fldChar w:fldCharType="end"/>
      </w:r>
      <w:r>
        <w:t>: Example XMI (Papyrus) to YANG Mapping</w:t>
      </w:r>
      <w:bookmarkEnd w:id="1012"/>
      <w:bookmarkEnd w:id="1013"/>
    </w:p>
    <w:p w14:paraId="7F28E965" w14:textId="77777777" w:rsidR="00B50A80" w:rsidRPr="00BF6A45" w:rsidRDefault="00B50A80" w:rsidP="002B7DFC">
      <w:pPr>
        <w:rPr>
          <w:szCs w:val="24"/>
        </w:rPr>
      </w:pPr>
    </w:p>
    <w:p w14:paraId="5F8EBD54" w14:textId="77777777" w:rsidR="00B44F42" w:rsidRDefault="00B44F42" w:rsidP="009B6F01">
      <w:pPr>
        <w:pStyle w:val="berschrift2"/>
      </w:pPr>
      <w:bookmarkStart w:id="1014" w:name="_Ref425859977"/>
      <w:bookmarkStart w:id="1015" w:name="_Toc516067402"/>
      <w:bookmarkStart w:id="1016" w:name="_Toc531166623"/>
      <w:r>
        <w:t>Open Model Profile YANG Extensions</w:t>
      </w:r>
      <w:bookmarkEnd w:id="1014"/>
      <w:bookmarkEnd w:id="1015"/>
      <w:bookmarkEnd w:id="1016"/>
    </w:p>
    <w:p w14:paraId="02022041" w14:textId="77777777" w:rsidR="00B44F42" w:rsidRPr="00BF6A45" w:rsidRDefault="00B44F42" w:rsidP="00B44F42">
      <w:pPr>
        <w:rPr>
          <w:szCs w:val="24"/>
        </w:rPr>
      </w:pPr>
      <w:r w:rsidRPr="00BF6A45">
        <w:rPr>
          <w:szCs w:val="24"/>
        </w:rPr>
        <w:t>The additional UML artifact properties defined in the Open Model Profile are mapped as YANG extension statements.</w:t>
      </w:r>
    </w:p>
    <w:p w14:paraId="269BFDD6" w14:textId="77777777" w:rsidR="00B44F42" w:rsidRPr="00BF6A45" w:rsidRDefault="00B44F42" w:rsidP="00B44F42">
      <w:pPr>
        <w:rPr>
          <w:szCs w:val="24"/>
        </w:rPr>
      </w:pPr>
    </w:p>
    <w:p w14:paraId="4965B244" w14:textId="77777777" w:rsidR="009A0BCD" w:rsidRPr="00A225EA" w:rsidRDefault="005B5D07" w:rsidP="009A0BCD">
      <w:pPr>
        <w:rPr>
          <w:sz w:val="20"/>
          <w:szCs w:val="20"/>
          <w:lang w:val="de-DE"/>
        </w:rPr>
      </w:pPr>
      <w:r w:rsidRPr="00A225EA">
        <w:rPr>
          <w:sz w:val="20"/>
          <w:szCs w:val="20"/>
          <w:lang w:val="de-DE"/>
        </w:rPr>
        <w:t xml:space="preserve">&lt;CODE BEGINS&gt; </w:t>
      </w:r>
      <w:proofErr w:type="spellStart"/>
      <w:r w:rsidRPr="00A225EA">
        <w:rPr>
          <w:sz w:val="20"/>
          <w:szCs w:val="20"/>
          <w:lang w:val="de-DE"/>
        </w:rPr>
        <w:t>file</w:t>
      </w:r>
      <w:proofErr w:type="spellEnd"/>
      <w:r w:rsidRPr="00A225EA">
        <w:rPr>
          <w:sz w:val="20"/>
          <w:szCs w:val="20"/>
          <w:lang w:val="de-DE"/>
        </w:rPr>
        <w:t xml:space="preserve"> "</w:t>
      </w:r>
      <w:r w:rsidR="00D91B64" w:rsidRPr="00A225EA">
        <w:rPr>
          <w:sz w:val="20"/>
          <w:szCs w:val="20"/>
          <w:lang w:val="de-DE"/>
        </w:rPr>
        <w:t>iisomi</w:t>
      </w:r>
      <w:r w:rsidRPr="00A225EA">
        <w:rPr>
          <w:sz w:val="20"/>
          <w:szCs w:val="20"/>
          <w:lang w:val="de-DE"/>
        </w:rPr>
        <w:t>-OpenModelProfileExtensions@201</w:t>
      </w:r>
      <w:r w:rsidR="00D91B64" w:rsidRPr="00A225EA">
        <w:rPr>
          <w:sz w:val="20"/>
          <w:szCs w:val="20"/>
          <w:lang w:val="de-DE"/>
        </w:rPr>
        <w:t>7</w:t>
      </w:r>
      <w:r w:rsidRPr="00A225EA">
        <w:rPr>
          <w:sz w:val="20"/>
          <w:szCs w:val="20"/>
          <w:lang w:val="de-DE"/>
        </w:rPr>
        <w:t>-0</w:t>
      </w:r>
      <w:r w:rsidR="00D91B64" w:rsidRPr="00A225EA">
        <w:rPr>
          <w:sz w:val="20"/>
          <w:szCs w:val="20"/>
          <w:lang w:val="de-DE"/>
        </w:rPr>
        <w:t>4</w:t>
      </w:r>
      <w:r w:rsidRPr="00A225EA">
        <w:rPr>
          <w:sz w:val="20"/>
          <w:szCs w:val="20"/>
          <w:lang w:val="de-DE"/>
        </w:rPr>
        <w:t>-</w:t>
      </w:r>
      <w:r w:rsidR="00D91B64" w:rsidRPr="00A225EA">
        <w:rPr>
          <w:sz w:val="20"/>
          <w:szCs w:val="20"/>
          <w:lang w:val="de-DE"/>
        </w:rPr>
        <w:t>1</w:t>
      </w:r>
      <w:r w:rsidR="009A0BCD" w:rsidRPr="00A225EA">
        <w:rPr>
          <w:sz w:val="20"/>
          <w:szCs w:val="20"/>
          <w:lang w:val="de-DE"/>
        </w:rPr>
        <w:t>2</w:t>
      </w:r>
      <w:r w:rsidRPr="00A225EA">
        <w:rPr>
          <w:sz w:val="20"/>
          <w:szCs w:val="20"/>
          <w:lang w:val="de-DE"/>
        </w:rPr>
        <w:t>.yang"</w:t>
      </w:r>
    </w:p>
    <w:p w14:paraId="5D74BC09"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802020"/>
          <w:sz w:val="20"/>
          <w:szCs w:val="20"/>
        </w:rPr>
        <w:t>// Contents of "</w:t>
      </w:r>
      <w:proofErr w:type="spellStart"/>
      <w:r w:rsidRPr="009A0BCD">
        <w:rPr>
          <w:rFonts w:ascii="Courier New" w:hAnsi="Courier New" w:cs="Courier New"/>
          <w:color w:val="802020"/>
          <w:sz w:val="20"/>
          <w:szCs w:val="20"/>
        </w:rPr>
        <w:t>OpenModelProfileExtensions</w:t>
      </w:r>
      <w:proofErr w:type="spellEnd"/>
      <w:r w:rsidRPr="009A0BCD">
        <w:rPr>
          <w:rFonts w:ascii="Courier New" w:hAnsi="Courier New" w:cs="Courier New"/>
          <w:color w:val="802020"/>
          <w:sz w:val="20"/>
          <w:szCs w:val="20"/>
        </w:rPr>
        <w:t>"</w:t>
      </w:r>
    </w:p>
    <w:p w14:paraId="625E7D3C"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80"/>
          <w:sz w:val="20"/>
          <w:szCs w:val="20"/>
        </w:rPr>
        <w:t>module</w:t>
      </w:r>
      <w:r w:rsidRPr="009A0BCD">
        <w:rPr>
          <w:rFonts w:ascii="Courier New" w:hAnsi="Courier New" w:cs="Courier New"/>
          <w:color w:val="000000"/>
          <w:sz w:val="20"/>
          <w:szCs w:val="20"/>
        </w:rPr>
        <w:t xml:space="preserve"> </w:t>
      </w:r>
      <w:proofErr w:type="spellStart"/>
      <w:r w:rsidRPr="009A0BCD">
        <w:rPr>
          <w:rFonts w:ascii="Courier New" w:hAnsi="Courier New" w:cs="Courier New"/>
          <w:color w:val="000000"/>
          <w:sz w:val="20"/>
          <w:szCs w:val="20"/>
        </w:rPr>
        <w:t>OpenModelProfileExtensions</w:t>
      </w:r>
      <w:proofErr w:type="spellEnd"/>
      <w:r w:rsidRPr="009A0BCD">
        <w:rPr>
          <w:rFonts w:ascii="Courier New" w:hAnsi="Courier New" w:cs="Courier New"/>
          <w:color w:val="000000"/>
          <w:sz w:val="20"/>
          <w:szCs w:val="20"/>
        </w:rPr>
        <w:t xml:space="preserve"> {</w:t>
      </w:r>
    </w:p>
    <w:p w14:paraId="5DF74A13"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namespace</w:t>
      </w: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w:t>
      </w:r>
      <w:proofErr w:type="spellStart"/>
      <w:proofErr w:type="gramStart"/>
      <w:r w:rsidRPr="009A0BCD">
        <w:rPr>
          <w:rFonts w:ascii="Courier New" w:hAnsi="Courier New" w:cs="Courier New"/>
          <w:color w:val="008000"/>
          <w:sz w:val="20"/>
          <w:szCs w:val="20"/>
        </w:rPr>
        <w:t>urn:</w:t>
      </w:r>
      <w:r w:rsidR="00D91B64">
        <w:rPr>
          <w:rFonts w:ascii="Courier New" w:hAnsi="Courier New" w:cs="Courier New"/>
          <w:color w:val="008000"/>
          <w:sz w:val="20"/>
          <w:szCs w:val="20"/>
        </w:rPr>
        <w:t>IISOMI</w:t>
      </w:r>
      <w:proofErr w:type="gramEnd"/>
      <w:r w:rsidRPr="009A0BCD">
        <w:rPr>
          <w:rFonts w:ascii="Courier New" w:hAnsi="Courier New" w:cs="Courier New"/>
          <w:color w:val="008000"/>
          <w:sz w:val="20"/>
          <w:szCs w:val="20"/>
        </w:rPr>
        <w:t>:OpenModelProfileExtensions</w:t>
      </w:r>
      <w:proofErr w:type="spellEnd"/>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
    <w:p w14:paraId="72E1AE97"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prefix</w:t>
      </w: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w:t>
      </w:r>
      <w:proofErr w:type="spellStart"/>
      <w:r w:rsidRPr="009A0BCD">
        <w:rPr>
          <w:rFonts w:ascii="Courier New" w:hAnsi="Courier New" w:cs="Courier New"/>
          <w:color w:val="008000"/>
          <w:sz w:val="20"/>
          <w:szCs w:val="20"/>
        </w:rPr>
        <w:t>ompExt</w:t>
      </w:r>
      <w:proofErr w:type="spellEnd"/>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56F3C214"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p>
    <w:p w14:paraId="60695068"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organization</w:t>
      </w:r>
    </w:p>
    <w:p w14:paraId="433E8923"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w:t>
      </w:r>
      <w:r w:rsidR="00D91B64">
        <w:rPr>
          <w:rFonts w:ascii="Courier New" w:hAnsi="Courier New" w:cs="Courier New"/>
          <w:color w:val="008000"/>
          <w:sz w:val="20"/>
          <w:szCs w:val="20"/>
        </w:rPr>
        <w:t>IISOMI (Informal Inter-SDO Open Model Initiative)</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511FD802"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4DAEABD4"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description</w:t>
      </w:r>
    </w:p>
    <w:p w14:paraId="4102BB75"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"This module defines the Open Model Profile extensions for</w:t>
      </w:r>
    </w:p>
    <w:p w14:paraId="20DE505F"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usage in other YANG modules.</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0BBE1053"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15850264" w14:textId="77777777" w:rsidR="008C6B60" w:rsidRPr="009A0BCD" w:rsidRDefault="008C6B60" w:rsidP="008C6B60">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revision</w:t>
      </w:r>
      <w:r w:rsidRPr="009A0BCD">
        <w:rPr>
          <w:rFonts w:ascii="Courier New" w:hAnsi="Courier New" w:cs="Courier New"/>
          <w:color w:val="000000"/>
          <w:sz w:val="20"/>
          <w:szCs w:val="20"/>
        </w:rPr>
        <w:t xml:space="preserve"> </w:t>
      </w:r>
      <w:r w:rsidRPr="009A0BCD">
        <w:rPr>
          <w:rFonts w:ascii="Courier New" w:hAnsi="Courier New" w:cs="Courier New"/>
          <w:color w:val="800080"/>
          <w:sz w:val="20"/>
          <w:szCs w:val="20"/>
        </w:rPr>
        <w:t>201</w:t>
      </w:r>
      <w:r>
        <w:rPr>
          <w:rFonts w:ascii="Courier New" w:hAnsi="Courier New" w:cs="Courier New"/>
          <w:color w:val="800080"/>
          <w:sz w:val="20"/>
          <w:szCs w:val="20"/>
        </w:rPr>
        <w:t>7</w:t>
      </w:r>
      <w:r w:rsidRPr="009A0BCD">
        <w:rPr>
          <w:rFonts w:ascii="Courier New" w:hAnsi="Courier New" w:cs="Courier New"/>
          <w:color w:val="000000"/>
          <w:sz w:val="20"/>
          <w:szCs w:val="20"/>
        </w:rPr>
        <w:t>-</w:t>
      </w:r>
      <w:r w:rsidRPr="009A0BCD">
        <w:rPr>
          <w:rFonts w:ascii="Courier New" w:hAnsi="Courier New" w:cs="Courier New"/>
          <w:color w:val="800080"/>
          <w:sz w:val="20"/>
          <w:szCs w:val="20"/>
        </w:rPr>
        <w:t>0</w:t>
      </w:r>
      <w:r>
        <w:rPr>
          <w:rFonts w:ascii="Courier New" w:hAnsi="Courier New" w:cs="Courier New"/>
          <w:color w:val="800080"/>
          <w:sz w:val="20"/>
          <w:szCs w:val="20"/>
        </w:rPr>
        <w:t>4</w:t>
      </w:r>
      <w:r w:rsidRPr="009A0BCD">
        <w:rPr>
          <w:rFonts w:ascii="Courier New" w:hAnsi="Courier New" w:cs="Courier New"/>
          <w:color w:val="000000"/>
          <w:sz w:val="20"/>
          <w:szCs w:val="20"/>
        </w:rPr>
        <w:t>-</w:t>
      </w:r>
      <w:r>
        <w:rPr>
          <w:rFonts w:ascii="Courier New" w:hAnsi="Courier New" w:cs="Courier New"/>
          <w:color w:val="000000"/>
          <w:sz w:val="20"/>
          <w:szCs w:val="20"/>
        </w:rPr>
        <w:t>1</w:t>
      </w:r>
      <w:r w:rsidRPr="009A0BCD">
        <w:rPr>
          <w:rFonts w:ascii="Courier New" w:hAnsi="Courier New" w:cs="Courier New"/>
          <w:color w:val="800080"/>
          <w:sz w:val="20"/>
          <w:szCs w:val="20"/>
        </w:rPr>
        <w:t>2</w:t>
      </w:r>
      <w:r w:rsidRPr="009A0BCD">
        <w:rPr>
          <w:rFonts w:ascii="Courier New" w:hAnsi="Courier New" w:cs="Courier New"/>
          <w:color w:val="000000"/>
          <w:sz w:val="20"/>
          <w:szCs w:val="20"/>
        </w:rPr>
        <w:t xml:space="preserve"> {</w:t>
      </w:r>
    </w:p>
    <w:p w14:paraId="2AB97FAF" w14:textId="77777777" w:rsidR="008C6B60" w:rsidRPr="009A0BCD" w:rsidRDefault="008C6B60" w:rsidP="008C6B60">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description</w:t>
      </w: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w:t>
      </w:r>
      <w:r>
        <w:rPr>
          <w:rFonts w:ascii="Courier New" w:hAnsi="Courier New" w:cs="Courier New"/>
          <w:color w:val="008000"/>
          <w:sz w:val="20"/>
          <w:szCs w:val="20"/>
        </w:rPr>
        <w:t>ONF replaced by IISOMI</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29642FBF" w14:textId="77777777" w:rsidR="008C6B60" w:rsidRDefault="008C6B60" w:rsidP="008C6B60">
      <w:pPr>
        <w:autoSpaceDE w:val="0"/>
        <w:autoSpaceDN w:val="0"/>
        <w:adjustRightInd w:val="0"/>
        <w:spacing w:after="0"/>
        <w:rPr>
          <w:rFonts w:ascii="Courier New" w:hAnsi="Courier New" w:cs="Courier New"/>
          <w:color w:val="000000"/>
          <w:sz w:val="20"/>
          <w:szCs w:val="20"/>
        </w:rPr>
      </w:pPr>
      <w:r>
        <w:rPr>
          <w:rFonts w:ascii="Courier New" w:hAnsi="Courier New" w:cs="Courier New"/>
          <w:color w:val="000000"/>
          <w:sz w:val="20"/>
          <w:szCs w:val="20"/>
        </w:rPr>
        <w:t xml:space="preserve">        reference </w:t>
      </w:r>
      <w:r w:rsidRPr="009A0BCD">
        <w:rPr>
          <w:rFonts w:ascii="Courier New" w:hAnsi="Courier New" w:cs="Courier New"/>
          <w:color w:val="008000"/>
          <w:sz w:val="20"/>
          <w:szCs w:val="20"/>
        </w:rPr>
        <w:t>"</w:t>
      </w:r>
      <w:r>
        <w:rPr>
          <w:rFonts w:ascii="Courier New" w:hAnsi="Courier New" w:cs="Courier New"/>
          <w:color w:val="008000"/>
          <w:sz w:val="20"/>
          <w:szCs w:val="20"/>
        </w:rPr>
        <w:t>IISOMI 514 UML Modeling Guidelines</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03887DB2" w14:textId="77777777" w:rsidR="008C6B60" w:rsidRPr="009A0BCD" w:rsidRDefault="008C6B60" w:rsidP="008C6B60">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264AB7D5" w14:textId="77777777" w:rsidR="008C6B60" w:rsidRPr="009A0BCD" w:rsidRDefault="008C6B60" w:rsidP="008C6B60">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1B7B39A0"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revision</w:t>
      </w:r>
      <w:r w:rsidRPr="009A0BCD">
        <w:rPr>
          <w:rFonts w:ascii="Courier New" w:hAnsi="Courier New" w:cs="Courier New"/>
          <w:color w:val="000000"/>
          <w:sz w:val="20"/>
          <w:szCs w:val="20"/>
        </w:rPr>
        <w:t xml:space="preserve"> </w:t>
      </w:r>
      <w:r w:rsidRPr="009A0BCD">
        <w:rPr>
          <w:rFonts w:ascii="Courier New" w:hAnsi="Courier New" w:cs="Courier New"/>
          <w:color w:val="800080"/>
          <w:sz w:val="20"/>
          <w:szCs w:val="20"/>
        </w:rPr>
        <w:t>2015</w:t>
      </w:r>
      <w:r w:rsidRPr="009A0BCD">
        <w:rPr>
          <w:rFonts w:ascii="Courier New" w:hAnsi="Courier New" w:cs="Courier New"/>
          <w:color w:val="000000"/>
          <w:sz w:val="20"/>
          <w:szCs w:val="20"/>
        </w:rPr>
        <w:t>-</w:t>
      </w:r>
      <w:r w:rsidRPr="009A0BCD">
        <w:rPr>
          <w:rFonts w:ascii="Courier New" w:hAnsi="Courier New" w:cs="Courier New"/>
          <w:color w:val="800080"/>
          <w:sz w:val="20"/>
          <w:szCs w:val="20"/>
        </w:rPr>
        <w:t>07</w:t>
      </w:r>
      <w:r w:rsidRPr="009A0BCD">
        <w:rPr>
          <w:rFonts w:ascii="Courier New" w:hAnsi="Courier New" w:cs="Courier New"/>
          <w:color w:val="000000"/>
          <w:sz w:val="20"/>
          <w:szCs w:val="20"/>
        </w:rPr>
        <w:t>-</w:t>
      </w:r>
      <w:r w:rsidRPr="009A0BCD">
        <w:rPr>
          <w:rFonts w:ascii="Courier New" w:hAnsi="Courier New" w:cs="Courier New"/>
          <w:color w:val="800080"/>
          <w:sz w:val="20"/>
          <w:szCs w:val="20"/>
        </w:rPr>
        <w:t>28</w:t>
      </w:r>
      <w:r w:rsidRPr="009A0BCD">
        <w:rPr>
          <w:rFonts w:ascii="Courier New" w:hAnsi="Courier New" w:cs="Courier New"/>
          <w:color w:val="000000"/>
          <w:sz w:val="20"/>
          <w:szCs w:val="20"/>
        </w:rPr>
        <w:t xml:space="preserve"> {</w:t>
      </w:r>
    </w:p>
    <w:p w14:paraId="615E8165"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description</w:t>
      </w: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"Initial revision</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0196EA78"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15ADAADA"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lastRenderedPageBreak/>
        <w:t xml:space="preserve">    </w:t>
      </w:r>
    </w:p>
    <w:p w14:paraId="42803BF2"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802020"/>
          <w:sz w:val="20"/>
          <w:szCs w:val="20"/>
        </w:rPr>
        <w:t>/</w:t>
      </w:r>
      <w:proofErr w:type="gramStart"/>
      <w:r w:rsidRPr="009A0BCD">
        <w:rPr>
          <w:rFonts w:ascii="Courier New" w:hAnsi="Courier New" w:cs="Courier New"/>
          <w:color w:val="802020"/>
          <w:sz w:val="20"/>
          <w:szCs w:val="20"/>
        </w:rPr>
        <w:t>/  extension</w:t>
      </w:r>
      <w:proofErr w:type="gramEnd"/>
      <w:r w:rsidRPr="009A0BCD">
        <w:rPr>
          <w:rFonts w:ascii="Courier New" w:hAnsi="Courier New" w:cs="Courier New"/>
          <w:color w:val="802020"/>
          <w:sz w:val="20"/>
          <w:szCs w:val="20"/>
        </w:rPr>
        <w:t xml:space="preserve"> statements</w:t>
      </w:r>
    </w:p>
    <w:p w14:paraId="4C889495"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2EB8FC3C"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extension</w:t>
      </w:r>
      <w:r w:rsidRPr="009A0BCD">
        <w:rPr>
          <w:rFonts w:ascii="Courier New" w:hAnsi="Courier New" w:cs="Courier New"/>
          <w:color w:val="000000"/>
          <w:sz w:val="20"/>
          <w:szCs w:val="20"/>
        </w:rPr>
        <w:t xml:space="preserve"> is</w:t>
      </w:r>
      <w:r w:rsidR="008B16AF">
        <w:rPr>
          <w:rFonts w:ascii="Courier New" w:hAnsi="Courier New" w:cs="Courier New"/>
          <w:color w:val="000000"/>
          <w:sz w:val="20"/>
          <w:szCs w:val="20"/>
        </w:rPr>
        <w:t>-i</w:t>
      </w:r>
      <w:r w:rsidRPr="009A0BCD">
        <w:rPr>
          <w:rFonts w:ascii="Courier New" w:hAnsi="Courier New" w:cs="Courier New"/>
          <w:color w:val="000000"/>
          <w:sz w:val="20"/>
          <w:szCs w:val="20"/>
        </w:rPr>
        <w:t>nvariant {</w:t>
      </w:r>
    </w:p>
    <w:p w14:paraId="09B1570D"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description</w:t>
      </w:r>
    </w:p>
    <w:p w14:paraId="73654B9C"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"Used with attribute definitions to indicate that the value</w:t>
      </w:r>
    </w:p>
    <w:p w14:paraId="1012A13A"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of the attribute cannot be changed after it has been created.</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35BFE3CB"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1D92C5A7"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22B56885"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extension</w:t>
      </w:r>
      <w:r w:rsidRPr="009A0BCD">
        <w:rPr>
          <w:rFonts w:ascii="Courier New" w:hAnsi="Courier New" w:cs="Courier New"/>
          <w:color w:val="000000"/>
          <w:sz w:val="20"/>
          <w:szCs w:val="20"/>
        </w:rPr>
        <w:t xml:space="preserve"> pre</w:t>
      </w:r>
      <w:r w:rsidR="008B16AF">
        <w:rPr>
          <w:rFonts w:ascii="Courier New" w:hAnsi="Courier New" w:cs="Courier New"/>
          <w:color w:val="000000"/>
          <w:sz w:val="20"/>
          <w:szCs w:val="20"/>
        </w:rPr>
        <w:t>-c</w:t>
      </w:r>
      <w:r w:rsidRPr="009A0BCD">
        <w:rPr>
          <w:rFonts w:ascii="Courier New" w:hAnsi="Courier New" w:cs="Courier New"/>
          <w:color w:val="000000"/>
          <w:sz w:val="20"/>
          <w:szCs w:val="20"/>
        </w:rPr>
        <w:t>ondition {</w:t>
      </w:r>
    </w:p>
    <w:p w14:paraId="2477696B"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0080"/>
          <w:sz w:val="20"/>
          <w:szCs w:val="20"/>
        </w:rPr>
        <w:t>description</w:t>
      </w:r>
    </w:p>
    <w:p w14:paraId="14140311"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"Used with operation definitions to indicate the conditions</w:t>
      </w:r>
    </w:p>
    <w:p w14:paraId="5EC66ACE"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that </w:t>
      </w:r>
      <w:proofErr w:type="gramStart"/>
      <w:r w:rsidRPr="009A0BCD">
        <w:rPr>
          <w:rFonts w:ascii="Courier New" w:hAnsi="Courier New" w:cs="Courier New"/>
          <w:color w:val="008000"/>
          <w:sz w:val="20"/>
          <w:szCs w:val="20"/>
        </w:rPr>
        <w:t>have to</w:t>
      </w:r>
      <w:proofErr w:type="gramEnd"/>
      <w:r w:rsidRPr="009A0BCD">
        <w:rPr>
          <w:rFonts w:ascii="Courier New" w:hAnsi="Courier New" w:cs="Courier New"/>
          <w:color w:val="008000"/>
          <w:sz w:val="20"/>
          <w:szCs w:val="20"/>
        </w:rPr>
        <w:t xml:space="preserve"> be true before the operation can be started</w:t>
      </w:r>
    </w:p>
    <w:p w14:paraId="7CFC538C"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(i.e., if not true, the operation will not be started at all</w:t>
      </w:r>
    </w:p>
    <w:p w14:paraId="771E2595"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and a general “precondition not met” error will be returned,</w:t>
      </w:r>
    </w:p>
    <w:p w14:paraId="5A94AB8E"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i.e., exception is raised).</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14864C1E" w14:textId="77777777" w:rsidR="00B44F42" w:rsidRPr="00367700" w:rsidRDefault="00B44F42" w:rsidP="00B44F42">
      <w:pPr>
        <w:autoSpaceDE w:val="0"/>
        <w:autoSpaceDN w:val="0"/>
        <w:adjustRightInd w:val="0"/>
        <w:spacing w:after="0"/>
        <w:rPr>
          <w:rFonts w:ascii="Courier New" w:hAnsi="Courier New" w:cs="Courier New"/>
          <w:color w:val="auto"/>
          <w:sz w:val="20"/>
          <w:szCs w:val="20"/>
          <w:lang w:val="fr-FR"/>
        </w:rPr>
      </w:pPr>
      <w:r w:rsidRPr="009A0BCD">
        <w:rPr>
          <w:rFonts w:ascii="Courier New" w:hAnsi="Courier New" w:cs="Courier New"/>
          <w:color w:val="000000"/>
          <w:sz w:val="20"/>
          <w:szCs w:val="20"/>
        </w:rPr>
        <w:t xml:space="preserve">        </w:t>
      </w:r>
      <w:proofErr w:type="gramStart"/>
      <w:r w:rsidR="005552F8" w:rsidRPr="000B126A">
        <w:rPr>
          <w:rFonts w:ascii="Courier New" w:hAnsi="Courier New" w:cs="Courier New"/>
          <w:color w:val="000080"/>
          <w:sz w:val="20"/>
          <w:szCs w:val="20"/>
          <w:lang w:val="fr-FR"/>
        </w:rPr>
        <w:t>argument</w:t>
      </w:r>
      <w:proofErr w:type="gramEnd"/>
      <w:r w:rsidR="005552F8" w:rsidRPr="00D823CC">
        <w:rPr>
          <w:rFonts w:ascii="Courier New" w:hAnsi="Courier New" w:cs="Courier New"/>
          <w:color w:val="000000"/>
          <w:sz w:val="20"/>
          <w:szCs w:val="20"/>
          <w:lang w:val="fr-FR"/>
        </w:rPr>
        <w:t xml:space="preserve"> </w:t>
      </w:r>
      <w:r w:rsidR="005552F8" w:rsidRPr="00D823CC">
        <w:rPr>
          <w:rFonts w:ascii="Courier New" w:hAnsi="Courier New" w:cs="Courier New"/>
          <w:color w:val="008000"/>
          <w:sz w:val="20"/>
          <w:szCs w:val="20"/>
          <w:lang w:val="fr-FR"/>
        </w:rPr>
        <w:t>"condition-</w:t>
      </w:r>
      <w:proofErr w:type="spellStart"/>
      <w:r w:rsidR="005552F8" w:rsidRPr="00D823CC">
        <w:rPr>
          <w:rFonts w:ascii="Courier New" w:hAnsi="Courier New" w:cs="Courier New"/>
          <w:color w:val="008000"/>
          <w:sz w:val="20"/>
          <w:szCs w:val="20"/>
          <w:lang w:val="fr-FR"/>
        </w:rPr>
        <w:t>list</w:t>
      </w:r>
      <w:proofErr w:type="spellEnd"/>
      <w:r w:rsidR="005552F8" w:rsidRPr="00D823CC">
        <w:rPr>
          <w:rFonts w:ascii="Courier New" w:hAnsi="Courier New" w:cs="Courier New"/>
          <w:color w:val="008000"/>
          <w:sz w:val="20"/>
          <w:szCs w:val="20"/>
          <w:lang w:val="fr-FR"/>
        </w:rPr>
        <w:t>"</w:t>
      </w:r>
      <w:r w:rsidR="005552F8" w:rsidRPr="00AC4B56">
        <w:rPr>
          <w:rFonts w:ascii="Courier New" w:hAnsi="Courier New" w:cs="Courier New"/>
          <w:color w:val="000000"/>
          <w:sz w:val="20"/>
          <w:szCs w:val="20"/>
          <w:lang w:val="fr-FR"/>
        </w:rPr>
        <w:t>;</w:t>
      </w:r>
    </w:p>
    <w:p w14:paraId="7F22D317" w14:textId="77777777" w:rsidR="00B44F42" w:rsidRPr="002F0DF5" w:rsidRDefault="005552F8" w:rsidP="00B44F42">
      <w:pPr>
        <w:autoSpaceDE w:val="0"/>
        <w:autoSpaceDN w:val="0"/>
        <w:adjustRightInd w:val="0"/>
        <w:spacing w:after="0"/>
        <w:rPr>
          <w:rFonts w:ascii="Courier New" w:hAnsi="Courier New" w:cs="Courier New"/>
          <w:color w:val="auto"/>
          <w:sz w:val="20"/>
          <w:szCs w:val="20"/>
          <w:lang w:val="fr-FR"/>
        </w:rPr>
      </w:pPr>
      <w:r w:rsidRPr="009C5159">
        <w:rPr>
          <w:rFonts w:ascii="Courier New" w:hAnsi="Courier New" w:cs="Courier New"/>
          <w:color w:val="000000"/>
          <w:sz w:val="20"/>
          <w:szCs w:val="20"/>
          <w:lang w:val="fr-FR"/>
        </w:rPr>
        <w:t xml:space="preserve">    }</w:t>
      </w:r>
    </w:p>
    <w:p w14:paraId="76092265" w14:textId="77777777" w:rsidR="00B44F42" w:rsidRPr="006A4528" w:rsidRDefault="005552F8" w:rsidP="00B44F42">
      <w:pPr>
        <w:autoSpaceDE w:val="0"/>
        <w:autoSpaceDN w:val="0"/>
        <w:adjustRightInd w:val="0"/>
        <w:spacing w:after="0"/>
        <w:rPr>
          <w:rFonts w:ascii="Courier New" w:hAnsi="Courier New" w:cs="Courier New"/>
          <w:color w:val="auto"/>
          <w:sz w:val="20"/>
          <w:szCs w:val="20"/>
          <w:lang w:val="fr-FR"/>
        </w:rPr>
      </w:pPr>
      <w:r w:rsidRPr="006A4528">
        <w:rPr>
          <w:rFonts w:ascii="Courier New" w:hAnsi="Courier New" w:cs="Courier New"/>
          <w:color w:val="000000"/>
          <w:sz w:val="20"/>
          <w:szCs w:val="20"/>
          <w:lang w:val="fr-FR"/>
        </w:rPr>
        <w:t xml:space="preserve">    </w:t>
      </w:r>
    </w:p>
    <w:p w14:paraId="5779856F" w14:textId="77777777" w:rsidR="00B44F42" w:rsidRPr="000B126A" w:rsidRDefault="005552F8" w:rsidP="00B44F42">
      <w:pPr>
        <w:autoSpaceDE w:val="0"/>
        <w:autoSpaceDN w:val="0"/>
        <w:adjustRightInd w:val="0"/>
        <w:spacing w:after="0"/>
        <w:rPr>
          <w:rFonts w:ascii="Courier New" w:hAnsi="Courier New" w:cs="Courier New"/>
          <w:color w:val="auto"/>
          <w:sz w:val="20"/>
          <w:szCs w:val="20"/>
          <w:lang w:val="fr-FR"/>
        </w:rPr>
      </w:pPr>
      <w:r w:rsidRPr="000B126A">
        <w:rPr>
          <w:rFonts w:ascii="Courier New" w:hAnsi="Courier New" w:cs="Courier New"/>
          <w:color w:val="000000"/>
          <w:sz w:val="20"/>
          <w:szCs w:val="20"/>
          <w:lang w:val="fr-FR"/>
        </w:rPr>
        <w:t xml:space="preserve">    </w:t>
      </w:r>
      <w:proofErr w:type="gramStart"/>
      <w:r w:rsidRPr="000B126A">
        <w:rPr>
          <w:rFonts w:ascii="Courier New" w:hAnsi="Courier New" w:cs="Courier New"/>
          <w:color w:val="000080"/>
          <w:sz w:val="20"/>
          <w:szCs w:val="20"/>
          <w:lang w:val="fr-FR"/>
        </w:rPr>
        <w:t>extension</w:t>
      </w:r>
      <w:proofErr w:type="gramEnd"/>
      <w:r w:rsidRPr="000B126A">
        <w:rPr>
          <w:rFonts w:ascii="Courier New" w:hAnsi="Courier New" w:cs="Courier New"/>
          <w:color w:val="000000"/>
          <w:sz w:val="20"/>
          <w:szCs w:val="20"/>
          <w:lang w:val="fr-FR"/>
        </w:rPr>
        <w:t xml:space="preserve"> </w:t>
      </w:r>
      <w:proofErr w:type="spellStart"/>
      <w:r w:rsidRPr="000B126A">
        <w:rPr>
          <w:rFonts w:ascii="Courier New" w:hAnsi="Courier New" w:cs="Courier New"/>
          <w:color w:val="000000"/>
          <w:sz w:val="20"/>
          <w:szCs w:val="20"/>
          <w:lang w:val="fr-FR"/>
        </w:rPr>
        <w:t>post</w:t>
      </w:r>
      <w:r w:rsidR="008B16AF" w:rsidRPr="000B126A">
        <w:rPr>
          <w:rFonts w:ascii="Courier New" w:hAnsi="Courier New" w:cs="Courier New"/>
          <w:color w:val="000000"/>
          <w:sz w:val="20"/>
          <w:szCs w:val="20"/>
          <w:lang w:val="fr-FR"/>
        </w:rPr>
        <w:t>-c</w:t>
      </w:r>
      <w:r w:rsidRPr="000B126A">
        <w:rPr>
          <w:rFonts w:ascii="Courier New" w:hAnsi="Courier New" w:cs="Courier New"/>
          <w:color w:val="000000"/>
          <w:sz w:val="20"/>
          <w:szCs w:val="20"/>
          <w:lang w:val="fr-FR"/>
        </w:rPr>
        <w:t>ondition</w:t>
      </w:r>
      <w:proofErr w:type="spellEnd"/>
      <w:r w:rsidRPr="000B126A">
        <w:rPr>
          <w:rFonts w:ascii="Courier New" w:hAnsi="Courier New" w:cs="Courier New"/>
          <w:color w:val="000000"/>
          <w:sz w:val="20"/>
          <w:szCs w:val="20"/>
          <w:lang w:val="fr-FR"/>
        </w:rPr>
        <w:t xml:space="preserve"> {</w:t>
      </w:r>
    </w:p>
    <w:p w14:paraId="6C00E031" w14:textId="77777777" w:rsidR="00B44F42" w:rsidRPr="00D1519B" w:rsidRDefault="005552F8" w:rsidP="00B44F42">
      <w:pPr>
        <w:autoSpaceDE w:val="0"/>
        <w:autoSpaceDN w:val="0"/>
        <w:adjustRightInd w:val="0"/>
        <w:spacing w:after="0"/>
        <w:rPr>
          <w:rFonts w:ascii="Courier New" w:hAnsi="Courier New" w:cs="Courier New"/>
          <w:color w:val="auto"/>
          <w:sz w:val="20"/>
          <w:szCs w:val="20"/>
        </w:rPr>
      </w:pPr>
      <w:r w:rsidRPr="000B126A">
        <w:rPr>
          <w:rFonts w:ascii="Courier New" w:hAnsi="Courier New" w:cs="Courier New"/>
          <w:color w:val="000000"/>
          <w:sz w:val="20"/>
          <w:szCs w:val="20"/>
          <w:lang w:val="fr-FR"/>
        </w:rPr>
        <w:t xml:space="preserve">        </w:t>
      </w:r>
      <w:r w:rsidR="00B44F42" w:rsidRPr="00D1519B">
        <w:rPr>
          <w:rFonts w:ascii="Courier New" w:hAnsi="Courier New" w:cs="Courier New"/>
          <w:color w:val="000080"/>
          <w:sz w:val="20"/>
          <w:szCs w:val="20"/>
        </w:rPr>
        <w:t>description</w:t>
      </w:r>
    </w:p>
    <w:p w14:paraId="78A5B514"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D1519B">
        <w:rPr>
          <w:rFonts w:ascii="Courier New" w:hAnsi="Courier New" w:cs="Courier New"/>
          <w:color w:val="000000"/>
          <w:sz w:val="20"/>
          <w:szCs w:val="20"/>
        </w:rPr>
        <w:t xml:space="preserve">          </w:t>
      </w:r>
      <w:r w:rsidRPr="009A0BCD">
        <w:rPr>
          <w:rFonts w:ascii="Courier New" w:hAnsi="Courier New" w:cs="Courier New"/>
          <w:color w:val="008000"/>
          <w:sz w:val="20"/>
          <w:szCs w:val="20"/>
        </w:rPr>
        <w:t>"Used with operation definitions to indicate the state of</w:t>
      </w:r>
    </w:p>
    <w:p w14:paraId="0820B515"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the system after the operation has been executed (if</w:t>
      </w:r>
    </w:p>
    <w:p w14:paraId="69CFA0FF"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successful, or if not successful, or if partially successful).</w:t>
      </w:r>
    </w:p>
    <w:p w14:paraId="5D604395"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Note that partially successful post-condition(s) can only</w:t>
      </w:r>
    </w:p>
    <w:p w14:paraId="510D8903"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be defined in case of non-atomic operations.</w:t>
      </w:r>
    </w:p>
    <w:p w14:paraId="0F4E28C9"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Note that when an exception is raised, it should not be</w:t>
      </w:r>
    </w:p>
    <w:p w14:paraId="447F61B0"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assumed that the post-condition(s) are satisfied.</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65D37F64" w14:textId="77777777" w:rsidR="00B44F42" w:rsidRPr="00F82327"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003B42C5" w:rsidRPr="00F82327">
        <w:rPr>
          <w:rFonts w:ascii="Courier New" w:hAnsi="Courier New" w:cs="Courier New"/>
          <w:color w:val="000080"/>
          <w:sz w:val="20"/>
          <w:szCs w:val="20"/>
        </w:rPr>
        <w:t>argument</w:t>
      </w:r>
      <w:r w:rsidR="003B42C5" w:rsidRPr="00F82327">
        <w:rPr>
          <w:rFonts w:ascii="Courier New" w:hAnsi="Courier New" w:cs="Courier New"/>
          <w:color w:val="000000"/>
          <w:sz w:val="20"/>
          <w:szCs w:val="20"/>
        </w:rPr>
        <w:t xml:space="preserve"> </w:t>
      </w:r>
      <w:r w:rsidR="003B42C5" w:rsidRPr="00F82327">
        <w:rPr>
          <w:rFonts w:ascii="Courier New" w:hAnsi="Courier New" w:cs="Courier New"/>
          <w:color w:val="008000"/>
          <w:sz w:val="20"/>
          <w:szCs w:val="20"/>
        </w:rPr>
        <w:t>"condition-list</w:t>
      </w:r>
      <w:proofErr w:type="gramStart"/>
      <w:r w:rsidR="003B42C5" w:rsidRPr="00F82327">
        <w:rPr>
          <w:rFonts w:ascii="Courier New" w:hAnsi="Courier New" w:cs="Courier New"/>
          <w:color w:val="008000"/>
          <w:sz w:val="20"/>
          <w:szCs w:val="20"/>
        </w:rPr>
        <w:t>"</w:t>
      </w:r>
      <w:r w:rsidR="003B42C5" w:rsidRPr="00F82327">
        <w:rPr>
          <w:rFonts w:ascii="Courier New" w:hAnsi="Courier New" w:cs="Courier New"/>
          <w:color w:val="000000"/>
          <w:sz w:val="20"/>
          <w:szCs w:val="20"/>
        </w:rPr>
        <w:t>;</w:t>
      </w:r>
      <w:proofErr w:type="gramEnd"/>
    </w:p>
    <w:p w14:paraId="7DCB1317" w14:textId="77777777" w:rsidR="00B44F42" w:rsidRPr="00F82327" w:rsidRDefault="003B42C5" w:rsidP="00B44F42">
      <w:pPr>
        <w:autoSpaceDE w:val="0"/>
        <w:autoSpaceDN w:val="0"/>
        <w:adjustRightInd w:val="0"/>
        <w:spacing w:after="0"/>
        <w:rPr>
          <w:rFonts w:ascii="Courier New" w:hAnsi="Courier New" w:cs="Courier New"/>
          <w:color w:val="auto"/>
          <w:sz w:val="20"/>
          <w:szCs w:val="20"/>
        </w:rPr>
      </w:pPr>
      <w:r w:rsidRPr="00F82327">
        <w:rPr>
          <w:rFonts w:ascii="Courier New" w:hAnsi="Courier New" w:cs="Courier New"/>
          <w:color w:val="000000"/>
          <w:sz w:val="20"/>
          <w:szCs w:val="20"/>
        </w:rPr>
        <w:t xml:space="preserve">    }</w:t>
      </w:r>
    </w:p>
    <w:p w14:paraId="72A84B8B" w14:textId="77777777" w:rsidR="00B44F42" w:rsidRPr="00F82327" w:rsidRDefault="003B42C5" w:rsidP="00B44F42">
      <w:pPr>
        <w:autoSpaceDE w:val="0"/>
        <w:autoSpaceDN w:val="0"/>
        <w:adjustRightInd w:val="0"/>
        <w:spacing w:after="0"/>
        <w:rPr>
          <w:rFonts w:ascii="Courier New" w:hAnsi="Courier New" w:cs="Courier New"/>
          <w:color w:val="auto"/>
          <w:sz w:val="20"/>
          <w:szCs w:val="20"/>
        </w:rPr>
      </w:pPr>
      <w:r w:rsidRPr="00F82327">
        <w:rPr>
          <w:rFonts w:ascii="Courier New" w:hAnsi="Courier New" w:cs="Courier New"/>
          <w:color w:val="000000"/>
          <w:sz w:val="20"/>
          <w:szCs w:val="20"/>
        </w:rPr>
        <w:t xml:space="preserve">    </w:t>
      </w:r>
    </w:p>
    <w:p w14:paraId="3D670CCE" w14:textId="77777777" w:rsidR="00B44F42" w:rsidRPr="00F82327" w:rsidRDefault="003B42C5" w:rsidP="00B44F42">
      <w:pPr>
        <w:autoSpaceDE w:val="0"/>
        <w:autoSpaceDN w:val="0"/>
        <w:adjustRightInd w:val="0"/>
        <w:spacing w:after="0"/>
        <w:rPr>
          <w:rFonts w:ascii="Courier New" w:hAnsi="Courier New" w:cs="Courier New"/>
          <w:color w:val="auto"/>
          <w:sz w:val="20"/>
          <w:szCs w:val="20"/>
        </w:rPr>
      </w:pPr>
      <w:r w:rsidRPr="00F82327">
        <w:rPr>
          <w:rFonts w:ascii="Courier New" w:hAnsi="Courier New" w:cs="Courier New"/>
          <w:color w:val="000000"/>
          <w:sz w:val="20"/>
          <w:szCs w:val="20"/>
        </w:rPr>
        <w:t xml:space="preserve">    </w:t>
      </w:r>
      <w:r w:rsidRPr="00F82327">
        <w:rPr>
          <w:rFonts w:ascii="Courier New" w:hAnsi="Courier New" w:cs="Courier New"/>
          <w:color w:val="000080"/>
          <w:sz w:val="20"/>
          <w:szCs w:val="20"/>
        </w:rPr>
        <w:t>extension</w:t>
      </w:r>
      <w:r w:rsidRPr="00F82327">
        <w:rPr>
          <w:rFonts w:ascii="Courier New" w:hAnsi="Courier New" w:cs="Courier New"/>
          <w:color w:val="000000"/>
          <w:sz w:val="20"/>
          <w:szCs w:val="20"/>
        </w:rPr>
        <w:t xml:space="preserve"> operation</w:t>
      </w:r>
      <w:r w:rsidR="008B16AF">
        <w:rPr>
          <w:rFonts w:ascii="Courier New" w:hAnsi="Courier New" w:cs="Courier New"/>
          <w:color w:val="000000"/>
          <w:sz w:val="20"/>
          <w:szCs w:val="20"/>
        </w:rPr>
        <w:t>-e</w:t>
      </w:r>
      <w:r w:rsidRPr="00F82327">
        <w:rPr>
          <w:rFonts w:ascii="Courier New" w:hAnsi="Courier New" w:cs="Courier New"/>
          <w:color w:val="000000"/>
          <w:sz w:val="20"/>
          <w:szCs w:val="20"/>
        </w:rPr>
        <w:t>xceptions {</w:t>
      </w:r>
    </w:p>
    <w:p w14:paraId="356317AC" w14:textId="77777777" w:rsidR="00B44F42" w:rsidRPr="00F82327" w:rsidRDefault="003B42C5" w:rsidP="00B44F42">
      <w:pPr>
        <w:autoSpaceDE w:val="0"/>
        <w:autoSpaceDN w:val="0"/>
        <w:adjustRightInd w:val="0"/>
        <w:spacing w:after="0"/>
        <w:rPr>
          <w:rFonts w:ascii="Courier New" w:hAnsi="Courier New" w:cs="Courier New"/>
          <w:color w:val="auto"/>
          <w:sz w:val="20"/>
          <w:szCs w:val="20"/>
        </w:rPr>
      </w:pPr>
      <w:r w:rsidRPr="00F82327">
        <w:rPr>
          <w:rFonts w:ascii="Courier New" w:hAnsi="Courier New" w:cs="Courier New"/>
          <w:color w:val="000000"/>
          <w:sz w:val="20"/>
          <w:szCs w:val="20"/>
        </w:rPr>
        <w:t xml:space="preserve">        </w:t>
      </w:r>
      <w:r w:rsidRPr="00F82327">
        <w:rPr>
          <w:rFonts w:ascii="Courier New" w:hAnsi="Courier New" w:cs="Courier New"/>
          <w:color w:val="000080"/>
          <w:sz w:val="20"/>
          <w:szCs w:val="20"/>
        </w:rPr>
        <w:t>description</w:t>
      </w:r>
    </w:p>
    <w:p w14:paraId="358FFD59"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"Used with operation definitions to indicate the allowed</w:t>
      </w:r>
    </w:p>
    <w:p w14:paraId="6FF70D54"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exceptions for the operation.</w:t>
      </w:r>
    </w:p>
    <w:p w14:paraId="73C75316"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The model uses predefined exceptions which are split in</w:t>
      </w:r>
    </w:p>
    <w:p w14:paraId="40CB71B2"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2 types:</w:t>
      </w:r>
    </w:p>
    <w:p w14:paraId="57D5997F"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generic exceptions which are associated to all operations</w:t>
      </w:r>
    </w:p>
    <w:p w14:paraId="386E8331"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by default</w:t>
      </w:r>
    </w:p>
    <w:p w14:paraId="02ABB16B"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common exceptions which needs to be explicitly associated</w:t>
      </w:r>
    </w:p>
    <w:p w14:paraId="0FC1F558" w14:textId="77777777" w:rsidR="00B44F42" w:rsidRPr="00F82327"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w:t>
      </w:r>
      <w:r w:rsidR="003B42C5" w:rsidRPr="00F82327">
        <w:rPr>
          <w:rFonts w:ascii="Courier New" w:hAnsi="Courier New" w:cs="Courier New"/>
          <w:color w:val="008000"/>
          <w:sz w:val="20"/>
          <w:szCs w:val="20"/>
        </w:rPr>
        <w:t>to the operation.</w:t>
      </w:r>
    </w:p>
    <w:p w14:paraId="1EEDEF8A" w14:textId="77777777" w:rsidR="00B44F42" w:rsidRPr="00F82327" w:rsidRDefault="00B44F42" w:rsidP="00B44F42">
      <w:pPr>
        <w:autoSpaceDE w:val="0"/>
        <w:autoSpaceDN w:val="0"/>
        <w:adjustRightInd w:val="0"/>
        <w:spacing w:after="0"/>
        <w:rPr>
          <w:rFonts w:ascii="Courier New" w:hAnsi="Courier New" w:cs="Courier New"/>
          <w:color w:val="auto"/>
          <w:sz w:val="20"/>
          <w:szCs w:val="20"/>
        </w:rPr>
      </w:pPr>
    </w:p>
    <w:p w14:paraId="290B3EF3"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Note: These exceptions are only relevant for a protocol</w:t>
      </w:r>
    </w:p>
    <w:p w14:paraId="2F7AC480"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neutral information model. Further exceptions may be</w:t>
      </w:r>
    </w:p>
    <w:p w14:paraId="13D11C46"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necessary for a protocol specific information model.</w:t>
      </w:r>
    </w:p>
    <w:p w14:paraId="58365EA1"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Generic exceptions:</w:t>
      </w:r>
    </w:p>
    <w:p w14:paraId="38D91EFB"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Internal Error: The server has an internal error.</w:t>
      </w:r>
    </w:p>
    <w:p w14:paraId="7C864A83"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Unable to Comply: The server cannot perform the operation.</w:t>
      </w:r>
    </w:p>
    <w:p w14:paraId="46E580CC"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Use Cases may identify specific conditions that will result</w:t>
      </w:r>
    </w:p>
    <w:p w14:paraId="6D8AD9AA"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in this exception.</w:t>
      </w:r>
    </w:p>
    <w:p w14:paraId="02CD3A82"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Comm Loss: The server is unable to communicate with an</w:t>
      </w:r>
    </w:p>
    <w:p w14:paraId="164A487F"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underlying system or resource, and such communication is</w:t>
      </w:r>
    </w:p>
    <w:p w14:paraId="3ACBFD9E"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required to complete the operation.</w:t>
      </w:r>
    </w:p>
    <w:p w14:paraId="3ECD59D6"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Invalid Input: The operation contains an input parameter</w:t>
      </w:r>
    </w:p>
    <w:p w14:paraId="66FC2C80"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that is syntactically incorrect or identifies an object</w:t>
      </w:r>
    </w:p>
    <w:p w14:paraId="73440875"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of the wrong type or is out of range (as defined in the</w:t>
      </w:r>
    </w:p>
    <w:p w14:paraId="1405682B"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model or because of server limitation).</w:t>
      </w:r>
    </w:p>
    <w:p w14:paraId="2E79F03F"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lastRenderedPageBreak/>
        <w:t xml:space="preserve">            • Not Implemented: The entire operation is not supported</w:t>
      </w:r>
    </w:p>
    <w:p w14:paraId="17026453"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by the server or the operation with the specified input</w:t>
      </w:r>
    </w:p>
    <w:p w14:paraId="51CF89E9"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parameters </w:t>
      </w:r>
      <w:proofErr w:type="gramStart"/>
      <w:r w:rsidRPr="009A0BCD">
        <w:rPr>
          <w:rFonts w:ascii="Courier New" w:hAnsi="Courier New" w:cs="Courier New"/>
          <w:color w:val="008000"/>
          <w:sz w:val="20"/>
          <w:szCs w:val="20"/>
        </w:rPr>
        <w:t>is</w:t>
      </w:r>
      <w:proofErr w:type="gramEnd"/>
      <w:r w:rsidRPr="009A0BCD">
        <w:rPr>
          <w:rFonts w:ascii="Courier New" w:hAnsi="Courier New" w:cs="Courier New"/>
          <w:color w:val="008000"/>
          <w:sz w:val="20"/>
          <w:szCs w:val="20"/>
        </w:rPr>
        <w:t xml:space="preserve"> not supported.</w:t>
      </w:r>
    </w:p>
    <w:p w14:paraId="21EA8D9B"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Access Denied: The client does not have access rights</w:t>
      </w:r>
    </w:p>
    <w:p w14:paraId="3E47449B"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to request the given operation.</w:t>
      </w:r>
    </w:p>
    <w:p w14:paraId="4F1FCB38"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Common exceptions:</w:t>
      </w:r>
    </w:p>
    <w:p w14:paraId="11C4062D"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Entity Not Found: Is thrown to indicate that at least</w:t>
      </w:r>
    </w:p>
    <w:p w14:paraId="282DB63B"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one of the specified entities does not exist.</w:t>
      </w:r>
    </w:p>
    <w:p w14:paraId="7CB4ACA7"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Object In Use: The object identified in the operation</w:t>
      </w:r>
    </w:p>
    <w:p w14:paraId="3A507DDA"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is currently in use.</w:t>
      </w:r>
    </w:p>
    <w:p w14:paraId="3CF8DF59"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Capacity Exceeded: The operation will result in resources</w:t>
      </w:r>
    </w:p>
    <w:p w14:paraId="329D3A4A"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being created or activated beyond the capacity supported</w:t>
      </w:r>
    </w:p>
    <w:p w14:paraId="54D2045F"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by the server.</w:t>
      </w:r>
    </w:p>
    <w:p w14:paraId="17FE8209"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Not In Valid State: The state of the specified object is</w:t>
      </w:r>
    </w:p>
    <w:p w14:paraId="19CF5EBA"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such that the server cannot perform the operation. In</w:t>
      </w:r>
    </w:p>
    <w:p w14:paraId="4371B5AD"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other words, the environment or the application is not in</w:t>
      </w:r>
    </w:p>
    <w:p w14:paraId="7C5378D9"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an appropriate state for the requested operation.</w:t>
      </w:r>
    </w:p>
    <w:p w14:paraId="29501638"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 Duplicate: Is thrown if an entity cannot be created because</w:t>
      </w:r>
    </w:p>
    <w:p w14:paraId="00711FB7"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an object with the same identifier/name already exists.</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0EDA59E5" w14:textId="77777777" w:rsidR="00B44F42" w:rsidRPr="00BB410F"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00445D96" w:rsidRPr="00445D96">
        <w:rPr>
          <w:rFonts w:ascii="Courier New" w:hAnsi="Courier New" w:cs="Courier New"/>
          <w:color w:val="000080"/>
          <w:sz w:val="20"/>
          <w:szCs w:val="20"/>
        </w:rPr>
        <w:t>argument</w:t>
      </w:r>
      <w:r w:rsidR="00445D96" w:rsidRPr="00445D96">
        <w:rPr>
          <w:rFonts w:ascii="Courier New" w:hAnsi="Courier New" w:cs="Courier New"/>
          <w:color w:val="000000"/>
          <w:sz w:val="20"/>
          <w:szCs w:val="20"/>
        </w:rPr>
        <w:t xml:space="preserve"> </w:t>
      </w:r>
      <w:r w:rsidR="00445D96" w:rsidRPr="00445D96">
        <w:rPr>
          <w:rFonts w:ascii="Courier New" w:hAnsi="Courier New" w:cs="Courier New"/>
          <w:color w:val="008000"/>
          <w:sz w:val="20"/>
          <w:szCs w:val="20"/>
        </w:rPr>
        <w:t>"exception-list</w:t>
      </w:r>
      <w:proofErr w:type="gramStart"/>
      <w:r w:rsidR="00445D96" w:rsidRPr="00445D96">
        <w:rPr>
          <w:rFonts w:ascii="Courier New" w:hAnsi="Courier New" w:cs="Courier New"/>
          <w:color w:val="008000"/>
          <w:sz w:val="20"/>
          <w:szCs w:val="20"/>
        </w:rPr>
        <w:t>"</w:t>
      </w:r>
      <w:r w:rsidR="00445D96" w:rsidRPr="00445D96">
        <w:rPr>
          <w:rFonts w:ascii="Courier New" w:hAnsi="Courier New" w:cs="Courier New"/>
          <w:color w:val="000000"/>
          <w:sz w:val="20"/>
          <w:szCs w:val="20"/>
        </w:rPr>
        <w:t>;</w:t>
      </w:r>
      <w:proofErr w:type="gramEnd"/>
    </w:p>
    <w:p w14:paraId="69B75253" w14:textId="77777777" w:rsidR="00B44F42" w:rsidRPr="00BB410F" w:rsidRDefault="00445D96" w:rsidP="00B44F42">
      <w:pPr>
        <w:autoSpaceDE w:val="0"/>
        <w:autoSpaceDN w:val="0"/>
        <w:adjustRightInd w:val="0"/>
        <w:spacing w:after="0"/>
        <w:rPr>
          <w:rFonts w:ascii="Courier New" w:hAnsi="Courier New" w:cs="Courier New"/>
          <w:color w:val="auto"/>
          <w:sz w:val="20"/>
          <w:szCs w:val="20"/>
        </w:rPr>
      </w:pPr>
      <w:r w:rsidRPr="00445D96">
        <w:rPr>
          <w:rFonts w:ascii="Courier New" w:hAnsi="Courier New" w:cs="Courier New"/>
          <w:color w:val="000000"/>
          <w:sz w:val="20"/>
          <w:szCs w:val="20"/>
        </w:rPr>
        <w:t xml:space="preserve">    }</w:t>
      </w:r>
    </w:p>
    <w:p w14:paraId="38DE1EF8" w14:textId="77777777" w:rsidR="00B44F42" w:rsidRPr="00BB410F" w:rsidRDefault="00445D96" w:rsidP="00B44F42">
      <w:pPr>
        <w:autoSpaceDE w:val="0"/>
        <w:autoSpaceDN w:val="0"/>
        <w:adjustRightInd w:val="0"/>
        <w:spacing w:after="0"/>
        <w:rPr>
          <w:rFonts w:ascii="Courier New" w:hAnsi="Courier New" w:cs="Courier New"/>
          <w:color w:val="auto"/>
          <w:sz w:val="20"/>
          <w:szCs w:val="20"/>
        </w:rPr>
      </w:pPr>
      <w:r w:rsidRPr="00445D96">
        <w:rPr>
          <w:rFonts w:ascii="Courier New" w:hAnsi="Courier New" w:cs="Courier New"/>
          <w:color w:val="000000"/>
          <w:sz w:val="20"/>
          <w:szCs w:val="20"/>
        </w:rPr>
        <w:t xml:space="preserve">    </w:t>
      </w:r>
    </w:p>
    <w:p w14:paraId="3C56E5F6" w14:textId="77777777" w:rsidR="00B44F42" w:rsidRPr="00BB410F" w:rsidRDefault="00445D96" w:rsidP="00B44F42">
      <w:pPr>
        <w:autoSpaceDE w:val="0"/>
        <w:autoSpaceDN w:val="0"/>
        <w:adjustRightInd w:val="0"/>
        <w:spacing w:after="0"/>
        <w:rPr>
          <w:rFonts w:ascii="Courier New" w:hAnsi="Courier New" w:cs="Courier New"/>
          <w:color w:val="auto"/>
          <w:sz w:val="20"/>
          <w:szCs w:val="20"/>
        </w:rPr>
      </w:pPr>
      <w:r w:rsidRPr="00445D96">
        <w:rPr>
          <w:rFonts w:ascii="Courier New" w:hAnsi="Courier New" w:cs="Courier New"/>
          <w:color w:val="000000"/>
          <w:sz w:val="20"/>
          <w:szCs w:val="20"/>
        </w:rPr>
        <w:t xml:space="preserve">    </w:t>
      </w:r>
      <w:r w:rsidRPr="00445D96">
        <w:rPr>
          <w:rFonts w:ascii="Courier New" w:hAnsi="Courier New" w:cs="Courier New"/>
          <w:color w:val="000080"/>
          <w:sz w:val="20"/>
          <w:szCs w:val="20"/>
        </w:rPr>
        <w:t>extension</w:t>
      </w:r>
      <w:r w:rsidRPr="00445D96">
        <w:rPr>
          <w:rFonts w:ascii="Courier New" w:hAnsi="Courier New" w:cs="Courier New"/>
          <w:color w:val="000000"/>
          <w:sz w:val="20"/>
          <w:szCs w:val="20"/>
        </w:rPr>
        <w:t xml:space="preserve"> is-operation-idempotent {</w:t>
      </w:r>
    </w:p>
    <w:p w14:paraId="6CC0EE59" w14:textId="77777777" w:rsidR="00B44F42" w:rsidRPr="009A0BCD" w:rsidRDefault="00445D96" w:rsidP="00B44F42">
      <w:pPr>
        <w:autoSpaceDE w:val="0"/>
        <w:autoSpaceDN w:val="0"/>
        <w:adjustRightInd w:val="0"/>
        <w:spacing w:after="0"/>
        <w:rPr>
          <w:rFonts w:ascii="Courier New" w:hAnsi="Courier New" w:cs="Courier New"/>
          <w:color w:val="auto"/>
          <w:sz w:val="20"/>
          <w:szCs w:val="20"/>
        </w:rPr>
      </w:pPr>
      <w:r w:rsidRPr="00445D96">
        <w:rPr>
          <w:rFonts w:ascii="Courier New" w:hAnsi="Courier New" w:cs="Courier New"/>
          <w:color w:val="000000"/>
          <w:sz w:val="20"/>
          <w:szCs w:val="20"/>
        </w:rPr>
        <w:t xml:space="preserve">        </w:t>
      </w:r>
      <w:r w:rsidR="00B44F42" w:rsidRPr="009A0BCD">
        <w:rPr>
          <w:rFonts w:ascii="Courier New" w:hAnsi="Courier New" w:cs="Courier New"/>
          <w:color w:val="000080"/>
          <w:sz w:val="20"/>
          <w:szCs w:val="20"/>
        </w:rPr>
        <w:t>description</w:t>
      </w:r>
    </w:p>
    <w:p w14:paraId="4084C052"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r w:rsidRPr="009A0BCD">
        <w:rPr>
          <w:rFonts w:ascii="Courier New" w:hAnsi="Courier New" w:cs="Courier New"/>
          <w:color w:val="008000"/>
          <w:sz w:val="20"/>
          <w:szCs w:val="20"/>
        </w:rPr>
        <w:t>"Used with operation definitions to indicate that the operation</w:t>
      </w:r>
    </w:p>
    <w:p w14:paraId="3FD2EA86"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8000"/>
          <w:sz w:val="20"/>
          <w:szCs w:val="20"/>
        </w:rPr>
        <w:t xml:space="preserve">           is idempotent.</w:t>
      </w:r>
      <w:proofErr w:type="gramStart"/>
      <w:r w:rsidRPr="009A0BCD">
        <w:rPr>
          <w:rFonts w:ascii="Courier New" w:hAnsi="Courier New" w:cs="Courier New"/>
          <w:color w:val="008000"/>
          <w:sz w:val="20"/>
          <w:szCs w:val="20"/>
        </w:rPr>
        <w:t>"</w:t>
      </w:r>
      <w:r w:rsidRPr="009A0BCD">
        <w:rPr>
          <w:rFonts w:ascii="Courier New" w:hAnsi="Courier New" w:cs="Courier New"/>
          <w:color w:val="000000"/>
          <w:sz w:val="20"/>
          <w:szCs w:val="20"/>
        </w:rPr>
        <w:t>;</w:t>
      </w:r>
      <w:proofErr w:type="gramEnd"/>
    </w:p>
    <w:p w14:paraId="197BDD44"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3FE4313A" w14:textId="77777777" w:rsidR="00B44F42" w:rsidRPr="009A0BCD" w:rsidRDefault="00B44F42" w:rsidP="00B44F42">
      <w:pPr>
        <w:autoSpaceDE w:val="0"/>
        <w:autoSpaceDN w:val="0"/>
        <w:adjustRightInd w:val="0"/>
        <w:spacing w:after="0"/>
        <w:rPr>
          <w:rFonts w:ascii="Courier New" w:hAnsi="Courier New" w:cs="Courier New"/>
          <w:color w:val="auto"/>
          <w:sz w:val="20"/>
          <w:szCs w:val="20"/>
        </w:rPr>
      </w:pPr>
      <w:r w:rsidRPr="009A0BCD">
        <w:rPr>
          <w:rFonts w:ascii="Courier New" w:hAnsi="Courier New" w:cs="Courier New"/>
          <w:color w:val="000000"/>
          <w:sz w:val="20"/>
          <w:szCs w:val="20"/>
        </w:rPr>
        <w:t xml:space="preserve">    </w:t>
      </w:r>
    </w:p>
    <w:p w14:paraId="3A2DF7EB" w14:textId="77777777" w:rsidR="00B44F42" w:rsidRDefault="00B44F42" w:rsidP="00B44F42">
      <w:pPr>
        <w:rPr>
          <w:rFonts w:ascii="Courier New" w:hAnsi="Courier New" w:cs="Courier New"/>
          <w:color w:val="000000"/>
          <w:sz w:val="20"/>
          <w:szCs w:val="20"/>
          <w:lang w:val="de-DE"/>
        </w:rPr>
      </w:pPr>
      <w:r w:rsidRPr="009A0BCD">
        <w:rPr>
          <w:rFonts w:ascii="Courier New" w:hAnsi="Courier New" w:cs="Courier New"/>
          <w:color w:val="000000"/>
          <w:sz w:val="20"/>
          <w:szCs w:val="20"/>
          <w:lang w:val="de-DE"/>
        </w:rPr>
        <w:t>}</w:t>
      </w:r>
    </w:p>
    <w:p w14:paraId="108CC7A5" w14:textId="77777777" w:rsidR="009A0BCD" w:rsidRPr="00BB0B57" w:rsidRDefault="009A0BCD" w:rsidP="00B44F42">
      <w:pPr>
        <w:rPr>
          <w:sz w:val="20"/>
          <w:szCs w:val="20"/>
        </w:rPr>
      </w:pPr>
      <w:r w:rsidRPr="00BB0B57">
        <w:rPr>
          <w:sz w:val="20"/>
          <w:szCs w:val="20"/>
        </w:rPr>
        <w:t>&lt;CODE ENDS&gt;</w:t>
      </w:r>
    </w:p>
    <w:p w14:paraId="03D3AD2F" w14:textId="77777777" w:rsidR="009A0BCD" w:rsidRPr="00BF6A45" w:rsidRDefault="009A0BCD" w:rsidP="00B44F42">
      <w:pPr>
        <w:rPr>
          <w:szCs w:val="24"/>
        </w:rPr>
      </w:pPr>
    </w:p>
    <w:p w14:paraId="6AA785F1" w14:textId="77777777" w:rsidR="002C1987" w:rsidRDefault="00F22923" w:rsidP="009B6F01">
      <w:pPr>
        <w:pStyle w:val="berschrift1"/>
      </w:pPr>
      <w:bookmarkStart w:id="1017" w:name="_Ref427316034"/>
      <w:bookmarkStart w:id="1018" w:name="_Toc516067403"/>
      <w:bookmarkStart w:id="1019" w:name="_Toc531166624"/>
      <w:r>
        <w:t>R</w:t>
      </w:r>
      <w:r w:rsidRPr="00C2707F">
        <w:t xml:space="preserve">everse </w:t>
      </w:r>
      <w:r>
        <w:t xml:space="preserve">Mapping </w:t>
      </w:r>
      <w:proofErr w:type="gramStart"/>
      <w:r>
        <w:t>F</w:t>
      </w:r>
      <w:r w:rsidRPr="00C2707F">
        <w:t>rom</w:t>
      </w:r>
      <w:proofErr w:type="gramEnd"/>
      <w:r w:rsidRPr="00C2707F">
        <w:t xml:space="preserve"> </w:t>
      </w:r>
      <w:r w:rsidR="00C2707F" w:rsidRPr="00C2707F">
        <w:t>YANG to UML</w:t>
      </w:r>
      <w:bookmarkEnd w:id="1017"/>
      <w:bookmarkEnd w:id="1018"/>
      <w:bookmarkEnd w:id="1019"/>
    </w:p>
    <w:p w14:paraId="37CA4C49" w14:textId="6F94BB58" w:rsidR="00C2707F" w:rsidRPr="00BF6A45" w:rsidRDefault="00151E2E" w:rsidP="002B7DFC">
      <w:pPr>
        <w:rPr>
          <w:szCs w:val="24"/>
        </w:rPr>
      </w:pPr>
      <w:r w:rsidRPr="00BF6A45">
        <w:rPr>
          <w:szCs w:val="24"/>
        </w:rPr>
        <w:t>Given the many YANG drafts that have been created, in some cases it might be helpful to revert the mapping (i.e., from YANG to UML; re-engineer) so that comparison/analysis</w:t>
      </w:r>
      <w:r w:rsidR="0032022F">
        <w:rPr>
          <w:szCs w:val="24"/>
        </w:rPr>
        <w:t>/augmentation</w:t>
      </w:r>
      <w:r w:rsidRPr="00BF6A45">
        <w:rPr>
          <w:szCs w:val="24"/>
        </w:rPr>
        <w:t xml:space="preserve"> can be made.</w:t>
      </w:r>
    </w:p>
    <w:p w14:paraId="66DD6F46" w14:textId="77777777" w:rsidR="00151E2E" w:rsidRPr="00BF6A45" w:rsidRDefault="0071755F" w:rsidP="002B7DFC">
      <w:pPr>
        <w:rPr>
          <w:szCs w:val="24"/>
        </w:rPr>
      </w:pPr>
      <w:r w:rsidRPr="00BF6A45">
        <w:rPr>
          <w:szCs w:val="24"/>
        </w:rPr>
        <w:t>Note: Since UML to YANG is not a 1:1 mapping, a tool supported reverse mapping of YANG to UML</w:t>
      </w:r>
      <w:r w:rsidR="00D4795E" w:rsidRPr="00BF6A45">
        <w:rPr>
          <w:szCs w:val="24"/>
        </w:rPr>
        <w:t xml:space="preserve"> </w:t>
      </w:r>
      <w:r w:rsidRPr="00BF6A45">
        <w:rPr>
          <w:szCs w:val="24"/>
        </w:rPr>
        <w:t>maybe different from origin</w:t>
      </w:r>
      <w:r w:rsidR="00D4795E" w:rsidRPr="00BF6A45">
        <w:rPr>
          <w:szCs w:val="24"/>
        </w:rPr>
        <w:t xml:space="preserve"> UML.</w:t>
      </w:r>
    </w:p>
    <w:p w14:paraId="4D2CAECA" w14:textId="71BA2B8B" w:rsidR="00315E1E" w:rsidRDefault="00315E1E" w:rsidP="00315E1E">
      <w:pPr>
        <w:pStyle w:val="berschrift1"/>
      </w:pPr>
      <w:bookmarkStart w:id="1020" w:name="_Ref513201373"/>
      <w:bookmarkStart w:id="1021" w:name="_Toc516067404"/>
      <w:bookmarkStart w:id="1022" w:name="_Toc531166625"/>
      <w:bookmarkStart w:id="1023" w:name="_Ref430330639"/>
      <w:r>
        <w:t>Requirements for the YANG Module Structure</w:t>
      </w:r>
      <w:bookmarkEnd w:id="1020"/>
      <w:bookmarkEnd w:id="1021"/>
      <w:bookmarkEnd w:id="1022"/>
    </w:p>
    <w:bookmarkEnd w:id="1023"/>
    <w:p w14:paraId="7B9B1018" w14:textId="12B06ABC" w:rsidR="004A218B" w:rsidRPr="00BF6A45" w:rsidRDefault="00EC72F6" w:rsidP="004A218B">
      <w:pPr>
        <w:rPr>
          <w:szCs w:val="24"/>
        </w:rPr>
      </w:pPr>
      <w:r w:rsidRPr="00BF6A45">
        <w:rPr>
          <w:szCs w:val="24"/>
        </w:rPr>
        <w:t xml:space="preserve">This definition is following the YANG Module Template in Appendix C of RFC 6087bis </w:t>
      </w:r>
      <w:r w:rsidR="00F7051B">
        <w:fldChar w:fldCharType="begin"/>
      </w:r>
      <w:r w:rsidR="00F7051B">
        <w:instrText xml:space="preserve"> REF _Ref458503913 \r \h  \* MERGEFORMAT </w:instrText>
      </w:r>
      <w:r w:rsidR="00F7051B">
        <w:fldChar w:fldCharType="separate"/>
      </w:r>
      <w:r w:rsidR="00261E05" w:rsidRPr="00261E05">
        <w:rPr>
          <w:szCs w:val="24"/>
        </w:rPr>
        <w:t>[2]</w:t>
      </w:r>
      <w:r w:rsidR="00F7051B">
        <w:fldChar w:fldCharType="end"/>
      </w:r>
      <w:r w:rsidRPr="00BF6A45">
        <w:rPr>
          <w:szCs w:val="24"/>
        </w:rPr>
        <w:t>.</w:t>
      </w:r>
    </w:p>
    <w:p w14:paraId="06C56388" w14:textId="39EE8242" w:rsidR="004A218B" w:rsidRPr="00CF2DF8" w:rsidRDefault="004A218B" w:rsidP="004A218B">
      <w:pPr>
        <w:rPr>
          <w:rFonts w:cs="Times New Roman"/>
          <w:sz w:val="20"/>
          <w:szCs w:val="20"/>
        </w:rPr>
      </w:pPr>
      <w:r w:rsidRPr="00CF2DF8">
        <w:rPr>
          <w:rFonts w:cs="Times New Roman"/>
          <w:sz w:val="20"/>
          <w:szCs w:val="20"/>
        </w:rPr>
        <w:t>&lt;CODE BEGINS&gt; file "&lt;</w:t>
      </w:r>
      <w:r w:rsidR="00EC72F6" w:rsidRPr="00CF2DF8">
        <w:rPr>
          <w:rFonts w:cs="Times New Roman"/>
          <w:sz w:val="20"/>
          <w:szCs w:val="20"/>
        </w:rPr>
        <w:t xml:space="preserve">module </w:t>
      </w:r>
      <w:r w:rsidRPr="00CF2DF8">
        <w:rPr>
          <w:rFonts w:cs="Times New Roman"/>
          <w:sz w:val="20"/>
          <w:szCs w:val="20"/>
        </w:rPr>
        <w:t>name&gt;@</w:t>
      </w:r>
      <w:r w:rsidR="0032022F" w:rsidRPr="00CF2DF8">
        <w:rPr>
          <w:rFonts w:cs="Times New Roman"/>
          <w:sz w:val="20"/>
          <w:szCs w:val="20"/>
        </w:rPr>
        <w:t>&lt;yyyy&gt;</w:t>
      </w:r>
      <w:r w:rsidRPr="00CF2DF8">
        <w:rPr>
          <w:rFonts w:cs="Times New Roman"/>
          <w:sz w:val="20"/>
          <w:szCs w:val="20"/>
        </w:rPr>
        <w:t>-&lt;mm&gt;-&lt;dd</w:t>
      </w:r>
      <w:proofErr w:type="gramStart"/>
      <w:r w:rsidRPr="00CF2DF8">
        <w:rPr>
          <w:rFonts w:cs="Times New Roman"/>
          <w:sz w:val="20"/>
          <w:szCs w:val="20"/>
        </w:rPr>
        <w:t>&gt;.yang</w:t>
      </w:r>
      <w:proofErr w:type="gramEnd"/>
      <w:r w:rsidRPr="00CF2DF8">
        <w:rPr>
          <w:rFonts w:cs="Times New Roman"/>
          <w:sz w:val="20"/>
          <w:szCs w:val="20"/>
        </w:rPr>
        <w:t>"</w:t>
      </w:r>
    </w:p>
    <w:p w14:paraId="5D8800CB" w14:textId="77777777" w:rsidR="004A218B" w:rsidRPr="00CF2DF8" w:rsidRDefault="004A218B" w:rsidP="004A218B">
      <w:pPr>
        <w:autoSpaceDE w:val="0"/>
        <w:autoSpaceDN w:val="0"/>
        <w:adjustRightInd w:val="0"/>
        <w:spacing w:after="0"/>
        <w:rPr>
          <w:rFonts w:cs="Times New Roman"/>
          <w:color w:val="auto"/>
          <w:sz w:val="20"/>
          <w:szCs w:val="20"/>
        </w:rPr>
      </w:pPr>
      <w:r w:rsidRPr="00CF2DF8">
        <w:rPr>
          <w:rFonts w:cs="Times New Roman"/>
          <w:color w:val="auto"/>
          <w:sz w:val="20"/>
          <w:szCs w:val="20"/>
        </w:rPr>
        <w:t>module &lt;module name&gt; {</w:t>
      </w:r>
    </w:p>
    <w:p w14:paraId="5B9DCA1F" w14:textId="0EAE4EE5" w:rsidR="007D60A7" w:rsidRPr="00CF2DF8" w:rsidRDefault="007D60A7" w:rsidP="004A218B">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The module header is constructed according to section </w:t>
      </w:r>
      <w:r w:rsidRPr="00CF2DF8">
        <w:rPr>
          <w:rFonts w:cs="Times New Roman"/>
          <w:color w:val="auto"/>
          <w:sz w:val="20"/>
          <w:szCs w:val="20"/>
        </w:rPr>
        <w:fldChar w:fldCharType="begin"/>
      </w:r>
      <w:r w:rsidRPr="00CF2DF8">
        <w:rPr>
          <w:rFonts w:cs="Times New Roman"/>
          <w:color w:val="auto"/>
          <w:sz w:val="20"/>
          <w:szCs w:val="20"/>
        </w:rPr>
        <w:instrText xml:space="preserve"> REF _Ref464714422 \r \h </w:instrText>
      </w:r>
      <w:r w:rsidR="00CF2DF8" w:rsidRPr="00CF2DF8">
        <w:rPr>
          <w:rFonts w:cs="Times New Roman"/>
          <w:color w:val="auto"/>
          <w:sz w:val="20"/>
          <w:szCs w:val="20"/>
        </w:rPr>
        <w:instrText xml:space="preserve"> \* MERGEFORMAT </w:instrText>
      </w:r>
      <w:r w:rsidRPr="00CF2DF8">
        <w:rPr>
          <w:rFonts w:cs="Times New Roman"/>
          <w:color w:val="auto"/>
          <w:sz w:val="20"/>
          <w:szCs w:val="20"/>
        </w:rPr>
      </w:r>
      <w:r w:rsidRPr="00CF2DF8">
        <w:rPr>
          <w:rFonts w:cs="Times New Roman"/>
          <w:color w:val="auto"/>
          <w:sz w:val="20"/>
          <w:szCs w:val="20"/>
        </w:rPr>
        <w:fldChar w:fldCharType="separate"/>
      </w:r>
      <w:r w:rsidR="00261E05">
        <w:rPr>
          <w:rFonts w:cs="Times New Roman"/>
          <w:color w:val="auto"/>
          <w:sz w:val="20"/>
          <w:szCs w:val="20"/>
        </w:rPr>
        <w:t>7.1</w:t>
      </w:r>
      <w:r w:rsidRPr="00CF2DF8">
        <w:rPr>
          <w:rFonts w:cs="Times New Roman"/>
          <w:color w:val="auto"/>
          <w:sz w:val="20"/>
          <w:szCs w:val="20"/>
        </w:rPr>
        <w:fldChar w:fldCharType="end"/>
      </w:r>
    </w:p>
    <w:p w14:paraId="1DA5EBB8" w14:textId="77777777" w:rsidR="004A218B" w:rsidRPr="000817C3" w:rsidRDefault="00FB7A00" w:rsidP="004A218B">
      <w:pPr>
        <w:autoSpaceDE w:val="0"/>
        <w:autoSpaceDN w:val="0"/>
        <w:adjustRightInd w:val="0"/>
        <w:spacing w:after="0"/>
        <w:rPr>
          <w:rFonts w:cs="Times New Roman"/>
          <w:color w:val="auto"/>
          <w:sz w:val="20"/>
          <w:szCs w:val="20"/>
        </w:rPr>
      </w:pPr>
      <w:r w:rsidRPr="000817C3">
        <w:rPr>
          <w:rFonts w:cs="Times New Roman"/>
          <w:color w:val="auto"/>
          <w:sz w:val="20"/>
          <w:szCs w:val="20"/>
        </w:rPr>
        <w:t xml:space="preserve">    </w:t>
      </w:r>
      <w:r w:rsidR="00B17A66" w:rsidRPr="000817C3">
        <w:rPr>
          <w:rFonts w:cs="Times New Roman"/>
          <w:color w:val="auto"/>
          <w:sz w:val="20"/>
          <w:szCs w:val="20"/>
        </w:rPr>
        <w:t>}</w:t>
      </w:r>
    </w:p>
    <w:p w14:paraId="0150B4E9" w14:textId="77777777" w:rsidR="004A218B" w:rsidRPr="000817C3" w:rsidRDefault="004A218B" w:rsidP="004A218B">
      <w:pPr>
        <w:autoSpaceDE w:val="0"/>
        <w:autoSpaceDN w:val="0"/>
        <w:adjustRightInd w:val="0"/>
        <w:spacing w:after="0"/>
        <w:rPr>
          <w:rFonts w:cs="Times New Roman"/>
          <w:color w:val="auto"/>
          <w:sz w:val="20"/>
          <w:szCs w:val="20"/>
        </w:rPr>
      </w:pPr>
    </w:p>
    <w:p w14:paraId="10390891" w14:textId="77777777" w:rsidR="00A170C4" w:rsidRPr="000817C3" w:rsidRDefault="00A170C4" w:rsidP="00A170C4">
      <w:pPr>
        <w:autoSpaceDE w:val="0"/>
        <w:autoSpaceDN w:val="0"/>
        <w:adjustRightInd w:val="0"/>
        <w:spacing w:after="0"/>
        <w:rPr>
          <w:rFonts w:cs="Times New Roman"/>
          <w:color w:val="auto"/>
          <w:sz w:val="20"/>
          <w:szCs w:val="20"/>
        </w:rPr>
      </w:pPr>
    </w:p>
    <w:p w14:paraId="32963615" w14:textId="77777777" w:rsidR="00636AE4" w:rsidRPr="00CF2DF8" w:rsidRDefault="00636AE4" w:rsidP="00636AE4">
      <w:pPr>
        <w:autoSpaceDE w:val="0"/>
        <w:autoSpaceDN w:val="0"/>
        <w:adjustRightInd w:val="0"/>
        <w:spacing w:after="0"/>
        <w:rPr>
          <w:rFonts w:cs="Times New Roman"/>
          <w:color w:val="auto"/>
          <w:sz w:val="20"/>
          <w:szCs w:val="20"/>
        </w:rPr>
      </w:pPr>
      <w:r w:rsidRPr="00CF2DF8">
        <w:rPr>
          <w:rFonts w:cs="Times New Roman"/>
          <w:color w:val="auto"/>
          <w:sz w:val="20"/>
          <w:szCs w:val="20"/>
        </w:rPr>
        <w:lastRenderedPageBreak/>
        <w:t xml:space="preserve">  /*****************************************************************</w:t>
      </w:r>
    </w:p>
    <w:p w14:paraId="47A5A1E3" w14:textId="71E30A13" w:rsidR="00636AE4" w:rsidRPr="00CF2DF8" w:rsidRDefault="00636AE4" w:rsidP="00636AE4">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 </w:t>
      </w:r>
      <w:proofErr w:type="gramStart"/>
      <w:r w:rsidRPr="00CF2DF8">
        <w:rPr>
          <w:rFonts w:cs="Times New Roman"/>
          <w:color w:val="auto"/>
          <w:sz w:val="20"/>
          <w:szCs w:val="20"/>
        </w:rPr>
        <w:t>augment</w:t>
      </w:r>
      <w:proofErr w:type="gramEnd"/>
      <w:r w:rsidRPr="00CF2DF8">
        <w:rPr>
          <w:rFonts w:cs="Times New Roman"/>
          <w:color w:val="auto"/>
          <w:sz w:val="20"/>
          <w:szCs w:val="20"/>
        </w:rPr>
        <w:t xml:space="preserve"> statements</w:t>
      </w:r>
    </w:p>
    <w:p w14:paraId="38406EA3" w14:textId="77777777" w:rsidR="00636AE4" w:rsidRPr="00CF2DF8" w:rsidRDefault="00636AE4" w:rsidP="00636AE4">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1AE12FA5" w14:textId="77777777" w:rsidR="00636AE4" w:rsidRPr="00CF2DF8" w:rsidRDefault="00636AE4" w:rsidP="00636AE4">
      <w:pPr>
        <w:autoSpaceDE w:val="0"/>
        <w:autoSpaceDN w:val="0"/>
        <w:adjustRightInd w:val="0"/>
        <w:spacing w:after="0"/>
        <w:rPr>
          <w:rFonts w:cs="Times New Roman"/>
          <w:color w:val="auto"/>
          <w:sz w:val="20"/>
          <w:szCs w:val="20"/>
        </w:rPr>
      </w:pPr>
    </w:p>
    <w:p w14:paraId="4BED8AE8" w14:textId="77777777" w:rsidR="00636AE4" w:rsidRPr="00CF2DF8" w:rsidRDefault="00636AE4" w:rsidP="00636AE4">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72F6C86F" w14:textId="77777777" w:rsidR="00636AE4" w:rsidRPr="00CF2DF8" w:rsidRDefault="00636AE4" w:rsidP="00636AE4">
      <w:pPr>
        <w:autoSpaceDE w:val="0"/>
        <w:autoSpaceDN w:val="0"/>
        <w:adjustRightInd w:val="0"/>
        <w:spacing w:after="0"/>
        <w:rPr>
          <w:rFonts w:cs="Times New Roman"/>
          <w:color w:val="auto"/>
          <w:sz w:val="20"/>
          <w:szCs w:val="20"/>
        </w:rPr>
      </w:pPr>
    </w:p>
    <w:p w14:paraId="422EA7A2" w14:textId="77777777" w:rsidR="00636AE4" w:rsidRPr="00CF2DF8" w:rsidRDefault="00636AE4" w:rsidP="00636AE4">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12E1C82C" w14:textId="5CC46836" w:rsidR="00636AE4" w:rsidRPr="00CF2DF8" w:rsidRDefault="00636AE4" w:rsidP="00636AE4">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 </w:t>
      </w:r>
      <w:proofErr w:type="gramStart"/>
      <w:r w:rsidRPr="00CF2DF8">
        <w:rPr>
          <w:rFonts w:cs="Times New Roman"/>
          <w:color w:val="auto"/>
          <w:sz w:val="20"/>
          <w:szCs w:val="20"/>
        </w:rPr>
        <w:t>extension</w:t>
      </w:r>
      <w:proofErr w:type="gramEnd"/>
      <w:r w:rsidRPr="00CF2DF8">
        <w:rPr>
          <w:rFonts w:cs="Times New Roman"/>
          <w:color w:val="auto"/>
          <w:sz w:val="20"/>
          <w:szCs w:val="20"/>
        </w:rPr>
        <w:t xml:space="preserve"> statements</w:t>
      </w:r>
    </w:p>
    <w:p w14:paraId="7AC8FD0C" w14:textId="77777777" w:rsidR="00636AE4" w:rsidRPr="00CF2DF8" w:rsidRDefault="00636AE4" w:rsidP="00636AE4">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0BA0B6FD" w14:textId="77777777" w:rsidR="00636AE4" w:rsidRPr="00CF2DF8" w:rsidRDefault="00636AE4" w:rsidP="00636AE4">
      <w:pPr>
        <w:autoSpaceDE w:val="0"/>
        <w:autoSpaceDN w:val="0"/>
        <w:adjustRightInd w:val="0"/>
        <w:spacing w:after="0"/>
        <w:rPr>
          <w:rFonts w:cs="Times New Roman"/>
          <w:color w:val="auto"/>
          <w:sz w:val="20"/>
          <w:szCs w:val="20"/>
        </w:rPr>
      </w:pPr>
    </w:p>
    <w:p w14:paraId="2F98C4AE" w14:textId="77777777" w:rsidR="00636AE4" w:rsidRPr="00CF2DF8" w:rsidRDefault="00636AE4" w:rsidP="00636AE4">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12BE069A" w14:textId="77777777" w:rsidR="00636AE4" w:rsidRPr="00CF2DF8" w:rsidRDefault="00636AE4" w:rsidP="00636AE4">
      <w:pPr>
        <w:autoSpaceDE w:val="0"/>
        <w:autoSpaceDN w:val="0"/>
        <w:adjustRightInd w:val="0"/>
        <w:spacing w:after="0"/>
        <w:rPr>
          <w:rFonts w:cs="Times New Roman"/>
          <w:color w:val="auto"/>
          <w:sz w:val="20"/>
          <w:szCs w:val="20"/>
        </w:rPr>
      </w:pPr>
    </w:p>
    <w:p w14:paraId="5D271093" w14:textId="77777777" w:rsidR="00C34343" w:rsidRPr="00CF2DF8" w:rsidRDefault="00C34343" w:rsidP="00C34343">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3EB3BCDB" w14:textId="0E67D7A2" w:rsidR="00C34343" w:rsidRPr="00CF2DF8" w:rsidRDefault="00C34343" w:rsidP="00C34343">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 </w:t>
      </w:r>
      <w:proofErr w:type="gramStart"/>
      <w:r w:rsidR="00636AE4" w:rsidRPr="00CF2DF8">
        <w:rPr>
          <w:rFonts w:cs="Times New Roman"/>
          <w:color w:val="auto"/>
          <w:sz w:val="20"/>
          <w:szCs w:val="20"/>
        </w:rPr>
        <w:t>feature</w:t>
      </w:r>
      <w:proofErr w:type="gramEnd"/>
      <w:r w:rsidR="00636AE4" w:rsidRPr="00CF2DF8">
        <w:rPr>
          <w:rFonts w:cs="Times New Roman"/>
          <w:color w:val="auto"/>
          <w:sz w:val="20"/>
          <w:szCs w:val="20"/>
        </w:rPr>
        <w:t xml:space="preserve"> statements</w:t>
      </w:r>
    </w:p>
    <w:p w14:paraId="1060F527" w14:textId="77777777" w:rsidR="00C34343" w:rsidRPr="00CF2DF8" w:rsidRDefault="00C34343" w:rsidP="00C34343">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72A9999B" w14:textId="77777777" w:rsidR="00C34343" w:rsidRPr="00CF2DF8" w:rsidRDefault="00C34343" w:rsidP="00C34343">
      <w:pPr>
        <w:autoSpaceDE w:val="0"/>
        <w:autoSpaceDN w:val="0"/>
        <w:adjustRightInd w:val="0"/>
        <w:spacing w:after="0"/>
        <w:rPr>
          <w:rFonts w:cs="Times New Roman"/>
          <w:color w:val="auto"/>
          <w:sz w:val="20"/>
          <w:szCs w:val="20"/>
        </w:rPr>
      </w:pPr>
    </w:p>
    <w:p w14:paraId="6F76B13D" w14:textId="77777777" w:rsidR="00C34343" w:rsidRPr="00CF2DF8" w:rsidRDefault="00C34343" w:rsidP="00C34343">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377A5A96" w14:textId="77777777" w:rsidR="00C34343" w:rsidRPr="00CF2DF8" w:rsidRDefault="00C34343" w:rsidP="00C34343">
      <w:pPr>
        <w:autoSpaceDE w:val="0"/>
        <w:autoSpaceDN w:val="0"/>
        <w:adjustRightInd w:val="0"/>
        <w:spacing w:after="0"/>
        <w:rPr>
          <w:rFonts w:cs="Times New Roman"/>
          <w:color w:val="auto"/>
          <w:sz w:val="20"/>
          <w:szCs w:val="20"/>
        </w:rPr>
      </w:pPr>
    </w:p>
    <w:p w14:paraId="770A65CF" w14:textId="77777777" w:rsidR="00A170C4" w:rsidRPr="000817C3" w:rsidRDefault="00A170C4" w:rsidP="00A170C4">
      <w:pPr>
        <w:autoSpaceDE w:val="0"/>
        <w:autoSpaceDN w:val="0"/>
        <w:adjustRightInd w:val="0"/>
        <w:spacing w:after="0"/>
        <w:rPr>
          <w:rFonts w:cs="Times New Roman"/>
          <w:color w:val="auto"/>
          <w:sz w:val="20"/>
          <w:szCs w:val="20"/>
        </w:rPr>
      </w:pPr>
      <w:r w:rsidRPr="000817C3">
        <w:rPr>
          <w:rFonts w:cs="Times New Roman"/>
          <w:color w:val="auto"/>
          <w:sz w:val="20"/>
          <w:szCs w:val="20"/>
        </w:rPr>
        <w:t xml:space="preserve">  /*****************************************************************</w:t>
      </w:r>
    </w:p>
    <w:p w14:paraId="64F0B84F" w14:textId="68626DA4" w:rsidR="00A170C4" w:rsidRPr="000817C3" w:rsidRDefault="00A170C4" w:rsidP="00A170C4">
      <w:pPr>
        <w:autoSpaceDE w:val="0"/>
        <w:autoSpaceDN w:val="0"/>
        <w:adjustRightInd w:val="0"/>
        <w:spacing w:after="0"/>
        <w:rPr>
          <w:rFonts w:cs="Times New Roman"/>
          <w:color w:val="auto"/>
          <w:sz w:val="20"/>
          <w:szCs w:val="20"/>
        </w:rPr>
      </w:pPr>
      <w:r w:rsidRPr="000817C3">
        <w:rPr>
          <w:rFonts w:cs="Times New Roman"/>
          <w:color w:val="auto"/>
          <w:sz w:val="20"/>
          <w:szCs w:val="20"/>
        </w:rPr>
        <w:t xml:space="preserve">  * </w:t>
      </w:r>
      <w:proofErr w:type="gramStart"/>
      <w:r w:rsidRPr="000817C3">
        <w:rPr>
          <w:rFonts w:cs="Times New Roman"/>
          <w:color w:val="auto"/>
          <w:sz w:val="20"/>
          <w:szCs w:val="20"/>
        </w:rPr>
        <w:t>identit</w:t>
      </w:r>
      <w:r w:rsidR="00636AE4" w:rsidRPr="00CF2DF8">
        <w:rPr>
          <w:rFonts w:cs="Times New Roman"/>
          <w:color w:val="auto"/>
          <w:sz w:val="20"/>
          <w:szCs w:val="20"/>
        </w:rPr>
        <w:t>y</w:t>
      </w:r>
      <w:proofErr w:type="gramEnd"/>
      <w:r w:rsidR="00636AE4" w:rsidRPr="00CF2DF8">
        <w:rPr>
          <w:rFonts w:cs="Times New Roman"/>
          <w:color w:val="auto"/>
          <w:sz w:val="20"/>
          <w:szCs w:val="20"/>
        </w:rPr>
        <w:t xml:space="preserve"> statements</w:t>
      </w:r>
    </w:p>
    <w:p w14:paraId="01DBABE9" w14:textId="77777777" w:rsidR="00A170C4" w:rsidRPr="000817C3" w:rsidRDefault="00A170C4" w:rsidP="00A170C4">
      <w:pPr>
        <w:autoSpaceDE w:val="0"/>
        <w:autoSpaceDN w:val="0"/>
        <w:adjustRightInd w:val="0"/>
        <w:spacing w:after="0"/>
        <w:rPr>
          <w:rFonts w:cs="Times New Roman"/>
          <w:color w:val="auto"/>
          <w:sz w:val="20"/>
          <w:szCs w:val="20"/>
        </w:rPr>
      </w:pPr>
      <w:r w:rsidRPr="000817C3">
        <w:rPr>
          <w:rFonts w:cs="Times New Roman"/>
          <w:color w:val="auto"/>
          <w:sz w:val="20"/>
          <w:szCs w:val="20"/>
        </w:rPr>
        <w:t xml:space="preserve">  *****************************************************************/</w:t>
      </w:r>
    </w:p>
    <w:p w14:paraId="635EAAC3" w14:textId="77777777" w:rsidR="00A170C4" w:rsidRPr="000817C3" w:rsidRDefault="00A170C4" w:rsidP="00A170C4">
      <w:pPr>
        <w:autoSpaceDE w:val="0"/>
        <w:autoSpaceDN w:val="0"/>
        <w:adjustRightInd w:val="0"/>
        <w:spacing w:after="0"/>
        <w:rPr>
          <w:rFonts w:cs="Times New Roman"/>
          <w:color w:val="auto"/>
          <w:sz w:val="20"/>
          <w:szCs w:val="20"/>
        </w:rPr>
      </w:pPr>
    </w:p>
    <w:p w14:paraId="41C9DF9F" w14:textId="77777777" w:rsidR="00A170C4" w:rsidRPr="000817C3" w:rsidRDefault="00A170C4" w:rsidP="00A170C4">
      <w:pPr>
        <w:autoSpaceDE w:val="0"/>
        <w:autoSpaceDN w:val="0"/>
        <w:adjustRightInd w:val="0"/>
        <w:spacing w:after="0"/>
        <w:rPr>
          <w:rFonts w:cs="Times New Roman"/>
          <w:color w:val="auto"/>
          <w:sz w:val="20"/>
          <w:szCs w:val="20"/>
        </w:rPr>
      </w:pPr>
      <w:r w:rsidRPr="000817C3">
        <w:rPr>
          <w:rFonts w:cs="Times New Roman"/>
          <w:color w:val="auto"/>
          <w:sz w:val="20"/>
          <w:szCs w:val="20"/>
        </w:rPr>
        <w:t>…</w:t>
      </w:r>
    </w:p>
    <w:p w14:paraId="7894AD00" w14:textId="77777777" w:rsidR="004A218B" w:rsidRPr="000817C3" w:rsidRDefault="004A218B" w:rsidP="004A218B">
      <w:pPr>
        <w:autoSpaceDE w:val="0"/>
        <w:autoSpaceDN w:val="0"/>
        <w:adjustRightInd w:val="0"/>
        <w:spacing w:after="0"/>
        <w:rPr>
          <w:rFonts w:cs="Times New Roman"/>
          <w:color w:val="auto"/>
          <w:sz w:val="20"/>
          <w:szCs w:val="20"/>
        </w:rPr>
      </w:pPr>
    </w:p>
    <w:p w14:paraId="7ABDDBD2" w14:textId="77777777" w:rsidR="004A218B" w:rsidRPr="000817C3" w:rsidRDefault="00B17A66" w:rsidP="004A218B">
      <w:pPr>
        <w:autoSpaceDE w:val="0"/>
        <w:autoSpaceDN w:val="0"/>
        <w:adjustRightInd w:val="0"/>
        <w:spacing w:after="0"/>
        <w:rPr>
          <w:rFonts w:cs="Times New Roman"/>
          <w:color w:val="auto"/>
          <w:sz w:val="20"/>
          <w:szCs w:val="20"/>
        </w:rPr>
      </w:pPr>
      <w:r w:rsidRPr="000817C3">
        <w:rPr>
          <w:rFonts w:cs="Times New Roman"/>
          <w:color w:val="auto"/>
          <w:sz w:val="20"/>
          <w:szCs w:val="20"/>
        </w:rPr>
        <w:t xml:space="preserve">  /*****************************************************************</w:t>
      </w:r>
    </w:p>
    <w:p w14:paraId="60A70D2F" w14:textId="25C90AC9" w:rsidR="004A218B" w:rsidRPr="000817C3" w:rsidRDefault="00B17A66" w:rsidP="004A218B">
      <w:pPr>
        <w:autoSpaceDE w:val="0"/>
        <w:autoSpaceDN w:val="0"/>
        <w:adjustRightInd w:val="0"/>
        <w:spacing w:after="0"/>
        <w:rPr>
          <w:rFonts w:cs="Times New Roman"/>
          <w:color w:val="auto"/>
          <w:sz w:val="20"/>
          <w:szCs w:val="20"/>
        </w:rPr>
      </w:pPr>
      <w:r w:rsidRPr="000817C3">
        <w:rPr>
          <w:rFonts w:cs="Times New Roman"/>
          <w:color w:val="auto"/>
          <w:sz w:val="20"/>
          <w:szCs w:val="20"/>
        </w:rPr>
        <w:t xml:space="preserve">  * </w:t>
      </w:r>
      <w:proofErr w:type="gramStart"/>
      <w:r w:rsidR="007377BA" w:rsidRPr="000817C3">
        <w:rPr>
          <w:rFonts w:cs="Times New Roman"/>
          <w:color w:val="auto"/>
          <w:sz w:val="20"/>
          <w:szCs w:val="20"/>
        </w:rPr>
        <w:t>t</w:t>
      </w:r>
      <w:r w:rsidRPr="000817C3">
        <w:rPr>
          <w:rFonts w:cs="Times New Roman"/>
          <w:color w:val="auto"/>
          <w:sz w:val="20"/>
          <w:szCs w:val="20"/>
        </w:rPr>
        <w:t>ype</w:t>
      </w:r>
      <w:r w:rsidR="007377BA" w:rsidRPr="000817C3">
        <w:rPr>
          <w:rFonts w:cs="Times New Roman"/>
          <w:color w:val="auto"/>
          <w:sz w:val="20"/>
          <w:szCs w:val="20"/>
        </w:rPr>
        <w:t>d</w:t>
      </w:r>
      <w:r w:rsidRPr="000817C3">
        <w:rPr>
          <w:rFonts w:cs="Times New Roman"/>
          <w:color w:val="auto"/>
          <w:sz w:val="20"/>
          <w:szCs w:val="20"/>
        </w:rPr>
        <w:t>ef</w:t>
      </w:r>
      <w:proofErr w:type="gramEnd"/>
      <w:r w:rsidR="00636AE4" w:rsidRPr="00CF2DF8">
        <w:rPr>
          <w:rFonts w:cs="Times New Roman"/>
          <w:color w:val="auto"/>
          <w:sz w:val="20"/>
          <w:szCs w:val="20"/>
        </w:rPr>
        <w:t xml:space="preserve"> statements</w:t>
      </w:r>
    </w:p>
    <w:p w14:paraId="03B1B4B2" w14:textId="77777777" w:rsidR="004A218B" w:rsidRPr="00CF2DF8" w:rsidRDefault="00B17A66" w:rsidP="004A218B">
      <w:pPr>
        <w:autoSpaceDE w:val="0"/>
        <w:autoSpaceDN w:val="0"/>
        <w:adjustRightInd w:val="0"/>
        <w:spacing w:after="0"/>
        <w:rPr>
          <w:rFonts w:cs="Times New Roman"/>
          <w:color w:val="auto"/>
          <w:sz w:val="20"/>
          <w:szCs w:val="20"/>
        </w:rPr>
      </w:pPr>
      <w:r w:rsidRPr="000817C3">
        <w:rPr>
          <w:rFonts w:cs="Times New Roman"/>
          <w:color w:val="auto"/>
          <w:sz w:val="20"/>
          <w:szCs w:val="20"/>
        </w:rPr>
        <w:t xml:space="preserve">  </w:t>
      </w:r>
      <w:r w:rsidRPr="00CF2DF8">
        <w:rPr>
          <w:rFonts w:cs="Times New Roman"/>
          <w:color w:val="auto"/>
          <w:sz w:val="20"/>
          <w:szCs w:val="20"/>
        </w:rPr>
        <w:t>*****************************************************************/</w:t>
      </w:r>
    </w:p>
    <w:p w14:paraId="536DC45D" w14:textId="77777777" w:rsidR="004A218B" w:rsidRPr="00CF2DF8" w:rsidRDefault="004A218B" w:rsidP="004A218B">
      <w:pPr>
        <w:autoSpaceDE w:val="0"/>
        <w:autoSpaceDN w:val="0"/>
        <w:adjustRightInd w:val="0"/>
        <w:spacing w:after="0"/>
        <w:rPr>
          <w:rFonts w:cs="Times New Roman"/>
          <w:color w:val="auto"/>
          <w:sz w:val="20"/>
          <w:szCs w:val="20"/>
        </w:rPr>
      </w:pPr>
    </w:p>
    <w:p w14:paraId="35130A5D"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36815ED0" w14:textId="77777777" w:rsidR="004A218B" w:rsidRPr="00CF2DF8" w:rsidRDefault="004A218B" w:rsidP="004A218B">
      <w:pPr>
        <w:autoSpaceDE w:val="0"/>
        <w:autoSpaceDN w:val="0"/>
        <w:adjustRightInd w:val="0"/>
        <w:spacing w:after="0"/>
        <w:rPr>
          <w:rFonts w:cs="Times New Roman"/>
          <w:color w:val="auto"/>
          <w:sz w:val="20"/>
          <w:szCs w:val="20"/>
        </w:rPr>
      </w:pPr>
    </w:p>
    <w:p w14:paraId="3177D382" w14:textId="77777777" w:rsidR="008D32F5" w:rsidRPr="00CF2DF8" w:rsidRDefault="008D32F5" w:rsidP="008D32F5">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5CF9ED74" w14:textId="5F33966C" w:rsidR="008D32F5" w:rsidRPr="00CF2DF8" w:rsidRDefault="008D32F5" w:rsidP="008D32F5">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 </w:t>
      </w:r>
      <w:proofErr w:type="gramStart"/>
      <w:r w:rsidRPr="00CF2DF8">
        <w:rPr>
          <w:rFonts w:cs="Times New Roman"/>
          <w:color w:val="auto"/>
          <w:sz w:val="20"/>
          <w:szCs w:val="20"/>
        </w:rPr>
        <w:t>grouping</w:t>
      </w:r>
      <w:proofErr w:type="gramEnd"/>
      <w:r w:rsidRPr="00CF2DF8">
        <w:rPr>
          <w:rFonts w:cs="Times New Roman"/>
          <w:color w:val="auto"/>
          <w:sz w:val="20"/>
          <w:szCs w:val="20"/>
        </w:rPr>
        <w:t xml:space="preserve"> statements for complex data types</w:t>
      </w:r>
    </w:p>
    <w:p w14:paraId="7B176310" w14:textId="77777777" w:rsidR="008D32F5" w:rsidRPr="00CF2DF8" w:rsidRDefault="008D32F5" w:rsidP="008D32F5">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4B405A8B" w14:textId="77777777" w:rsidR="008D32F5" w:rsidRPr="00CF2DF8" w:rsidRDefault="008D32F5" w:rsidP="008D32F5">
      <w:pPr>
        <w:autoSpaceDE w:val="0"/>
        <w:autoSpaceDN w:val="0"/>
        <w:adjustRightInd w:val="0"/>
        <w:spacing w:after="0"/>
        <w:rPr>
          <w:rFonts w:cs="Times New Roman"/>
          <w:color w:val="auto"/>
          <w:sz w:val="20"/>
          <w:szCs w:val="20"/>
        </w:rPr>
      </w:pPr>
    </w:p>
    <w:p w14:paraId="7EDE588A" w14:textId="77777777" w:rsidR="008D32F5" w:rsidRPr="00CF2DF8" w:rsidRDefault="008D32F5" w:rsidP="008D32F5">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32F7A25D" w14:textId="77777777" w:rsidR="008D32F5" w:rsidRPr="00CF2DF8" w:rsidRDefault="008D32F5" w:rsidP="008D32F5">
      <w:pPr>
        <w:autoSpaceDE w:val="0"/>
        <w:autoSpaceDN w:val="0"/>
        <w:adjustRightInd w:val="0"/>
        <w:spacing w:after="0"/>
        <w:rPr>
          <w:rFonts w:cs="Times New Roman"/>
          <w:color w:val="auto"/>
          <w:sz w:val="20"/>
          <w:szCs w:val="20"/>
        </w:rPr>
      </w:pPr>
    </w:p>
    <w:p w14:paraId="6A2FD6C9" w14:textId="77777777" w:rsidR="008D32F5" w:rsidRPr="00CF2DF8" w:rsidRDefault="008D32F5" w:rsidP="008D32F5">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484FCED6" w14:textId="77777777" w:rsidR="008D32F5" w:rsidRPr="00CF2DF8" w:rsidRDefault="008D32F5" w:rsidP="008D32F5">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 </w:t>
      </w:r>
      <w:proofErr w:type="gramStart"/>
      <w:r w:rsidRPr="00CF2DF8">
        <w:rPr>
          <w:rFonts w:cs="Times New Roman"/>
          <w:color w:val="auto"/>
          <w:sz w:val="20"/>
          <w:szCs w:val="20"/>
        </w:rPr>
        <w:t>grouping</w:t>
      </w:r>
      <w:proofErr w:type="gramEnd"/>
      <w:r w:rsidRPr="00CF2DF8">
        <w:rPr>
          <w:rFonts w:cs="Times New Roman"/>
          <w:color w:val="auto"/>
          <w:sz w:val="20"/>
          <w:szCs w:val="20"/>
        </w:rPr>
        <w:t xml:space="preserve"> statements for object references</w:t>
      </w:r>
    </w:p>
    <w:p w14:paraId="38BEBE36" w14:textId="77777777" w:rsidR="008D32F5" w:rsidRPr="00CF2DF8" w:rsidRDefault="008D32F5" w:rsidP="008D32F5">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0893E8A0" w14:textId="77777777" w:rsidR="008D32F5" w:rsidRPr="00CF2DF8" w:rsidRDefault="008D32F5" w:rsidP="008D32F5">
      <w:pPr>
        <w:autoSpaceDE w:val="0"/>
        <w:autoSpaceDN w:val="0"/>
        <w:adjustRightInd w:val="0"/>
        <w:spacing w:after="0"/>
        <w:rPr>
          <w:rFonts w:cs="Times New Roman"/>
          <w:color w:val="auto"/>
          <w:sz w:val="20"/>
          <w:szCs w:val="20"/>
        </w:rPr>
      </w:pPr>
    </w:p>
    <w:p w14:paraId="2D4FEEC9" w14:textId="77777777" w:rsidR="008D32F5" w:rsidRPr="00CF2DF8" w:rsidRDefault="008D32F5" w:rsidP="008D32F5">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6E885262" w14:textId="77777777" w:rsidR="008D32F5" w:rsidRPr="00CF2DF8" w:rsidRDefault="008D32F5" w:rsidP="008D32F5">
      <w:pPr>
        <w:autoSpaceDE w:val="0"/>
        <w:autoSpaceDN w:val="0"/>
        <w:adjustRightInd w:val="0"/>
        <w:spacing w:after="0"/>
        <w:rPr>
          <w:rFonts w:cs="Times New Roman"/>
          <w:color w:val="auto"/>
          <w:sz w:val="20"/>
          <w:szCs w:val="20"/>
        </w:rPr>
      </w:pPr>
    </w:p>
    <w:p w14:paraId="1C1F20EA"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713E7231" w14:textId="7186AF5C"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 </w:t>
      </w:r>
      <w:proofErr w:type="gramStart"/>
      <w:r w:rsidR="008D32F5" w:rsidRPr="00CF2DF8">
        <w:rPr>
          <w:rFonts w:cs="Times New Roman"/>
          <w:color w:val="auto"/>
          <w:sz w:val="20"/>
          <w:szCs w:val="20"/>
        </w:rPr>
        <w:t>grouping</w:t>
      </w:r>
      <w:proofErr w:type="gramEnd"/>
      <w:r w:rsidR="008D32F5" w:rsidRPr="00CF2DF8">
        <w:rPr>
          <w:rFonts w:cs="Times New Roman"/>
          <w:color w:val="auto"/>
          <w:sz w:val="20"/>
          <w:szCs w:val="20"/>
        </w:rPr>
        <w:t xml:space="preserve"> statements for</w:t>
      </w:r>
      <w:r w:rsidRPr="00CF2DF8">
        <w:rPr>
          <w:rFonts w:cs="Times New Roman"/>
          <w:color w:val="auto"/>
          <w:sz w:val="20"/>
          <w:szCs w:val="20"/>
        </w:rPr>
        <w:t xml:space="preserve"> </w:t>
      </w:r>
      <w:r w:rsidR="007377BA" w:rsidRPr="00CF2DF8">
        <w:rPr>
          <w:rFonts w:cs="Times New Roman"/>
          <w:color w:val="auto"/>
          <w:sz w:val="20"/>
          <w:szCs w:val="20"/>
        </w:rPr>
        <w:t>o</w:t>
      </w:r>
      <w:r w:rsidRPr="00CF2DF8">
        <w:rPr>
          <w:rFonts w:cs="Times New Roman"/>
          <w:color w:val="auto"/>
          <w:sz w:val="20"/>
          <w:szCs w:val="20"/>
        </w:rPr>
        <w:t>bject</w:t>
      </w:r>
      <w:r w:rsidR="007377BA" w:rsidRPr="00CF2DF8">
        <w:rPr>
          <w:rFonts w:cs="Times New Roman"/>
          <w:color w:val="auto"/>
          <w:sz w:val="20"/>
          <w:szCs w:val="20"/>
        </w:rPr>
        <w:t>-c</w:t>
      </w:r>
      <w:r w:rsidRPr="00CF2DF8">
        <w:rPr>
          <w:rFonts w:cs="Times New Roman"/>
          <w:color w:val="auto"/>
          <w:sz w:val="20"/>
          <w:szCs w:val="20"/>
        </w:rPr>
        <w:t>lasses</w:t>
      </w:r>
    </w:p>
    <w:p w14:paraId="03AFC30E"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08DAB04E" w14:textId="77777777" w:rsidR="004A218B" w:rsidRPr="00CF2DF8" w:rsidRDefault="004A218B" w:rsidP="004A218B">
      <w:pPr>
        <w:autoSpaceDE w:val="0"/>
        <w:autoSpaceDN w:val="0"/>
        <w:adjustRightInd w:val="0"/>
        <w:spacing w:after="0"/>
        <w:rPr>
          <w:rFonts w:cs="Times New Roman"/>
          <w:color w:val="auto"/>
          <w:sz w:val="20"/>
          <w:szCs w:val="20"/>
        </w:rPr>
      </w:pPr>
    </w:p>
    <w:p w14:paraId="48AA4700"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47729A59" w14:textId="77777777" w:rsidR="004A218B" w:rsidRPr="00CF2DF8" w:rsidRDefault="004A218B" w:rsidP="004A218B">
      <w:pPr>
        <w:autoSpaceDE w:val="0"/>
        <w:autoSpaceDN w:val="0"/>
        <w:adjustRightInd w:val="0"/>
        <w:spacing w:after="0"/>
        <w:rPr>
          <w:rFonts w:cs="Times New Roman"/>
          <w:color w:val="auto"/>
          <w:sz w:val="20"/>
          <w:szCs w:val="20"/>
        </w:rPr>
      </w:pPr>
    </w:p>
    <w:p w14:paraId="2125D698" w14:textId="77777777" w:rsidR="00CF2DF8" w:rsidRPr="00CF2DF8" w:rsidRDefault="00CF2DF8" w:rsidP="00CF2DF8">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43A65278" w14:textId="32C2B4D4" w:rsidR="00CF2DF8" w:rsidRPr="00CF2DF8" w:rsidRDefault="00CF2DF8" w:rsidP="00CF2DF8">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 </w:t>
      </w:r>
      <w:proofErr w:type="gramStart"/>
      <w:r w:rsidRPr="00CF2DF8">
        <w:rPr>
          <w:rFonts w:cs="Times New Roman"/>
          <w:color w:val="auto"/>
          <w:sz w:val="20"/>
          <w:szCs w:val="20"/>
          <w:highlight w:val="yellow"/>
        </w:rPr>
        <w:t>data</w:t>
      </w:r>
      <w:proofErr w:type="gramEnd"/>
      <w:r w:rsidRPr="00CF2DF8">
        <w:rPr>
          <w:rFonts w:cs="Times New Roman"/>
          <w:color w:val="auto"/>
          <w:sz w:val="20"/>
          <w:szCs w:val="20"/>
          <w:highlight w:val="yellow"/>
        </w:rPr>
        <w:t xml:space="preserve"> definition statements</w:t>
      </w:r>
    </w:p>
    <w:p w14:paraId="5EB6A9D9" w14:textId="77777777" w:rsidR="00CF2DF8" w:rsidRPr="00CF2DF8" w:rsidRDefault="00CF2DF8" w:rsidP="00CF2DF8">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209EC506" w14:textId="77777777" w:rsidR="00CF2DF8" w:rsidRPr="00CF2DF8" w:rsidRDefault="00CF2DF8" w:rsidP="00CF2DF8">
      <w:pPr>
        <w:autoSpaceDE w:val="0"/>
        <w:autoSpaceDN w:val="0"/>
        <w:adjustRightInd w:val="0"/>
        <w:spacing w:after="0"/>
        <w:rPr>
          <w:rFonts w:cs="Times New Roman"/>
          <w:color w:val="auto"/>
          <w:sz w:val="20"/>
          <w:szCs w:val="20"/>
        </w:rPr>
      </w:pPr>
    </w:p>
    <w:p w14:paraId="05F92CD5" w14:textId="77777777" w:rsidR="00CF2DF8" w:rsidRPr="00CF2DF8" w:rsidRDefault="00CF2DF8" w:rsidP="00CF2DF8">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43399CF4" w14:textId="77777777" w:rsidR="00CF2DF8" w:rsidRPr="00CF2DF8" w:rsidRDefault="00CF2DF8" w:rsidP="00CF2DF8">
      <w:pPr>
        <w:autoSpaceDE w:val="0"/>
        <w:autoSpaceDN w:val="0"/>
        <w:adjustRightInd w:val="0"/>
        <w:spacing w:after="0"/>
        <w:rPr>
          <w:rFonts w:cs="Times New Roman"/>
          <w:color w:val="auto"/>
          <w:sz w:val="20"/>
          <w:szCs w:val="20"/>
        </w:rPr>
      </w:pPr>
    </w:p>
    <w:p w14:paraId="12982FE3"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7371CBFD" w14:textId="1BBB2FD9"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 </w:t>
      </w:r>
      <w:proofErr w:type="spellStart"/>
      <w:proofErr w:type="gramStart"/>
      <w:r w:rsidR="00CF2DF8" w:rsidRPr="00CF2DF8">
        <w:rPr>
          <w:rFonts w:cs="Times New Roman"/>
          <w:color w:val="auto"/>
          <w:sz w:val="20"/>
          <w:szCs w:val="20"/>
        </w:rPr>
        <w:t>rpc</w:t>
      </w:r>
      <w:proofErr w:type="spellEnd"/>
      <w:proofErr w:type="gramEnd"/>
      <w:r w:rsidR="00CF2DF8" w:rsidRPr="00CF2DF8">
        <w:rPr>
          <w:rFonts w:cs="Times New Roman"/>
          <w:color w:val="auto"/>
          <w:sz w:val="20"/>
          <w:szCs w:val="20"/>
        </w:rPr>
        <w:t xml:space="preserve"> statements</w:t>
      </w:r>
    </w:p>
    <w:p w14:paraId="6FAB8F69"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lastRenderedPageBreak/>
        <w:t xml:space="preserve">  *****************************************************************/</w:t>
      </w:r>
    </w:p>
    <w:p w14:paraId="23A99B91" w14:textId="77777777" w:rsidR="004A218B" w:rsidRPr="00CF2DF8" w:rsidRDefault="004A218B" w:rsidP="004A218B">
      <w:pPr>
        <w:autoSpaceDE w:val="0"/>
        <w:autoSpaceDN w:val="0"/>
        <w:adjustRightInd w:val="0"/>
        <w:spacing w:after="0"/>
        <w:rPr>
          <w:rFonts w:cs="Times New Roman"/>
          <w:color w:val="auto"/>
          <w:sz w:val="20"/>
          <w:szCs w:val="20"/>
        </w:rPr>
      </w:pPr>
    </w:p>
    <w:p w14:paraId="3CC1DD39"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74509B7C" w14:textId="77777777" w:rsidR="004A218B" w:rsidRPr="00CF2DF8" w:rsidRDefault="004A218B" w:rsidP="004A218B">
      <w:pPr>
        <w:autoSpaceDE w:val="0"/>
        <w:autoSpaceDN w:val="0"/>
        <w:adjustRightInd w:val="0"/>
        <w:spacing w:after="0"/>
        <w:rPr>
          <w:rFonts w:cs="Times New Roman"/>
          <w:color w:val="auto"/>
          <w:sz w:val="20"/>
          <w:szCs w:val="20"/>
        </w:rPr>
      </w:pPr>
    </w:p>
    <w:p w14:paraId="5369E4B3"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20777C39" w14:textId="3BC962D3"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 </w:t>
      </w:r>
      <w:proofErr w:type="gramStart"/>
      <w:r w:rsidR="007377BA" w:rsidRPr="00CF2DF8">
        <w:rPr>
          <w:rFonts w:cs="Times New Roman"/>
          <w:color w:val="auto"/>
          <w:sz w:val="20"/>
          <w:szCs w:val="20"/>
        </w:rPr>
        <w:t>n</w:t>
      </w:r>
      <w:r w:rsidRPr="00CF2DF8">
        <w:rPr>
          <w:rFonts w:cs="Times New Roman"/>
          <w:color w:val="auto"/>
          <w:sz w:val="20"/>
          <w:szCs w:val="20"/>
        </w:rPr>
        <w:t>otification</w:t>
      </w:r>
      <w:proofErr w:type="gramEnd"/>
      <w:r w:rsidR="00CF2DF8" w:rsidRPr="00CF2DF8">
        <w:rPr>
          <w:rFonts w:cs="Times New Roman"/>
          <w:color w:val="auto"/>
          <w:sz w:val="20"/>
          <w:szCs w:val="20"/>
        </w:rPr>
        <w:t xml:space="preserve"> </w:t>
      </w:r>
      <w:r w:rsidRPr="00CF2DF8">
        <w:rPr>
          <w:rFonts w:cs="Times New Roman"/>
          <w:color w:val="auto"/>
          <w:sz w:val="20"/>
          <w:szCs w:val="20"/>
        </w:rPr>
        <w:t>s</w:t>
      </w:r>
      <w:r w:rsidR="00CF2DF8" w:rsidRPr="00CF2DF8">
        <w:rPr>
          <w:rFonts w:cs="Times New Roman"/>
          <w:color w:val="auto"/>
          <w:sz w:val="20"/>
          <w:szCs w:val="20"/>
        </w:rPr>
        <w:t>tatements</w:t>
      </w:r>
    </w:p>
    <w:p w14:paraId="22E55E57"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 xml:space="preserve">  *****************************************************************/</w:t>
      </w:r>
    </w:p>
    <w:p w14:paraId="5460FBF5" w14:textId="77777777" w:rsidR="004A218B" w:rsidRPr="00CF2DF8" w:rsidRDefault="004A218B" w:rsidP="004A218B">
      <w:pPr>
        <w:autoSpaceDE w:val="0"/>
        <w:autoSpaceDN w:val="0"/>
        <w:adjustRightInd w:val="0"/>
        <w:spacing w:after="0"/>
        <w:rPr>
          <w:rFonts w:cs="Times New Roman"/>
          <w:color w:val="auto"/>
          <w:sz w:val="20"/>
          <w:szCs w:val="20"/>
        </w:rPr>
      </w:pPr>
    </w:p>
    <w:p w14:paraId="27AEC35E" w14:textId="77777777" w:rsidR="004A218B" w:rsidRPr="00CF2DF8" w:rsidRDefault="00B17A66" w:rsidP="004A218B">
      <w:pPr>
        <w:autoSpaceDE w:val="0"/>
        <w:autoSpaceDN w:val="0"/>
        <w:adjustRightInd w:val="0"/>
        <w:spacing w:after="0"/>
        <w:rPr>
          <w:rFonts w:cs="Times New Roman"/>
          <w:color w:val="auto"/>
          <w:sz w:val="20"/>
          <w:szCs w:val="20"/>
        </w:rPr>
      </w:pPr>
      <w:r w:rsidRPr="00CF2DF8">
        <w:rPr>
          <w:rFonts w:cs="Times New Roman"/>
          <w:color w:val="auto"/>
          <w:sz w:val="20"/>
          <w:szCs w:val="20"/>
        </w:rPr>
        <w:t>…</w:t>
      </w:r>
    </w:p>
    <w:p w14:paraId="7689AD0F" w14:textId="77777777" w:rsidR="002E0D51" w:rsidRPr="00CF2DF8" w:rsidRDefault="002E0D51" w:rsidP="002E0D51">
      <w:pPr>
        <w:autoSpaceDE w:val="0"/>
        <w:autoSpaceDN w:val="0"/>
        <w:adjustRightInd w:val="0"/>
        <w:spacing w:after="0"/>
        <w:rPr>
          <w:rFonts w:cs="Times New Roman"/>
          <w:color w:val="auto"/>
          <w:sz w:val="20"/>
          <w:szCs w:val="20"/>
        </w:rPr>
      </w:pPr>
    </w:p>
    <w:p w14:paraId="610EF3D6" w14:textId="77777777" w:rsidR="004A218B" w:rsidRPr="00CF2DF8" w:rsidRDefault="00B17A66" w:rsidP="004A218B">
      <w:pPr>
        <w:rPr>
          <w:rFonts w:cs="Times New Roman"/>
          <w:color w:val="000000"/>
          <w:sz w:val="20"/>
          <w:szCs w:val="20"/>
        </w:rPr>
      </w:pPr>
      <w:r w:rsidRPr="00CF2DF8">
        <w:rPr>
          <w:rFonts w:cs="Times New Roman"/>
          <w:color w:val="000000"/>
          <w:sz w:val="20"/>
          <w:szCs w:val="20"/>
        </w:rPr>
        <w:t>}</w:t>
      </w:r>
    </w:p>
    <w:p w14:paraId="15AD3309" w14:textId="77777777" w:rsidR="004A218B" w:rsidRPr="00CF2DF8" w:rsidRDefault="00B17A66" w:rsidP="004A218B">
      <w:pPr>
        <w:rPr>
          <w:rFonts w:cs="Times New Roman"/>
          <w:sz w:val="20"/>
          <w:szCs w:val="20"/>
        </w:rPr>
      </w:pPr>
      <w:r w:rsidRPr="00CF2DF8">
        <w:rPr>
          <w:rFonts w:cs="Times New Roman"/>
          <w:sz w:val="20"/>
          <w:szCs w:val="20"/>
        </w:rPr>
        <w:t>&lt;CODE ENDS&gt;</w:t>
      </w:r>
    </w:p>
    <w:p w14:paraId="308B8F07" w14:textId="77777777" w:rsidR="004A218B" w:rsidRPr="002E0D51" w:rsidRDefault="004A218B" w:rsidP="004A218B">
      <w:pPr>
        <w:rPr>
          <w:szCs w:val="24"/>
        </w:rPr>
      </w:pPr>
    </w:p>
    <w:p w14:paraId="41ECB68F" w14:textId="77777777" w:rsidR="00B26A83" w:rsidRDefault="00B26A83" w:rsidP="00B26A83">
      <w:pPr>
        <w:pStyle w:val="berschrift1"/>
        <w:rPr>
          <w:ins w:id="1024" w:author="Bernd Zeuner" w:date="2023-08-25T13:20:00Z"/>
          <w:lang w:eastAsia="zh-CN"/>
        </w:rPr>
      </w:pPr>
      <w:bookmarkStart w:id="1025" w:name="_Ref143862318"/>
      <w:bookmarkStart w:id="1026" w:name="_Toc462067197"/>
      <w:bookmarkStart w:id="1027" w:name="_Toc516067405"/>
      <w:bookmarkStart w:id="1028" w:name="_Toc531166626"/>
      <w:ins w:id="1029" w:author="Bernd Zeuner" w:date="2023-08-25T13:20:00Z">
        <w:r>
          <w:t xml:space="preserve">Appendix: </w:t>
        </w:r>
        <w:r>
          <w:rPr>
            <w:rFonts w:hint="eastAsia"/>
            <w:lang w:eastAsia="zh-CN"/>
          </w:rPr>
          <w:t>UML</w:t>
        </w:r>
        <w:r>
          <w:rPr>
            <w:lang w:eastAsia="zh-CN"/>
          </w:rPr>
          <w:t xml:space="preserve"> to </w:t>
        </w:r>
        <w:r>
          <w:rPr>
            <w:rFonts w:hint="eastAsia"/>
            <w:lang w:eastAsia="zh-CN"/>
          </w:rPr>
          <w:t xml:space="preserve">YANG </w:t>
        </w:r>
        <w:r>
          <w:rPr>
            <w:lang w:eastAsia="zh-CN"/>
          </w:rPr>
          <w:t xml:space="preserve">Tool </w:t>
        </w:r>
        <w:r>
          <w:rPr>
            <w:rFonts w:hint="eastAsia"/>
            <w:lang w:eastAsia="zh-CN"/>
          </w:rPr>
          <w:t>User Guide</w:t>
        </w:r>
        <w:bookmarkEnd w:id="1025"/>
      </w:ins>
    </w:p>
    <w:p w14:paraId="31246FAE" w14:textId="4FED779F" w:rsidR="00B26A83" w:rsidRDefault="00B26A83" w:rsidP="00B26A83">
      <w:pPr>
        <w:rPr>
          <w:ins w:id="1030" w:author="Bernd Zeuner" w:date="2023-08-25T13:20:00Z"/>
        </w:rPr>
      </w:pPr>
      <w:ins w:id="1031" w:author="Bernd Zeuner" w:date="2023-08-25T13:20:00Z">
        <w:r>
          <w:t>Note: This tool user guide uses the mapping of the ONF TAPI model as an example.</w:t>
        </w:r>
      </w:ins>
    </w:p>
    <w:bookmarkStart w:id="1032" w:name="_MON_1754474920"/>
    <w:bookmarkEnd w:id="1032"/>
    <w:p w14:paraId="6412F782" w14:textId="4E2488F9" w:rsidR="00B26A83" w:rsidRDefault="00B26A83" w:rsidP="00B26A83">
      <w:pPr>
        <w:rPr>
          <w:ins w:id="1033" w:author="Bernd Zeuner" w:date="2023-08-25T13:20:00Z"/>
        </w:rPr>
      </w:pPr>
      <w:ins w:id="1034" w:author="Bernd Zeuner" w:date="2023-08-25T13:22:00Z">
        <w:r>
          <w:object w:dxaOrig="1539" w:dyaOrig="997" w14:anchorId="6AA78661">
            <v:shape id="_x0000_i1031" type="#_x0000_t75" style="width:77.25pt;height:49.5pt" o:ole="">
              <v:imagedata r:id="rId114" o:title=""/>
            </v:shape>
            <o:OLEObject Type="Embed" ProgID="Word.Document.12" ShapeID="_x0000_i1031" DrawAspect="Icon" ObjectID="_1754807818" r:id="rId115">
              <o:FieldCodes>\s</o:FieldCodes>
            </o:OLEObject>
          </w:object>
        </w:r>
      </w:ins>
    </w:p>
    <w:p w14:paraId="74FAC034" w14:textId="77777777" w:rsidR="004503B7" w:rsidRDefault="004503B7" w:rsidP="004503B7">
      <w:pPr>
        <w:pStyle w:val="berschrift1"/>
      </w:pPr>
      <w:r>
        <w:t>Main Changes between Releases</w:t>
      </w:r>
      <w:bookmarkEnd w:id="1026"/>
      <w:bookmarkEnd w:id="1027"/>
      <w:bookmarkEnd w:id="1028"/>
    </w:p>
    <w:p w14:paraId="52AC81BA" w14:textId="77777777" w:rsidR="004503B7" w:rsidRPr="009B3F43" w:rsidRDefault="004503B7" w:rsidP="004503B7"/>
    <w:p w14:paraId="3EF999B5" w14:textId="77777777" w:rsidR="004503B7" w:rsidRDefault="004503B7" w:rsidP="004503B7">
      <w:pPr>
        <w:pStyle w:val="berschrift2"/>
      </w:pPr>
      <w:bookmarkStart w:id="1035" w:name="_Toc462067199"/>
      <w:bookmarkStart w:id="1036" w:name="_Toc516067406"/>
      <w:bookmarkStart w:id="1037" w:name="_Ref517184922"/>
      <w:bookmarkStart w:id="1038" w:name="_Ref520984787"/>
      <w:bookmarkStart w:id="1039" w:name="_Toc531166627"/>
      <w:r w:rsidRPr="00DC61DA">
        <w:t>Summary of main changes between version 1.</w:t>
      </w:r>
      <w:r>
        <w:t>0</w:t>
      </w:r>
      <w:r w:rsidRPr="00DC61DA">
        <w:t xml:space="preserve"> and 1.</w:t>
      </w:r>
      <w:r>
        <w:t>1</w:t>
      </w:r>
      <w:bookmarkEnd w:id="1035"/>
      <w:bookmarkEnd w:id="1036"/>
      <w:bookmarkEnd w:id="1037"/>
      <w:bookmarkEnd w:id="1038"/>
      <w:bookmarkEnd w:id="1039"/>
    </w:p>
    <w:p w14:paraId="088A8621" w14:textId="4E6F23FF" w:rsidR="00BB410F" w:rsidRDefault="00C71FDD">
      <w:pPr>
        <w:pStyle w:val="Listenabsatz"/>
        <w:numPr>
          <w:ilvl w:val="0"/>
          <w:numId w:val="2"/>
        </w:numPr>
        <w:rPr>
          <w:lang w:eastAsia="de-DE"/>
        </w:rPr>
      </w:pPr>
      <w:r>
        <w:rPr>
          <w:lang w:eastAsia="de-DE"/>
        </w:rPr>
        <w:t>Adapted to ETSI drafting rules.</w:t>
      </w:r>
    </w:p>
    <w:p w14:paraId="7A3AB72F" w14:textId="5C6CB900" w:rsidR="00C4031B" w:rsidRDefault="00C71FDD" w:rsidP="00C71FDD">
      <w:pPr>
        <w:pStyle w:val="Listenabsatz"/>
        <w:numPr>
          <w:ilvl w:val="0"/>
          <w:numId w:val="2"/>
        </w:numPr>
        <w:rPr>
          <w:lang w:eastAsia="de-DE"/>
        </w:rPr>
      </w:pPr>
      <w:r w:rsidRPr="00C4031B">
        <w:rPr>
          <w:lang w:eastAsia="de-DE"/>
        </w:rPr>
        <w:t xml:space="preserve">Usage of </w:t>
      </w:r>
      <w:proofErr w:type="spellStart"/>
      <w:r w:rsidRPr="00C4031B">
        <w:rPr>
          <w:lang w:eastAsia="de-DE"/>
        </w:rPr>
        <w:t>isLeaf</w:t>
      </w:r>
      <w:proofErr w:type="spellEnd"/>
      <w:r w:rsidRPr="00C4031B">
        <w:rPr>
          <w:lang w:eastAsia="de-DE"/>
        </w:rPr>
        <w:t xml:space="preserve"> attribute property clarified in section </w:t>
      </w:r>
      <w:r w:rsidRPr="00C4031B">
        <w:rPr>
          <w:lang w:eastAsia="de-DE"/>
        </w:rPr>
        <w:fldChar w:fldCharType="begin"/>
      </w:r>
      <w:r w:rsidRPr="00C4031B">
        <w:rPr>
          <w:lang w:eastAsia="de-DE"/>
        </w:rPr>
        <w:instrText xml:space="preserve"> REF _Ref447265292 \r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5.5.4</w:t>
      </w:r>
      <w:r w:rsidRPr="00C4031B">
        <w:rPr>
          <w:lang w:eastAsia="de-DE"/>
        </w:rPr>
        <w:fldChar w:fldCharType="end"/>
      </w:r>
      <w:r w:rsidRPr="00C4031B">
        <w:rPr>
          <w:lang w:eastAsia="de-DE"/>
        </w:rPr>
        <w:t>.</w:t>
      </w:r>
    </w:p>
    <w:p w14:paraId="4F81F362" w14:textId="377B37B0" w:rsidR="00C4031B" w:rsidRDefault="00C71FDD" w:rsidP="00C71FDD">
      <w:pPr>
        <w:pStyle w:val="Listenabsatz"/>
        <w:numPr>
          <w:ilvl w:val="0"/>
          <w:numId w:val="2"/>
        </w:numPr>
        <w:rPr>
          <w:lang w:eastAsia="de-DE"/>
        </w:rPr>
      </w:pPr>
      <w:r w:rsidRPr="00C4031B">
        <w:rPr>
          <w:lang w:eastAsia="de-DE"/>
        </w:rPr>
        <w:t xml:space="preserve">Usage of </w:t>
      </w:r>
      <w:proofErr w:type="spellStart"/>
      <w:r w:rsidRPr="00C4031B">
        <w:rPr>
          <w:lang w:eastAsia="de-DE"/>
        </w:rPr>
        <w:t>isLeaf</w:t>
      </w:r>
      <w:proofErr w:type="spellEnd"/>
      <w:r w:rsidRPr="00C4031B">
        <w:rPr>
          <w:lang w:eastAsia="de-DE"/>
        </w:rPr>
        <w:t xml:space="preserve"> class property added in section </w:t>
      </w:r>
      <w:r w:rsidRPr="00C4031B">
        <w:rPr>
          <w:lang w:eastAsia="de-DE"/>
        </w:rPr>
        <w:fldChar w:fldCharType="begin"/>
      </w:r>
      <w:r w:rsidRPr="00C4031B">
        <w:rPr>
          <w:lang w:eastAsia="de-DE"/>
        </w:rPr>
        <w:instrText xml:space="preserve"> REF _Ref458677499 \r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5.3</w:t>
      </w:r>
      <w:r w:rsidRPr="00C4031B">
        <w:rPr>
          <w:lang w:eastAsia="de-DE"/>
        </w:rPr>
        <w:fldChar w:fldCharType="end"/>
      </w:r>
      <w:r w:rsidRPr="00C4031B">
        <w:rPr>
          <w:lang w:eastAsia="de-DE"/>
        </w:rPr>
        <w:t>.</w:t>
      </w:r>
    </w:p>
    <w:p w14:paraId="0CFA97BD" w14:textId="596D9CA8" w:rsidR="00C71FDD" w:rsidRPr="00C4031B" w:rsidRDefault="00C71FDD" w:rsidP="00C71FDD">
      <w:pPr>
        <w:pStyle w:val="Listenabsatz"/>
        <w:numPr>
          <w:ilvl w:val="0"/>
          <w:numId w:val="2"/>
        </w:numPr>
        <w:rPr>
          <w:lang w:eastAsia="de-DE"/>
        </w:rPr>
      </w:pPr>
      <w:r w:rsidRPr="00C4031B">
        <w:rPr>
          <w:lang w:eastAsia="de-DE"/>
        </w:rPr>
        <w:t xml:space="preserve">New section </w:t>
      </w:r>
      <w:r w:rsidRPr="00C4031B">
        <w:rPr>
          <w:lang w:eastAsia="de-DE"/>
        </w:rPr>
        <w:fldChar w:fldCharType="begin"/>
      </w:r>
      <w:r w:rsidRPr="00C4031B">
        <w:rPr>
          <w:lang w:eastAsia="de-DE"/>
        </w:rPr>
        <w:instrText xml:space="preserve"> REF _Ref473815721 \r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5.6.2</w:t>
      </w:r>
      <w:r w:rsidRPr="00C4031B">
        <w:rPr>
          <w:lang w:eastAsia="de-DE"/>
        </w:rPr>
        <w:fldChar w:fldCharType="end"/>
      </w:r>
      <w:r w:rsidRPr="00C4031B">
        <w:rPr>
          <w:lang w:eastAsia="de-DE"/>
        </w:rPr>
        <w:t xml:space="preserve"> on Mapping of Dependencies added.</w:t>
      </w:r>
    </w:p>
    <w:p w14:paraId="02BA47BF" w14:textId="62EBB2FD" w:rsidR="00C71FDD" w:rsidRDefault="00C71FDD" w:rsidP="00C71FDD">
      <w:pPr>
        <w:pStyle w:val="Listenabsatz"/>
        <w:numPr>
          <w:ilvl w:val="0"/>
          <w:numId w:val="2"/>
        </w:numPr>
        <w:rPr>
          <w:lang w:eastAsia="de-DE"/>
        </w:rPr>
      </w:pPr>
      <w:r w:rsidRPr="00C4031B">
        <w:rPr>
          <w:lang w:eastAsia="de-DE"/>
        </w:rPr>
        <w:t xml:space="preserve">«Specify» abstraction mapping example added in </w:t>
      </w:r>
      <w:r w:rsidRPr="00C4031B">
        <w:rPr>
          <w:lang w:eastAsia="de-DE"/>
        </w:rPr>
        <w:fldChar w:fldCharType="begin"/>
      </w:r>
      <w:r w:rsidRPr="00C4031B">
        <w:rPr>
          <w:lang w:eastAsia="de-DE"/>
        </w:rPr>
        <w:instrText xml:space="preserve"> REF _Ref476140462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Table 5.4</w:t>
      </w:r>
      <w:r w:rsidRPr="00C4031B">
        <w:rPr>
          <w:lang w:eastAsia="de-DE"/>
        </w:rPr>
        <w:fldChar w:fldCharType="end"/>
      </w:r>
      <w:r w:rsidRPr="00C4031B">
        <w:rPr>
          <w:lang w:eastAsia="de-DE"/>
        </w:rPr>
        <w:t xml:space="preserve"> and </w:t>
      </w:r>
      <w:r w:rsidRPr="00C4031B">
        <w:rPr>
          <w:lang w:eastAsia="de-DE"/>
        </w:rPr>
        <w:fldChar w:fldCharType="begin"/>
      </w:r>
      <w:r w:rsidRPr="00C4031B">
        <w:rPr>
          <w:lang w:eastAsia="de-DE"/>
        </w:rPr>
        <w:instrText xml:space="preserve"> REF _Ref476128130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Table 5.17</w:t>
      </w:r>
      <w:r w:rsidRPr="00C4031B">
        <w:rPr>
          <w:lang w:eastAsia="de-DE"/>
        </w:rPr>
        <w:fldChar w:fldCharType="end"/>
      </w:r>
      <w:r w:rsidRPr="00C4031B">
        <w:rPr>
          <w:lang w:eastAsia="de-DE"/>
        </w:rPr>
        <w:t>.</w:t>
      </w:r>
    </w:p>
    <w:p w14:paraId="05C01111" w14:textId="401E3D06" w:rsidR="00C4031B" w:rsidRDefault="00C71FDD" w:rsidP="00C71FDD">
      <w:pPr>
        <w:pStyle w:val="Listenabsatz"/>
        <w:numPr>
          <w:ilvl w:val="0"/>
          <w:numId w:val="2"/>
        </w:numPr>
        <w:rPr>
          <w:lang w:eastAsia="de-DE"/>
        </w:rPr>
      </w:pPr>
      <w:r w:rsidRPr="00C4031B">
        <w:rPr>
          <w:lang w:eastAsia="de-DE"/>
        </w:rPr>
        <w:t xml:space="preserve">Naming Conventions Mapping in </w:t>
      </w:r>
      <w:r w:rsidRPr="00C4031B">
        <w:rPr>
          <w:lang w:eastAsia="de-DE"/>
        </w:rPr>
        <w:fldChar w:fldCharType="begin"/>
      </w:r>
      <w:r w:rsidRPr="00C4031B">
        <w:rPr>
          <w:lang w:eastAsia="de-DE"/>
        </w:rPr>
        <w:instrText xml:space="preserve"> REF _Ref477504344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Table 5.1</w:t>
      </w:r>
      <w:r w:rsidRPr="00C4031B">
        <w:rPr>
          <w:lang w:eastAsia="de-DE"/>
        </w:rPr>
        <w:fldChar w:fldCharType="end"/>
      </w:r>
      <w:r w:rsidRPr="00C4031B">
        <w:rPr>
          <w:lang w:eastAsia="de-DE"/>
        </w:rPr>
        <w:t xml:space="preserve"> enhanced and naming updated throughout the document.</w:t>
      </w:r>
    </w:p>
    <w:p w14:paraId="57031837" w14:textId="273C3786" w:rsidR="00C4031B" w:rsidRDefault="00C71FDD" w:rsidP="00C71FDD">
      <w:pPr>
        <w:pStyle w:val="Listenabsatz"/>
        <w:numPr>
          <w:ilvl w:val="0"/>
          <w:numId w:val="2"/>
        </w:numPr>
        <w:rPr>
          <w:lang w:eastAsia="de-DE"/>
        </w:rPr>
      </w:pPr>
      <w:r w:rsidRPr="00C4031B">
        <w:rPr>
          <w:lang w:eastAsia="de-DE"/>
        </w:rPr>
        <w:t xml:space="preserve">Section </w:t>
      </w:r>
      <w:r w:rsidRPr="00C4031B">
        <w:rPr>
          <w:lang w:eastAsia="de-DE"/>
        </w:rPr>
        <w:fldChar w:fldCharType="begin"/>
      </w:r>
      <w:r w:rsidRPr="00C4031B">
        <w:rPr>
          <w:lang w:eastAsia="de-DE"/>
        </w:rPr>
        <w:instrText xml:space="preserve"> REF _Ref476667495 \r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5.2</w:t>
      </w:r>
      <w:r w:rsidRPr="00C4031B">
        <w:rPr>
          <w:lang w:eastAsia="de-DE"/>
        </w:rPr>
        <w:fldChar w:fldCharType="end"/>
      </w:r>
      <w:r w:rsidRPr="00C4031B">
        <w:rPr>
          <w:lang w:eastAsia="de-DE"/>
        </w:rPr>
        <w:t xml:space="preserve"> on Generic Mapping Guidelines added.</w:t>
      </w:r>
    </w:p>
    <w:p w14:paraId="3EFD8046" w14:textId="083EB051" w:rsidR="00C4031B" w:rsidRDefault="00C71FDD" w:rsidP="00C71FDD">
      <w:pPr>
        <w:pStyle w:val="Listenabsatz"/>
        <w:numPr>
          <w:ilvl w:val="0"/>
          <w:numId w:val="2"/>
        </w:numPr>
        <w:rPr>
          <w:lang w:eastAsia="de-DE"/>
        </w:rPr>
      </w:pPr>
      <w:r w:rsidRPr="00C4031B">
        <w:rPr>
          <w:lang w:eastAsia="de-DE"/>
        </w:rPr>
        <w:t xml:space="preserve">Mapping example for </w:t>
      </w:r>
      <w:proofErr w:type="spellStart"/>
      <w:r w:rsidRPr="00C4031B">
        <w:rPr>
          <w:lang w:eastAsia="de-DE"/>
        </w:rPr>
        <w:t>RootElement</w:t>
      </w:r>
      <w:proofErr w:type="spellEnd"/>
      <w:r w:rsidRPr="00C4031B">
        <w:rPr>
          <w:lang w:eastAsia="de-DE"/>
        </w:rPr>
        <w:t xml:space="preserve"> added to </w:t>
      </w:r>
      <w:r w:rsidRPr="00C4031B">
        <w:rPr>
          <w:lang w:eastAsia="de-DE"/>
        </w:rPr>
        <w:fldChar w:fldCharType="begin"/>
      </w:r>
      <w:r w:rsidRPr="00C4031B">
        <w:rPr>
          <w:lang w:eastAsia="de-DE"/>
        </w:rPr>
        <w:instrText xml:space="preserve"> REF _Ref476140462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Table 5.4</w:t>
      </w:r>
      <w:r w:rsidRPr="00C4031B">
        <w:rPr>
          <w:lang w:eastAsia="de-DE"/>
        </w:rPr>
        <w:fldChar w:fldCharType="end"/>
      </w:r>
      <w:r w:rsidRPr="00C4031B">
        <w:rPr>
          <w:lang w:eastAsia="de-DE"/>
        </w:rPr>
        <w:t>.</w:t>
      </w:r>
    </w:p>
    <w:p w14:paraId="58DAFE48" w14:textId="7D1B6B0D" w:rsidR="00C71FDD" w:rsidRDefault="00C71FDD" w:rsidP="00C71FDD">
      <w:pPr>
        <w:pStyle w:val="Listenabsatz"/>
        <w:numPr>
          <w:ilvl w:val="0"/>
          <w:numId w:val="2"/>
        </w:numPr>
        <w:rPr>
          <w:lang w:eastAsia="de-DE"/>
        </w:rPr>
      </w:pPr>
      <w:r w:rsidRPr="00C4031B">
        <w:rPr>
          <w:lang w:eastAsia="de-DE"/>
        </w:rPr>
        <w:t xml:space="preserve">New property attribute </w:t>
      </w:r>
      <w:proofErr w:type="spellStart"/>
      <w:r w:rsidRPr="00C4031B">
        <w:rPr>
          <w:lang w:eastAsia="de-DE"/>
        </w:rPr>
        <w:t>writeAllowed</w:t>
      </w:r>
      <w:proofErr w:type="spellEnd"/>
      <w:r w:rsidRPr="00C4031B">
        <w:rPr>
          <w:lang w:eastAsia="de-DE"/>
        </w:rPr>
        <w:t xml:space="preserve"> added to </w:t>
      </w:r>
      <w:r w:rsidRPr="00C4031B">
        <w:rPr>
          <w:lang w:eastAsia="de-DE"/>
        </w:rPr>
        <w:fldChar w:fldCharType="begin"/>
      </w:r>
      <w:r w:rsidRPr="00C4031B">
        <w:rPr>
          <w:lang w:eastAsia="de-DE"/>
        </w:rPr>
        <w:instrText xml:space="preserve"> REF _Ref473715774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Table 5.5</w:t>
      </w:r>
      <w:r w:rsidRPr="00C4031B">
        <w:rPr>
          <w:lang w:eastAsia="de-DE"/>
        </w:rPr>
        <w:fldChar w:fldCharType="end"/>
      </w:r>
      <w:r w:rsidRPr="00C4031B">
        <w:rPr>
          <w:lang w:eastAsia="de-DE"/>
        </w:rPr>
        <w:t>.</w:t>
      </w:r>
    </w:p>
    <w:p w14:paraId="314571B3" w14:textId="5BC37B74" w:rsidR="00C71FDD" w:rsidRDefault="00C71FDD" w:rsidP="00C71FDD">
      <w:pPr>
        <w:pStyle w:val="Listenabsatz"/>
        <w:numPr>
          <w:ilvl w:val="0"/>
          <w:numId w:val="2"/>
        </w:numPr>
        <w:rPr>
          <w:lang w:eastAsia="de-DE"/>
        </w:rPr>
      </w:pPr>
      <w:r w:rsidRPr="00C4031B">
        <w:rPr>
          <w:lang w:eastAsia="de-DE"/>
        </w:rPr>
        <w:t xml:space="preserve">Pointer association mapping examples added in </w:t>
      </w:r>
      <w:r w:rsidRPr="00C4031B">
        <w:rPr>
          <w:lang w:eastAsia="de-DE"/>
        </w:rPr>
        <w:fldChar w:fldCharType="begin"/>
      </w:r>
      <w:r w:rsidRPr="00C4031B">
        <w:rPr>
          <w:lang w:eastAsia="de-DE"/>
        </w:rPr>
        <w:instrText xml:space="preserve"> REF _Ref477507860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Table 5.15</w:t>
      </w:r>
      <w:r w:rsidRPr="00C4031B">
        <w:rPr>
          <w:lang w:eastAsia="de-DE"/>
        </w:rPr>
        <w:fldChar w:fldCharType="end"/>
      </w:r>
      <w:r w:rsidRPr="00C4031B">
        <w:rPr>
          <w:lang w:eastAsia="de-DE"/>
        </w:rPr>
        <w:t>.</w:t>
      </w:r>
    </w:p>
    <w:p w14:paraId="08372EBD" w14:textId="17BB7405" w:rsidR="00C71FDD" w:rsidRDefault="00C71FDD" w:rsidP="00C71FDD">
      <w:pPr>
        <w:pStyle w:val="Listenabsatz"/>
        <w:numPr>
          <w:ilvl w:val="0"/>
          <w:numId w:val="2"/>
        </w:numPr>
        <w:rPr>
          <w:lang w:eastAsia="de-DE"/>
        </w:rPr>
      </w:pPr>
      <w:r w:rsidRPr="00C4031B">
        <w:rPr>
          <w:lang w:eastAsia="de-DE"/>
        </w:rPr>
        <w:t xml:space="preserve">New section </w:t>
      </w:r>
      <w:r w:rsidRPr="00C4031B">
        <w:rPr>
          <w:lang w:eastAsia="de-DE"/>
        </w:rPr>
        <w:fldChar w:fldCharType="begin"/>
      </w:r>
      <w:r w:rsidRPr="00C4031B">
        <w:rPr>
          <w:lang w:eastAsia="de-DE"/>
        </w:rPr>
        <w:instrText xml:space="preserve"> REF _Ref483996674 \r \h </w:instrText>
      </w:r>
      <w:r w:rsidR="00C4031B">
        <w:rPr>
          <w:lang w:eastAsia="de-DE"/>
        </w:rPr>
        <w:instrText xml:space="preserve"> \* MERGEFORMAT </w:instrText>
      </w:r>
      <w:r w:rsidRPr="00C4031B">
        <w:rPr>
          <w:lang w:eastAsia="de-DE"/>
        </w:rPr>
      </w:r>
      <w:r w:rsidRPr="00C4031B">
        <w:rPr>
          <w:lang w:eastAsia="de-DE"/>
        </w:rPr>
        <w:fldChar w:fldCharType="separate"/>
      </w:r>
      <w:r w:rsidR="00261E05">
        <w:rPr>
          <w:lang w:eastAsia="de-DE"/>
        </w:rPr>
        <w:t>5.2.3</w:t>
      </w:r>
      <w:r w:rsidRPr="00C4031B">
        <w:rPr>
          <w:lang w:eastAsia="de-DE"/>
        </w:rPr>
        <w:fldChar w:fldCharType="end"/>
      </w:r>
      <w:r w:rsidRPr="00C4031B">
        <w:rPr>
          <w:lang w:eastAsia="de-DE"/>
        </w:rPr>
        <w:t xml:space="preserve"> on YANG Workarounds added.</w:t>
      </w:r>
    </w:p>
    <w:p w14:paraId="69B3A321" w14:textId="6825A6FA" w:rsidR="00C71FDD" w:rsidRDefault="00C4031B" w:rsidP="00C71FDD">
      <w:pPr>
        <w:pStyle w:val="Listenabsatz"/>
        <w:numPr>
          <w:ilvl w:val="0"/>
          <w:numId w:val="2"/>
        </w:numPr>
        <w:rPr>
          <w:lang w:eastAsia="de-DE"/>
        </w:rPr>
      </w:pPr>
      <w:r w:rsidRPr="00C4031B">
        <w:rPr>
          <w:lang w:eastAsia="de-DE"/>
        </w:rPr>
        <w:t xml:space="preserve">Literal name style mapping updated in </w:t>
      </w:r>
      <w:r w:rsidRPr="00C4031B">
        <w:rPr>
          <w:lang w:eastAsia="de-DE"/>
        </w:rPr>
        <w:fldChar w:fldCharType="begin"/>
      </w:r>
      <w:r w:rsidRPr="00C4031B">
        <w:rPr>
          <w:lang w:eastAsia="de-DE"/>
        </w:rPr>
        <w:instrText xml:space="preserve"> REF _Ref477504344 \h </w:instrText>
      </w:r>
      <w:r>
        <w:rPr>
          <w:lang w:eastAsia="de-DE"/>
        </w:rPr>
        <w:instrText xml:space="preserve"> \* MERGEFORMAT </w:instrText>
      </w:r>
      <w:r w:rsidRPr="00C4031B">
        <w:rPr>
          <w:lang w:eastAsia="de-DE"/>
        </w:rPr>
      </w:r>
      <w:r w:rsidRPr="00C4031B">
        <w:rPr>
          <w:lang w:eastAsia="de-DE"/>
        </w:rPr>
        <w:fldChar w:fldCharType="separate"/>
      </w:r>
      <w:r w:rsidR="00261E05">
        <w:rPr>
          <w:lang w:eastAsia="de-DE"/>
        </w:rPr>
        <w:t>Table 5.1</w:t>
      </w:r>
      <w:r w:rsidRPr="00C4031B">
        <w:rPr>
          <w:lang w:eastAsia="de-DE"/>
        </w:rPr>
        <w:fldChar w:fldCharType="end"/>
      </w:r>
      <w:r w:rsidRPr="00C4031B">
        <w:rPr>
          <w:lang w:eastAsia="de-DE"/>
        </w:rPr>
        <w:t>.</w:t>
      </w:r>
    </w:p>
    <w:p w14:paraId="4BB77307" w14:textId="4C3DC6AD" w:rsidR="00C4031B" w:rsidRDefault="00C4031B" w:rsidP="00C71FDD">
      <w:pPr>
        <w:pStyle w:val="Listenabsatz"/>
        <w:numPr>
          <w:ilvl w:val="0"/>
          <w:numId w:val="2"/>
        </w:numPr>
        <w:rPr>
          <w:lang w:eastAsia="de-DE"/>
        </w:rPr>
      </w:pPr>
      <w:r w:rsidRPr="00C4031B">
        <w:rPr>
          <w:lang w:eastAsia="de-DE"/>
        </w:rPr>
        <w:t xml:space="preserve">Conditional Specify/Augment mapping example added in </w:t>
      </w:r>
      <w:r w:rsidRPr="00C4031B">
        <w:rPr>
          <w:lang w:eastAsia="de-DE"/>
        </w:rPr>
        <w:fldChar w:fldCharType="begin"/>
      </w:r>
      <w:r w:rsidRPr="00C4031B">
        <w:rPr>
          <w:lang w:eastAsia="de-DE"/>
        </w:rPr>
        <w:instrText xml:space="preserve"> REF _Ref476128130 \h </w:instrText>
      </w:r>
      <w:r>
        <w:rPr>
          <w:lang w:eastAsia="de-DE"/>
        </w:rPr>
        <w:instrText xml:space="preserve"> \* MERGEFORMAT </w:instrText>
      </w:r>
      <w:r w:rsidRPr="00C4031B">
        <w:rPr>
          <w:lang w:eastAsia="de-DE"/>
        </w:rPr>
      </w:r>
      <w:r w:rsidRPr="00C4031B">
        <w:rPr>
          <w:lang w:eastAsia="de-DE"/>
        </w:rPr>
        <w:fldChar w:fldCharType="separate"/>
      </w:r>
      <w:r w:rsidR="00261E05">
        <w:rPr>
          <w:lang w:eastAsia="de-DE"/>
        </w:rPr>
        <w:t>Table 5.17</w:t>
      </w:r>
      <w:r w:rsidRPr="00C4031B">
        <w:rPr>
          <w:lang w:eastAsia="de-DE"/>
        </w:rPr>
        <w:fldChar w:fldCharType="end"/>
      </w:r>
      <w:r w:rsidRPr="00C4031B">
        <w:rPr>
          <w:lang w:eastAsia="de-DE"/>
        </w:rPr>
        <w:t>.</w:t>
      </w:r>
    </w:p>
    <w:p w14:paraId="1B2FAAEF" w14:textId="4FCD8982" w:rsidR="00C4031B" w:rsidRDefault="00C4031B" w:rsidP="00C71FDD">
      <w:pPr>
        <w:pStyle w:val="Listenabsatz"/>
        <w:numPr>
          <w:ilvl w:val="0"/>
          <w:numId w:val="2"/>
        </w:numPr>
        <w:rPr>
          <w:lang w:eastAsia="de-DE"/>
        </w:rPr>
      </w:pPr>
      <w:r w:rsidRPr="00C4031B">
        <w:rPr>
          <w:lang w:eastAsia="de-DE"/>
        </w:rPr>
        <w:t xml:space="preserve">Mapping of bit encoding for Enumerations added in </w:t>
      </w:r>
      <w:r w:rsidRPr="00C4031B">
        <w:rPr>
          <w:lang w:eastAsia="de-DE"/>
        </w:rPr>
        <w:fldChar w:fldCharType="begin"/>
      </w:r>
      <w:r w:rsidRPr="00C4031B">
        <w:rPr>
          <w:lang w:eastAsia="de-DE"/>
        </w:rPr>
        <w:instrText xml:space="preserve"> REF _Ref499715275 \h </w:instrText>
      </w:r>
      <w:r>
        <w:rPr>
          <w:lang w:eastAsia="de-DE"/>
        </w:rPr>
        <w:instrText xml:space="preserve"> \* MERGEFORMAT </w:instrText>
      </w:r>
      <w:r w:rsidRPr="00C4031B">
        <w:rPr>
          <w:lang w:eastAsia="de-DE"/>
        </w:rPr>
      </w:r>
      <w:r w:rsidRPr="00C4031B">
        <w:rPr>
          <w:lang w:eastAsia="de-DE"/>
        </w:rPr>
        <w:fldChar w:fldCharType="separate"/>
      </w:r>
      <w:r w:rsidR="00261E05">
        <w:rPr>
          <w:lang w:eastAsia="de-DE"/>
        </w:rPr>
        <w:t>Table 5.13</w:t>
      </w:r>
      <w:r w:rsidRPr="00C4031B">
        <w:rPr>
          <w:lang w:eastAsia="de-DE"/>
        </w:rPr>
        <w:fldChar w:fldCharType="end"/>
      </w:r>
      <w:r w:rsidRPr="00C4031B">
        <w:rPr>
          <w:lang w:eastAsia="de-DE"/>
        </w:rPr>
        <w:t>.</w:t>
      </w:r>
    </w:p>
    <w:p w14:paraId="60A3BD3D" w14:textId="09E79BB4" w:rsidR="00C4031B" w:rsidRDefault="00C4031B" w:rsidP="00C71FDD">
      <w:pPr>
        <w:pStyle w:val="Listenabsatz"/>
        <w:numPr>
          <w:ilvl w:val="0"/>
          <w:numId w:val="2"/>
        </w:numPr>
        <w:rPr>
          <w:lang w:eastAsia="de-DE"/>
        </w:rPr>
      </w:pPr>
      <w:r w:rsidRPr="00C4031B">
        <w:rPr>
          <w:lang w:eastAsia="de-DE"/>
        </w:rPr>
        <w:t>«</w:t>
      </w:r>
      <w:proofErr w:type="spellStart"/>
      <w:r w:rsidRPr="00C4031B">
        <w:rPr>
          <w:lang w:eastAsia="de-DE"/>
        </w:rPr>
        <w:t>LifecycleAggregate</w:t>
      </w:r>
      <w:proofErr w:type="spellEnd"/>
      <w:r w:rsidRPr="00C4031B">
        <w:rPr>
          <w:lang w:eastAsia="de-DE"/>
        </w:rPr>
        <w:t xml:space="preserve">» Relationship Mapping Examples added in </w:t>
      </w:r>
      <w:r w:rsidRPr="00C4031B">
        <w:rPr>
          <w:lang w:eastAsia="de-DE"/>
        </w:rPr>
        <w:fldChar w:fldCharType="begin"/>
      </w:r>
      <w:r w:rsidRPr="00C4031B">
        <w:rPr>
          <w:lang w:eastAsia="de-DE"/>
        </w:rPr>
        <w:instrText xml:space="preserve"> REF _Ref427322526 \h </w:instrText>
      </w:r>
      <w:r>
        <w:rPr>
          <w:lang w:eastAsia="de-DE"/>
        </w:rPr>
        <w:instrText xml:space="preserve"> \* MERGEFORMAT </w:instrText>
      </w:r>
      <w:r w:rsidRPr="00C4031B">
        <w:rPr>
          <w:lang w:eastAsia="de-DE"/>
        </w:rPr>
      </w:r>
      <w:r w:rsidRPr="00C4031B">
        <w:rPr>
          <w:lang w:eastAsia="de-DE"/>
        </w:rPr>
        <w:fldChar w:fldCharType="separate"/>
      </w:r>
      <w:r w:rsidR="00261E05">
        <w:rPr>
          <w:lang w:eastAsia="de-DE"/>
        </w:rPr>
        <w:t>Table 5.15</w:t>
      </w:r>
      <w:r w:rsidRPr="00C4031B">
        <w:rPr>
          <w:lang w:eastAsia="de-DE"/>
        </w:rPr>
        <w:fldChar w:fldCharType="end"/>
      </w:r>
      <w:r w:rsidRPr="00C4031B">
        <w:rPr>
          <w:lang w:eastAsia="de-DE"/>
        </w:rPr>
        <w:t>.</w:t>
      </w:r>
    </w:p>
    <w:p w14:paraId="13676120" w14:textId="0452D312" w:rsidR="00C4031B" w:rsidRDefault="00C4031B" w:rsidP="00C71FDD">
      <w:pPr>
        <w:pStyle w:val="Listenabsatz"/>
        <w:numPr>
          <w:ilvl w:val="0"/>
          <w:numId w:val="2"/>
        </w:numPr>
        <w:rPr>
          <w:lang w:eastAsia="de-DE"/>
        </w:rPr>
      </w:pPr>
      <w:r w:rsidRPr="00C4031B">
        <w:rPr>
          <w:lang w:eastAsia="de-DE"/>
        </w:rPr>
        <w:t xml:space="preserve">Mapping of references added in section </w:t>
      </w:r>
      <w:r w:rsidRPr="00C4031B">
        <w:rPr>
          <w:lang w:eastAsia="de-DE"/>
        </w:rPr>
        <w:fldChar w:fldCharType="begin"/>
      </w:r>
      <w:r w:rsidRPr="00C4031B">
        <w:rPr>
          <w:lang w:eastAsia="de-DE"/>
        </w:rPr>
        <w:instrText xml:space="preserve"> REF _Ref484603208 \r \h </w:instrText>
      </w:r>
      <w:r>
        <w:rPr>
          <w:lang w:eastAsia="de-DE"/>
        </w:rPr>
        <w:instrText xml:space="preserve"> \* MERGEFORMAT </w:instrText>
      </w:r>
      <w:r w:rsidRPr="00C4031B">
        <w:rPr>
          <w:lang w:eastAsia="de-DE"/>
        </w:rPr>
      </w:r>
      <w:r w:rsidRPr="00C4031B">
        <w:rPr>
          <w:lang w:eastAsia="de-DE"/>
        </w:rPr>
        <w:fldChar w:fldCharType="separate"/>
      </w:r>
      <w:r w:rsidR="00261E05">
        <w:rPr>
          <w:lang w:eastAsia="de-DE"/>
        </w:rPr>
        <w:t>5.6.1</w:t>
      </w:r>
      <w:r w:rsidRPr="00C4031B">
        <w:rPr>
          <w:lang w:eastAsia="de-DE"/>
        </w:rPr>
        <w:fldChar w:fldCharType="end"/>
      </w:r>
      <w:r w:rsidRPr="00C4031B">
        <w:rPr>
          <w:lang w:eastAsia="de-DE"/>
        </w:rPr>
        <w:t xml:space="preserve"> and </w:t>
      </w:r>
      <w:r w:rsidRPr="00C4031B">
        <w:rPr>
          <w:lang w:eastAsia="de-DE"/>
        </w:rPr>
        <w:fldChar w:fldCharType="begin"/>
      </w:r>
      <w:r w:rsidRPr="00C4031B">
        <w:rPr>
          <w:lang w:eastAsia="de-DE"/>
        </w:rPr>
        <w:instrText xml:space="preserve"> REF  _Ref427322526 \h </w:instrText>
      </w:r>
      <w:r>
        <w:rPr>
          <w:lang w:eastAsia="de-DE"/>
        </w:rPr>
        <w:instrText xml:space="preserve"> \* MERGEFORMAT </w:instrText>
      </w:r>
      <w:r w:rsidRPr="00C4031B">
        <w:rPr>
          <w:lang w:eastAsia="de-DE"/>
        </w:rPr>
      </w:r>
      <w:r w:rsidRPr="00C4031B">
        <w:rPr>
          <w:lang w:eastAsia="de-DE"/>
        </w:rPr>
        <w:fldChar w:fldCharType="separate"/>
      </w:r>
      <w:r w:rsidR="00261E05">
        <w:rPr>
          <w:lang w:eastAsia="de-DE"/>
        </w:rPr>
        <w:t>Table 5.15</w:t>
      </w:r>
      <w:r w:rsidRPr="00C4031B">
        <w:rPr>
          <w:lang w:eastAsia="de-DE"/>
        </w:rPr>
        <w:fldChar w:fldCharType="end"/>
      </w:r>
      <w:r w:rsidRPr="00C4031B">
        <w:rPr>
          <w:lang w:eastAsia="de-DE"/>
        </w:rPr>
        <w:t>.</w:t>
      </w:r>
    </w:p>
    <w:p w14:paraId="0FB3E8D1" w14:textId="77777777" w:rsidR="00C4031B" w:rsidRDefault="00C4031B" w:rsidP="00C71FDD">
      <w:pPr>
        <w:pStyle w:val="Listenabsatz"/>
        <w:numPr>
          <w:ilvl w:val="0"/>
          <w:numId w:val="2"/>
        </w:numPr>
        <w:rPr>
          <w:lang w:eastAsia="de-DE"/>
        </w:rPr>
      </w:pPr>
      <w:r w:rsidRPr="00C4031B">
        <w:rPr>
          <w:lang w:eastAsia="de-DE"/>
        </w:rPr>
        <w:lastRenderedPageBreak/>
        <w:t>Mapping of Choice stereotype obsolete.</w:t>
      </w:r>
    </w:p>
    <w:p w14:paraId="74606A03" w14:textId="77777777" w:rsidR="00C4031B" w:rsidRDefault="00C4031B" w:rsidP="00C71FDD">
      <w:pPr>
        <w:pStyle w:val="Listenabsatz"/>
        <w:numPr>
          <w:ilvl w:val="0"/>
          <w:numId w:val="2"/>
        </w:numPr>
        <w:rPr>
          <w:lang w:eastAsia="de-DE"/>
        </w:rPr>
      </w:pPr>
      <w:r w:rsidRPr="00C4031B">
        <w:rPr>
          <w:lang w:eastAsia="de-DE"/>
        </w:rPr>
        <w:t xml:space="preserve">Mapping </w:t>
      </w:r>
      <w:proofErr w:type="spellStart"/>
      <w:r w:rsidRPr="00C4031B">
        <w:rPr>
          <w:lang w:eastAsia="de-DE"/>
        </w:rPr>
        <w:t>OpenInterfaceModelClass</w:t>
      </w:r>
      <w:proofErr w:type="spellEnd"/>
      <w:r w:rsidRPr="00C4031B">
        <w:rPr>
          <w:lang w:eastAsia="de-DE"/>
        </w:rPr>
        <w:t xml:space="preserve"> stereotype obsolete.</w:t>
      </w:r>
    </w:p>
    <w:p w14:paraId="732E7989" w14:textId="77777777" w:rsidR="00C4031B" w:rsidRDefault="00C4031B" w:rsidP="00C71FDD">
      <w:pPr>
        <w:pStyle w:val="Listenabsatz"/>
        <w:numPr>
          <w:ilvl w:val="0"/>
          <w:numId w:val="2"/>
        </w:numPr>
        <w:rPr>
          <w:lang w:eastAsia="de-DE"/>
        </w:rPr>
      </w:pPr>
      <w:r w:rsidRPr="00C4031B">
        <w:rPr>
          <w:lang w:eastAsia="de-DE"/>
        </w:rPr>
        <w:t xml:space="preserve">Mapping </w:t>
      </w:r>
      <w:proofErr w:type="spellStart"/>
      <w:proofErr w:type="gramStart"/>
      <w:r w:rsidRPr="00C4031B">
        <w:rPr>
          <w:lang w:eastAsia="de-DE"/>
        </w:rPr>
        <w:t>OpenModelOperation</w:t>
      </w:r>
      <w:proofErr w:type="spellEnd"/>
      <w:r w:rsidRPr="00C4031B">
        <w:rPr>
          <w:lang w:eastAsia="de-DE"/>
        </w:rPr>
        <w:t>::</w:t>
      </w:r>
      <w:proofErr w:type="spellStart"/>
      <w:proofErr w:type="gramEnd"/>
      <w:r w:rsidRPr="00C4031B">
        <w:rPr>
          <w:lang w:eastAsia="de-DE"/>
        </w:rPr>
        <w:t>isOperationIdempotent</w:t>
      </w:r>
      <w:proofErr w:type="spellEnd"/>
      <w:r w:rsidRPr="00C4031B">
        <w:rPr>
          <w:lang w:eastAsia="de-DE"/>
        </w:rPr>
        <w:t xml:space="preserve"> property obsolete.</w:t>
      </w:r>
    </w:p>
    <w:p w14:paraId="02244101" w14:textId="77777777" w:rsidR="00C4031B" w:rsidRDefault="00C4031B" w:rsidP="00C71FDD">
      <w:pPr>
        <w:pStyle w:val="Listenabsatz"/>
        <w:numPr>
          <w:ilvl w:val="0"/>
          <w:numId w:val="2"/>
        </w:numPr>
        <w:rPr>
          <w:lang w:eastAsia="de-DE"/>
        </w:rPr>
      </w:pPr>
      <w:r w:rsidRPr="00C4031B">
        <w:rPr>
          <w:lang w:eastAsia="de-DE"/>
        </w:rPr>
        <w:t xml:space="preserve">Mapping </w:t>
      </w:r>
      <w:proofErr w:type="spellStart"/>
      <w:proofErr w:type="gramStart"/>
      <w:r w:rsidRPr="00C4031B">
        <w:rPr>
          <w:lang w:eastAsia="de-DE"/>
        </w:rPr>
        <w:t>OpenModelOperation</w:t>
      </w:r>
      <w:proofErr w:type="spellEnd"/>
      <w:r w:rsidRPr="00C4031B">
        <w:rPr>
          <w:lang w:eastAsia="de-DE"/>
        </w:rPr>
        <w:t>::</w:t>
      </w:r>
      <w:proofErr w:type="spellStart"/>
      <w:proofErr w:type="gramEnd"/>
      <w:r w:rsidRPr="00C4031B">
        <w:rPr>
          <w:lang w:eastAsia="de-DE"/>
        </w:rPr>
        <w:t>isAtomic</w:t>
      </w:r>
      <w:proofErr w:type="spellEnd"/>
      <w:r w:rsidRPr="00C4031B">
        <w:rPr>
          <w:lang w:eastAsia="de-DE"/>
        </w:rPr>
        <w:t xml:space="preserve"> property obsolete.</w:t>
      </w:r>
    </w:p>
    <w:p w14:paraId="25499CD7" w14:textId="2B01751A" w:rsidR="00C4031B" w:rsidRDefault="00C4031B" w:rsidP="00C71FDD">
      <w:pPr>
        <w:pStyle w:val="Listenabsatz"/>
        <w:numPr>
          <w:ilvl w:val="0"/>
          <w:numId w:val="2"/>
        </w:numPr>
        <w:rPr>
          <w:lang w:eastAsia="de-DE"/>
        </w:rPr>
      </w:pPr>
      <w:r w:rsidRPr="00C4031B">
        <w:rPr>
          <w:lang w:eastAsia="de-DE"/>
        </w:rPr>
        <w:t xml:space="preserve">Mapping </w:t>
      </w:r>
      <w:proofErr w:type="spellStart"/>
      <w:proofErr w:type="gramStart"/>
      <w:r w:rsidRPr="00C4031B">
        <w:rPr>
          <w:lang w:eastAsia="de-DE"/>
        </w:rPr>
        <w:t>OpenInterfaceModelAttribute</w:t>
      </w:r>
      <w:proofErr w:type="spellEnd"/>
      <w:r w:rsidRPr="00C4031B">
        <w:rPr>
          <w:lang w:eastAsia="de-DE"/>
        </w:rPr>
        <w:t>::</w:t>
      </w:r>
      <w:proofErr w:type="spellStart"/>
      <w:proofErr w:type="gramEnd"/>
      <w:r w:rsidRPr="00C4031B">
        <w:rPr>
          <w:lang w:eastAsia="de-DE"/>
        </w:rPr>
        <w:t>attributeValueChangeNotification</w:t>
      </w:r>
      <w:proofErr w:type="spellEnd"/>
      <w:r w:rsidRPr="00C4031B">
        <w:rPr>
          <w:lang w:eastAsia="de-DE"/>
        </w:rPr>
        <w:t xml:space="preserve"> property obsolete.</w:t>
      </w:r>
    </w:p>
    <w:p w14:paraId="209EF30B" w14:textId="2724432F" w:rsidR="00D1519B" w:rsidRDefault="00D1519B" w:rsidP="00D1519B">
      <w:pPr>
        <w:pStyle w:val="Listenabsatz"/>
        <w:numPr>
          <w:ilvl w:val="0"/>
          <w:numId w:val="2"/>
        </w:numPr>
        <w:rPr>
          <w:lang w:eastAsia="de-DE"/>
        </w:rPr>
      </w:pPr>
      <w:r w:rsidRPr="00D1519B">
        <w:rPr>
          <w:lang w:eastAsia="de-DE"/>
        </w:rPr>
        <w:t xml:space="preserve">Composite association mapped to list using grouping instead of reference in </w:t>
      </w:r>
      <w:r w:rsidRPr="00D1519B">
        <w:rPr>
          <w:lang w:eastAsia="de-DE"/>
        </w:rPr>
        <w:fldChar w:fldCharType="begin"/>
      </w:r>
      <w:r w:rsidRPr="00D1519B">
        <w:rPr>
          <w:lang w:eastAsia="de-DE"/>
        </w:rPr>
        <w:instrText xml:space="preserve"> REF _Ref427322526 \h </w:instrText>
      </w:r>
      <w:r>
        <w:rPr>
          <w:lang w:eastAsia="de-DE"/>
        </w:rPr>
        <w:instrText xml:space="preserve"> \* MERGEFORMAT </w:instrText>
      </w:r>
      <w:r w:rsidRPr="00D1519B">
        <w:rPr>
          <w:lang w:eastAsia="de-DE"/>
        </w:rPr>
      </w:r>
      <w:r w:rsidRPr="00D1519B">
        <w:rPr>
          <w:lang w:eastAsia="de-DE"/>
        </w:rPr>
        <w:fldChar w:fldCharType="separate"/>
      </w:r>
      <w:r w:rsidR="00261E05">
        <w:rPr>
          <w:lang w:eastAsia="de-DE"/>
        </w:rPr>
        <w:t>Table 5.15</w:t>
      </w:r>
      <w:r w:rsidRPr="00D1519B">
        <w:rPr>
          <w:lang w:eastAsia="de-DE"/>
        </w:rPr>
        <w:fldChar w:fldCharType="end"/>
      </w:r>
      <w:r w:rsidRPr="00D1519B">
        <w:rPr>
          <w:lang w:eastAsia="de-DE"/>
        </w:rPr>
        <w:t>.</w:t>
      </w:r>
      <w:r w:rsidRPr="00D1519B">
        <w:rPr>
          <w:lang w:eastAsia="de-DE"/>
        </w:rPr>
        <w:br/>
        <w:t xml:space="preserve">“require-instance” </w:t>
      </w:r>
      <w:proofErr w:type="spellStart"/>
      <w:r w:rsidRPr="00D1519B">
        <w:rPr>
          <w:lang w:eastAsia="de-DE"/>
        </w:rPr>
        <w:t>substatement</w:t>
      </w:r>
      <w:proofErr w:type="spellEnd"/>
      <w:r w:rsidRPr="00D1519B">
        <w:rPr>
          <w:lang w:eastAsia="de-DE"/>
        </w:rPr>
        <w:t xml:space="preserve"> = false added to all navigable pointer and shared aggregation associations.</w:t>
      </w:r>
    </w:p>
    <w:p w14:paraId="516C3A2B" w14:textId="77777777" w:rsidR="000E3945" w:rsidRDefault="000E3945" w:rsidP="000E3945">
      <w:pPr>
        <w:pStyle w:val="Listenabsatz"/>
        <w:numPr>
          <w:ilvl w:val="0"/>
          <w:numId w:val="2"/>
        </w:numPr>
        <w:rPr>
          <w:lang w:eastAsia="de-DE"/>
        </w:rPr>
      </w:pPr>
      <w:r>
        <w:rPr>
          <w:lang w:eastAsia="de-DE"/>
        </w:rPr>
        <w:t>{</w:t>
      </w:r>
      <w:proofErr w:type="spellStart"/>
      <w:r w:rsidRPr="0042165F">
        <w:rPr>
          <w:lang w:eastAsia="de-DE"/>
        </w:rPr>
        <w:t>xor</w:t>
      </w:r>
      <w:proofErr w:type="spellEnd"/>
      <w:r>
        <w:rPr>
          <w:lang w:eastAsia="de-DE"/>
        </w:rPr>
        <w:t>}-</w:t>
      </w:r>
      <w:r w:rsidRPr="0042165F">
        <w:rPr>
          <w:lang w:eastAsia="de-DE"/>
        </w:rPr>
        <w:t xml:space="preserve">choice mapping updated in section </w:t>
      </w:r>
      <w:r w:rsidRPr="0042165F">
        <w:rPr>
          <w:lang w:eastAsia="de-DE"/>
        </w:rPr>
        <w:fldChar w:fldCharType="begin"/>
      </w:r>
      <w:r w:rsidRPr="0042165F">
        <w:rPr>
          <w:lang w:eastAsia="de-DE"/>
        </w:rPr>
        <w:instrText xml:space="preserve"> REF _Ref520797388 \r \h </w:instrText>
      </w:r>
      <w:r w:rsidRPr="0042165F">
        <w:rPr>
          <w:lang w:eastAsia="de-DE"/>
        </w:rPr>
      </w:r>
      <w:r w:rsidRPr="0042165F">
        <w:rPr>
          <w:lang w:eastAsia="de-DE"/>
        </w:rPr>
        <w:fldChar w:fldCharType="separate"/>
      </w:r>
      <w:r w:rsidRPr="0042165F">
        <w:rPr>
          <w:lang w:eastAsia="de-DE"/>
        </w:rPr>
        <w:t>6.3</w:t>
      </w:r>
      <w:r w:rsidRPr="0042165F">
        <w:rPr>
          <w:lang w:eastAsia="de-DE"/>
        </w:rPr>
        <w:fldChar w:fldCharType="end"/>
      </w:r>
      <w:r w:rsidRPr="0042165F">
        <w:rPr>
          <w:lang w:eastAsia="de-DE"/>
        </w:rPr>
        <w:t>.</w:t>
      </w:r>
    </w:p>
    <w:p w14:paraId="4000596A" w14:textId="77777777" w:rsidR="000E3945" w:rsidRDefault="000E3945" w:rsidP="000E3945">
      <w:pPr>
        <w:pStyle w:val="Listenabsatz"/>
        <w:numPr>
          <w:ilvl w:val="0"/>
          <w:numId w:val="2"/>
        </w:numPr>
        <w:rPr>
          <w:lang w:eastAsia="de-DE"/>
        </w:rPr>
      </w:pPr>
      <w:r>
        <w:rPr>
          <w:lang w:eastAsia="de-DE"/>
        </w:rPr>
        <w:t>B</w:t>
      </w:r>
      <w:r w:rsidRPr="0042165F">
        <w:rPr>
          <w:lang w:eastAsia="de-DE"/>
        </w:rPr>
        <w:t xml:space="preserve">its mapping updated in section </w:t>
      </w:r>
      <w:r w:rsidRPr="0042165F">
        <w:rPr>
          <w:lang w:eastAsia="de-DE"/>
        </w:rPr>
        <w:fldChar w:fldCharType="begin"/>
      </w:r>
      <w:r w:rsidRPr="0042165F">
        <w:rPr>
          <w:lang w:eastAsia="de-DE"/>
        </w:rPr>
        <w:instrText xml:space="preserve"> REF _Ref511145109 \r \h </w:instrText>
      </w:r>
      <w:r w:rsidRPr="0042165F">
        <w:rPr>
          <w:lang w:eastAsia="de-DE"/>
        </w:rPr>
      </w:r>
      <w:r w:rsidRPr="0042165F">
        <w:rPr>
          <w:lang w:eastAsia="de-DE"/>
        </w:rPr>
        <w:fldChar w:fldCharType="separate"/>
      </w:r>
      <w:r w:rsidRPr="0042165F">
        <w:rPr>
          <w:lang w:eastAsia="de-DE"/>
        </w:rPr>
        <w:t>5.5.5</w:t>
      </w:r>
      <w:r w:rsidRPr="0042165F">
        <w:rPr>
          <w:lang w:eastAsia="de-DE"/>
        </w:rPr>
        <w:fldChar w:fldCharType="end"/>
      </w:r>
      <w:r w:rsidRPr="0042165F">
        <w:rPr>
          <w:lang w:eastAsia="de-DE"/>
        </w:rPr>
        <w:t>.</w:t>
      </w:r>
    </w:p>
    <w:p w14:paraId="45485D81" w14:textId="77777777" w:rsidR="004503B7" w:rsidRPr="004503B7" w:rsidRDefault="004503B7" w:rsidP="004A218B">
      <w:pPr>
        <w:rPr>
          <w:szCs w:val="24"/>
        </w:rPr>
      </w:pPr>
    </w:p>
    <w:p w14:paraId="0437FC94" w14:textId="77777777" w:rsidR="005E55D5" w:rsidRDefault="00DB71B7" w:rsidP="009B6F01">
      <w:pPr>
        <w:pStyle w:val="berschrift1"/>
      </w:pPr>
      <w:bookmarkStart w:id="1040" w:name="_Ref430330687"/>
      <w:bookmarkStart w:id="1041" w:name="_Toc516067407"/>
      <w:bookmarkStart w:id="1042" w:name="_Toc531166628"/>
      <w:r>
        <w:t xml:space="preserve">Proposed </w:t>
      </w:r>
      <w:r w:rsidR="005E55D5">
        <w:t>Addendum 2</w:t>
      </w:r>
      <w:bookmarkEnd w:id="1040"/>
      <w:bookmarkEnd w:id="1041"/>
      <w:bookmarkEnd w:id="1042"/>
    </w:p>
    <w:p w14:paraId="72E15DA7" w14:textId="77777777" w:rsidR="005E55D5" w:rsidRPr="00BF6A45" w:rsidRDefault="00B17A66" w:rsidP="002A6986">
      <w:pPr>
        <w:rPr>
          <w:szCs w:val="24"/>
          <w:highlight w:val="yellow"/>
        </w:rPr>
      </w:pPr>
      <w:proofErr w:type="spellStart"/>
      <w:proofErr w:type="gramStart"/>
      <w:r w:rsidRPr="00BF6A45">
        <w:rPr>
          <w:szCs w:val="24"/>
          <w:highlight w:val="yellow"/>
        </w:rPr>
        <w:t>Stereotype:Do</w:t>
      </w:r>
      <w:proofErr w:type="spellEnd"/>
      <w:proofErr w:type="gramEnd"/>
      <w:r w:rsidRPr="00BF6A45">
        <w:rPr>
          <w:szCs w:val="24"/>
          <w:highlight w:val="yellow"/>
        </w:rPr>
        <w:t xml:space="preserve"> not generate DS?</w:t>
      </w:r>
    </w:p>
    <w:p w14:paraId="4AD2D018" w14:textId="77777777" w:rsidR="00DB71B7" w:rsidRPr="00BF6A45" w:rsidRDefault="00B17A66" w:rsidP="002A6986">
      <w:pPr>
        <w:rPr>
          <w:szCs w:val="24"/>
          <w:highlight w:val="yellow"/>
        </w:rPr>
      </w:pPr>
      <w:r w:rsidRPr="00BF6A45">
        <w:rPr>
          <w:szCs w:val="24"/>
          <w:highlight w:val="yellow"/>
        </w:rPr>
        <w:t>Using spanning tree algorithm?</w:t>
      </w:r>
    </w:p>
    <w:p w14:paraId="14860F73" w14:textId="77777777" w:rsidR="005E55D5" w:rsidRPr="00BF6A45" w:rsidRDefault="00B17A66" w:rsidP="002A6986">
      <w:pPr>
        <w:rPr>
          <w:szCs w:val="24"/>
        </w:rPr>
      </w:pPr>
      <w:r w:rsidRPr="00BF6A45">
        <w:rPr>
          <w:szCs w:val="24"/>
          <w:highlight w:val="yellow"/>
        </w:rPr>
        <w:t>Depth first search (DFS) &amp; Breadth First Search (BFS)?</w:t>
      </w:r>
    </w:p>
    <w:p w14:paraId="760B6360" w14:textId="77777777" w:rsidR="00F377A6" w:rsidRPr="00BF6A45" w:rsidRDefault="00F377A6" w:rsidP="002B7DFC">
      <w:pPr>
        <w:rPr>
          <w:szCs w:val="24"/>
        </w:rPr>
      </w:pPr>
    </w:p>
    <w:sectPr w:rsidR="00F377A6" w:rsidRPr="00BF6A45" w:rsidSect="00312BA2">
      <w:headerReference w:type="default" r:id="rId116"/>
      <w:footerReference w:type="default" r:id="rId117"/>
      <w:footerReference w:type="first" r:id="rId118"/>
      <w:pgSz w:w="12240" w:h="15840"/>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2" w:author="Martin Skorupski" w:date="2019-12-19T11:59:00Z" w:initials="MS">
    <w:p w14:paraId="130DB092" w14:textId="77777777" w:rsidR="009C7BB9" w:rsidRDefault="009C7BB9" w:rsidP="00DA2E17">
      <w:pPr>
        <w:pStyle w:val="Kommentartext"/>
      </w:pPr>
      <w:r>
        <w:rPr>
          <w:rStyle w:val="Kommentarzeichen"/>
        </w:rPr>
        <w:annotationRef/>
      </w:r>
      <w:r>
        <w:t xml:space="preserve">This workaround leads to “not wanted” operations when using the API in a generic way. For example it would be possible to add device capabilities on API level, which are not supported by the device. </w:t>
      </w:r>
    </w:p>
    <w:p w14:paraId="0F3B81E5" w14:textId="77777777" w:rsidR="009C7BB9" w:rsidRDefault="009C7BB9" w:rsidP="00DA2E17">
      <w:pPr>
        <w:pStyle w:val="Kommentartext"/>
      </w:pPr>
      <w:r>
        <w:t>Therefore a better umls to yang translation is described in 5.6.1 Table 5.15 “Read-write shared association to read-only key”</w:t>
      </w:r>
    </w:p>
  </w:comment>
  <w:comment w:id="160" w:author="Italo Busi" w:date="2022-04-15T19:28:00Z" w:initials="IB">
    <w:p w14:paraId="1CCBC260" w14:textId="77777777" w:rsidR="000B4BA6" w:rsidRDefault="000B4BA6" w:rsidP="000B4BA6">
      <w:pPr>
        <w:pStyle w:val="Kommentartext"/>
      </w:pPr>
      <w:r>
        <w:rPr>
          <w:rStyle w:val="Kommentarzeichen"/>
        </w:rPr>
        <w:annotationRef/>
      </w:r>
      <w:r>
        <w:t>In the figure below the Specification object class is abstract and therefore it should not be wrapped by a container statement in YANG.</w:t>
      </w:r>
    </w:p>
  </w:comment>
  <w:comment w:id="171" w:author="Bernd" w:date="2017-05-31T12:34:00Z" w:initials="BZ">
    <w:p w14:paraId="3D67DD4C" w14:textId="77777777" w:rsidR="009C7BB9" w:rsidRDefault="009C7BB9">
      <w:pPr>
        <w:pStyle w:val="Kommentartext"/>
      </w:pPr>
      <w:r>
        <w:rPr>
          <w:rStyle w:val="Kommentarzeichen"/>
        </w:rPr>
        <w:annotationRef/>
      </w:r>
      <w:r>
        <w:t>Sept. 21:</w:t>
      </w:r>
      <w:r>
        <w:br/>
      </w:r>
      <w:r w:rsidRPr="000576D7">
        <w:t>A mapping rule for adding the presence statement to any kind of container is required.</w:t>
      </w:r>
    </w:p>
  </w:comment>
  <w:comment w:id="180" w:author="Bernd" w:date="2018-04-11T13:19:00Z" w:initials="BZ">
    <w:p w14:paraId="7FA1B773" w14:textId="54DEB734" w:rsidR="009C7BB9" w:rsidRDefault="009C7BB9">
      <w:pPr>
        <w:pStyle w:val="Kommentartext"/>
      </w:pPr>
      <w:r>
        <w:rPr>
          <w:rStyle w:val="Kommentarzeichen"/>
        </w:rPr>
        <w:annotationRef/>
      </w:r>
      <w:r>
        <w:t>Move these to the sub-class grouping?</w:t>
      </w:r>
    </w:p>
  </w:comment>
  <w:comment w:id="185" w:author="Italo Busi" w:date="2022-04-15T19:30:00Z" w:initials="IB">
    <w:p w14:paraId="52CFB786" w14:textId="77777777" w:rsidR="000B4BA6" w:rsidRDefault="000B4BA6" w:rsidP="000B4BA6">
      <w:pPr>
        <w:pStyle w:val="Kommentartext"/>
      </w:pPr>
      <w:r>
        <w:rPr>
          <w:rStyle w:val="Kommentarzeichen"/>
        </w:rPr>
        <w:annotationRef/>
      </w:r>
      <w:r>
        <w:t>The value of the name attribute of the RootElement stereotype shall be _root</w:t>
      </w:r>
    </w:p>
  </w:comment>
  <w:comment w:id="188" w:author="Italo Busi" w:date="2022-04-15T20:11:00Z" w:initials="IB">
    <w:p w14:paraId="070D3EC2" w14:textId="77777777" w:rsidR="000B4BA6" w:rsidRDefault="000B4BA6">
      <w:pPr>
        <w:pStyle w:val="Kommentartext"/>
      </w:pPr>
      <w:r>
        <w:rPr>
          <w:rStyle w:val="Kommentarzeichen"/>
        </w:rPr>
        <w:annotationRef/>
      </w:r>
      <w:r>
        <w:t>Same as above</w:t>
      </w:r>
    </w:p>
  </w:comment>
  <w:comment w:id="191" w:author="Italo Busi" w:date="2022-04-15T20:14:00Z" w:initials="IB">
    <w:p w14:paraId="27F62F38" w14:textId="77777777" w:rsidR="000B4BA6" w:rsidRDefault="000B4BA6" w:rsidP="000B4BA6">
      <w:pPr>
        <w:pStyle w:val="Kommentartext"/>
      </w:pPr>
      <w:r>
        <w:rPr>
          <w:rStyle w:val="Kommentarzeichen"/>
        </w:rPr>
        <w:annotationRef/>
      </w:r>
      <w:r>
        <w:t>The TopLevelSpecification object class shall be abstract and not have any RootElement stereotype</w:t>
      </w:r>
    </w:p>
    <w:p w14:paraId="2A7E2DF8" w14:textId="77777777" w:rsidR="000B4BA6" w:rsidRDefault="000B4BA6" w:rsidP="000B4BA6">
      <w:pPr>
        <w:pStyle w:val="Kommentartext"/>
      </w:pPr>
    </w:p>
    <w:p w14:paraId="45B64687" w14:textId="77777777" w:rsidR="000B4BA6" w:rsidRDefault="000B4BA6" w:rsidP="000B4BA6">
      <w:pPr>
        <w:pStyle w:val="Kommentartext"/>
      </w:pPr>
      <w:r>
        <w:t>The name attribute of the RootElement stereotype for the TopLevel object class shall be _root</w:t>
      </w:r>
    </w:p>
    <w:p w14:paraId="7CBC9529" w14:textId="77777777" w:rsidR="000B4BA6" w:rsidRDefault="000B4BA6" w:rsidP="000B4BA6">
      <w:pPr>
        <w:pStyle w:val="Kommentartext"/>
      </w:pPr>
    </w:p>
    <w:p w14:paraId="69B34A37" w14:textId="77777777" w:rsidR="000B4BA6" w:rsidRDefault="000B4BA6" w:rsidP="000B4BA6">
      <w:pPr>
        <w:pStyle w:val="Kommentartext"/>
      </w:pPr>
      <w:r>
        <w:t>Also the target need to be changed to /MainModule/Root/_root</w:t>
      </w:r>
    </w:p>
    <w:p w14:paraId="1E3317CB" w14:textId="77777777" w:rsidR="000B4BA6" w:rsidRDefault="000B4BA6" w:rsidP="000B4BA6">
      <w:pPr>
        <w:pStyle w:val="Kommentartext"/>
      </w:pPr>
    </w:p>
  </w:comment>
  <w:comment w:id="226" w:author="Bartosz Michalik" w:date="2018-07-23T06:03:00Z" w:initials="BM">
    <w:p w14:paraId="41E0E510" w14:textId="77777777" w:rsidR="009C7BB9" w:rsidRDefault="009C7BB9" w:rsidP="005818D0">
      <w:pPr>
        <w:pStyle w:val="Kommentartext"/>
      </w:pPr>
      <w:r>
        <w:rPr>
          <w:rStyle w:val="Kommentarzeichen"/>
        </w:rPr>
        <w:annotationRef/>
      </w:r>
      <w:r>
        <w:t>Acually if this is config data uniqueness is guaranteed for the leaf-list itself</w:t>
      </w:r>
    </w:p>
    <w:p w14:paraId="6BC074D8" w14:textId="77777777" w:rsidR="009C7BB9" w:rsidRDefault="009C7BB9" w:rsidP="005818D0">
      <w:pPr>
        <w:pStyle w:val="Kommentartext"/>
      </w:pPr>
      <w:r w:rsidRPr="006437E2">
        <w:t>https://tools.ietf.org/html/rfc7950#section-7.7</w:t>
      </w:r>
    </w:p>
  </w:comment>
  <w:comment w:id="698" w:author="Italo Busi" w:date="2022-04-15T20:19:00Z" w:initials="IB">
    <w:p w14:paraId="536DB16B" w14:textId="77777777" w:rsidR="000B4BA6" w:rsidRDefault="000B4BA6" w:rsidP="000B4BA6">
      <w:pPr>
        <w:pStyle w:val="Kommentartext"/>
      </w:pPr>
      <w:r>
        <w:rPr>
          <w:rStyle w:val="Kommentarzeichen"/>
        </w:rPr>
        <w:annotationRef/>
      </w:r>
      <w:r>
        <w:t>The Specification object class is abstract</w:t>
      </w:r>
    </w:p>
    <w:p w14:paraId="323C2B84" w14:textId="77777777" w:rsidR="000B4BA6" w:rsidRDefault="000B4BA6" w:rsidP="000B4BA6">
      <w:pPr>
        <w:pStyle w:val="Kommentartext"/>
      </w:pPr>
    </w:p>
    <w:p w14:paraId="495E3208" w14:textId="77777777" w:rsidR="000B4BA6" w:rsidRDefault="000B4BA6" w:rsidP="000B4BA6">
      <w:pPr>
        <w:pStyle w:val="Kommentartext"/>
      </w:pPr>
      <w:r>
        <w:t>Shall we add an example where the Specification object class is concrete?</w:t>
      </w:r>
    </w:p>
  </w:comment>
  <w:comment w:id="797" w:author="Italo Busi" w:date="2022-04-15T20:20:00Z" w:initials="IB">
    <w:p w14:paraId="43035C32" w14:textId="77777777" w:rsidR="000B4BA6" w:rsidRDefault="000B4BA6">
      <w:pPr>
        <w:pStyle w:val="Kommentartext"/>
      </w:pPr>
      <w:r>
        <w:rPr>
          <w:rStyle w:val="Kommentarzeichen"/>
        </w:rPr>
        <w:annotationRef/>
      </w:r>
      <w:r>
        <w:t>ObjectClass1Spec1 is an abstract object class</w:t>
      </w:r>
    </w:p>
  </w:comment>
  <w:comment w:id="803" w:author="Italo Busi" w:date="2022-04-15T20:21:00Z" w:initials="IB">
    <w:p w14:paraId="72F4CE0B" w14:textId="77777777" w:rsidR="000B4BA6" w:rsidRDefault="000B4BA6">
      <w:pPr>
        <w:pStyle w:val="Kommentartext"/>
      </w:pPr>
      <w:r>
        <w:rPr>
          <w:rStyle w:val="Kommentarzeichen"/>
        </w:rPr>
        <w:annotationRef/>
      </w:r>
      <w:r>
        <w:t>ObjectClass1Spec2 is also an abstract object class but maybe it is better to change it to a concrete object class to show the differences between using an abstract or a concrete object class</w:t>
      </w:r>
    </w:p>
  </w:comment>
  <w:comment w:id="818" w:author="chenqg" w:date="2017-05-31T12:34:00Z" w:initials="cqg">
    <w:p w14:paraId="1F50C812" w14:textId="77777777" w:rsidR="009C7BB9" w:rsidRPr="006B112B" w:rsidRDefault="009C7BB9" w:rsidP="00C67E2D">
      <w:pPr>
        <w:pStyle w:val="Kommentartext"/>
        <w:rPr>
          <w:lang w:val="de-DE" w:eastAsia="zh-CN"/>
        </w:rPr>
      </w:pPr>
      <w:r>
        <w:rPr>
          <w:rStyle w:val="Kommentarzeichen"/>
        </w:rPr>
        <w:annotationRef/>
      </w:r>
      <w:r>
        <w:rPr>
          <w:lang w:eastAsia="zh-CN"/>
        </w:rPr>
        <w:t>W</w:t>
      </w:r>
      <w:r>
        <w:rPr>
          <w:rFonts w:hint="eastAsia"/>
          <w:lang w:eastAsia="zh-CN"/>
        </w:rPr>
        <w:t xml:space="preserve">hy need extension, there is also exception in YANG. </w:t>
      </w:r>
      <w:r w:rsidRPr="006B112B">
        <w:rPr>
          <w:lang w:val="de-DE" w:eastAsia="zh-CN"/>
        </w:rPr>
        <w:t>I</w:t>
      </w:r>
      <w:r w:rsidRPr="006B112B">
        <w:rPr>
          <w:rFonts w:hint="eastAsia"/>
          <w:lang w:val="de-DE" w:eastAsia="zh-CN"/>
        </w:rPr>
        <w:t>t is err-tag, err-app-tag</w:t>
      </w:r>
    </w:p>
  </w:comment>
  <w:comment w:id="819" w:author="Bernd" w:date="2017-05-31T12:34:00Z" w:initials="BZ">
    <w:p w14:paraId="79181607" w14:textId="6D765113" w:rsidR="009C7BB9" w:rsidRDefault="009C7BB9" w:rsidP="00C67E2D">
      <w:pPr>
        <w:pStyle w:val="Kommentartext"/>
      </w:pPr>
      <w:r>
        <w:rPr>
          <w:rStyle w:val="Kommentarzeichen"/>
        </w:rPr>
        <w:annotationRef/>
      </w:r>
      <w:r>
        <w:t>Maybe we don’t need to map the exceptions at all since they define behavior.</w:t>
      </w:r>
    </w:p>
  </w:comment>
  <w:comment w:id="838" w:author="chenqg" w:date="2017-05-31T12:34:00Z" w:initials="cqg">
    <w:p w14:paraId="1CCD073F" w14:textId="77777777" w:rsidR="009C7BB9" w:rsidRDefault="009C7BB9" w:rsidP="00E33DAC">
      <w:pPr>
        <w:pStyle w:val="Kommentartext"/>
        <w:rPr>
          <w:lang w:eastAsia="zh-CN"/>
        </w:rPr>
      </w:pPr>
      <w:r>
        <w:rPr>
          <w:rStyle w:val="Kommentarzeichen"/>
        </w:rPr>
        <w:annotationRef/>
      </w:r>
      <w:r>
        <w:rPr>
          <w:lang w:eastAsia="zh-CN"/>
        </w:rPr>
        <w:t>W</w:t>
      </w:r>
      <w:r>
        <w:rPr>
          <w:rFonts w:hint="eastAsia"/>
          <w:lang w:eastAsia="zh-CN"/>
        </w:rPr>
        <w:t xml:space="preserve">hy we need an error notification for a notification? </w:t>
      </w:r>
      <w:r>
        <w:rPr>
          <w:lang w:eastAsia="zh-CN"/>
        </w:rPr>
        <w:t>T</w:t>
      </w:r>
      <w:r>
        <w:rPr>
          <w:rFonts w:hint="eastAsia"/>
          <w:lang w:eastAsia="zh-CN"/>
        </w:rPr>
        <w:t xml:space="preserve">he notification is generated by the system, and is </w:t>
      </w:r>
      <w:r>
        <w:rPr>
          <w:lang w:eastAsia="zh-CN"/>
        </w:rPr>
        <w:t>determined</w:t>
      </w:r>
      <w:r>
        <w:rPr>
          <w:rFonts w:hint="eastAsia"/>
          <w:lang w:eastAsia="zh-CN"/>
        </w:rPr>
        <w:t xml:space="preserve"> by the system. If there </w:t>
      </w:r>
      <w:r>
        <w:rPr>
          <w:lang w:eastAsia="zh-CN"/>
        </w:rPr>
        <w:t>are</w:t>
      </w:r>
      <w:r>
        <w:rPr>
          <w:rFonts w:hint="eastAsia"/>
          <w:lang w:eastAsia="zh-CN"/>
        </w:rPr>
        <w:t xml:space="preserve"> problems there will be another notification, but not the error notification for the potential </w:t>
      </w:r>
      <w:r>
        <w:rPr>
          <w:lang w:eastAsia="zh-CN"/>
        </w:rPr>
        <w:t>notification</w:t>
      </w:r>
      <w:r>
        <w:rPr>
          <w:rFonts w:hint="eastAsia"/>
          <w:lang w:eastAsia="zh-CN"/>
        </w:rPr>
        <w:t>.</w:t>
      </w:r>
    </w:p>
  </w:comment>
  <w:comment w:id="841" w:author="gaspag" w:date="2017-05-31T12:34:00Z" w:initials="gg">
    <w:p w14:paraId="009BCA57" w14:textId="77777777" w:rsidR="009C7BB9" w:rsidRDefault="009C7BB9" w:rsidP="00C67E2D">
      <w:pPr>
        <w:pStyle w:val="Kommentartext"/>
      </w:pPr>
      <w:r>
        <w:rPr>
          <w:rStyle w:val="Kommentarzeichen"/>
        </w:rPr>
        <w:annotationRef/>
      </w:r>
      <w:r>
        <w:t>General aspect: all notifications, regardless of their type, should inherit the common header from a Notification superclass</w:t>
      </w:r>
    </w:p>
    <w:p w14:paraId="73AE25E6" w14:textId="77777777" w:rsidR="009C7BB9" w:rsidRDefault="009C7BB9" w:rsidP="00C67E2D">
      <w:pPr>
        <w:pStyle w:val="Kommentartext"/>
      </w:pPr>
      <w:r>
        <w:t xml:space="preserve">A good starting point could be </w:t>
      </w:r>
      <w:hyperlink r:id="rId1" w:history="1">
        <w:r>
          <w:rPr>
            <w:rStyle w:val="Hyperlink"/>
          </w:rPr>
          <w:t>onf2015.276</w:t>
        </w:r>
      </w:hyperlink>
      <w:r>
        <w:t xml:space="preserve"> where there’s a description of a possible common header to be shared by all notification.</w:t>
      </w:r>
    </w:p>
  </w:comment>
  <w:comment w:id="842" w:author="Bernd" w:date="2017-05-31T12:34:00Z" w:initials="BZ">
    <w:p w14:paraId="7AF0CE88" w14:textId="77777777" w:rsidR="009C7BB9" w:rsidRDefault="009C7BB9" w:rsidP="00C67E2D">
      <w:pPr>
        <w:pStyle w:val="Kommentartext"/>
      </w:pPr>
      <w:r>
        <w:rPr>
          <w:rStyle w:val="Kommentarzeichen"/>
        </w:rPr>
        <w:annotationRef/>
      </w:r>
      <w:r>
        <w:t>The common attributes for all notifications need to be defined in the Core Model.</w:t>
      </w:r>
    </w:p>
  </w:comment>
  <w:comment w:id="951" w:author="Guoying Zhang" w:date="2017-05-31T12:34:00Z" w:initials="GZ">
    <w:p w14:paraId="03302508" w14:textId="77777777" w:rsidR="009C7BB9" w:rsidRDefault="009C7BB9" w:rsidP="00C67E2D">
      <w:pPr>
        <w:pStyle w:val="Kommentartext"/>
        <w:rPr>
          <w:lang w:eastAsia="zh-CN"/>
        </w:rPr>
      </w:pPr>
      <w:r>
        <w:rPr>
          <w:rStyle w:val="Kommentarzeichen"/>
        </w:rPr>
        <w:annotationRef/>
      </w:r>
      <w:r>
        <w:rPr>
          <w:rFonts w:hint="eastAsia"/>
          <w:lang w:eastAsia="zh-CN"/>
        </w:rPr>
        <w:t xml:space="preserve">In the CIM UML, the recursive aggregation should use shared not composite association. </w:t>
      </w:r>
      <w:r>
        <w:rPr>
          <w:lang w:eastAsia="zh-CN"/>
        </w:rPr>
        <w:t>E</w:t>
      </w:r>
      <w:r>
        <w:rPr>
          <w:rFonts w:hint="eastAsia"/>
          <w:lang w:eastAsia="zh-CN"/>
        </w:rPr>
        <w:t xml:space="preserve">.g. LTP class has a recursive composite association with </w:t>
      </w:r>
      <w:r>
        <w:rPr>
          <w:lang w:eastAsia="zh-CN"/>
        </w:rPr>
        <w:t>itself</w:t>
      </w:r>
      <w:r>
        <w:rPr>
          <w:rFonts w:hint="eastAsia"/>
          <w:lang w:eastAsia="zh-CN"/>
        </w:rPr>
        <w:t xml:space="preserve"> in CIM uml.</w:t>
      </w:r>
    </w:p>
  </w:comment>
  <w:comment w:id="968" w:author="Bernd" w:date="2018-07-31T10:46:00Z" w:initials="BZ">
    <w:p w14:paraId="1B1DBA9D" w14:textId="511AD09A" w:rsidR="009C7BB9" w:rsidRDefault="009C7BB9">
      <w:pPr>
        <w:pStyle w:val="Kommentartext"/>
      </w:pPr>
      <w:r>
        <w:rPr>
          <w:rStyle w:val="Kommentarzeichen"/>
        </w:rPr>
        <w:annotationRef/>
      </w:r>
      <w:r>
        <w:t>Without wrapping container/list?</w:t>
      </w:r>
    </w:p>
  </w:comment>
  <w:comment w:id="981" w:author="Bernd" w:date="2017-05-31T12:34:00Z" w:initials="BZ">
    <w:p w14:paraId="69094D7D" w14:textId="77777777" w:rsidR="009C7BB9" w:rsidRDefault="009C7BB9" w:rsidP="0058362B">
      <w:pPr>
        <w:pStyle w:val="Kommentartext"/>
      </w:pPr>
      <w:r>
        <w:rPr>
          <w:rStyle w:val="Kommentarzeichen"/>
        </w:rPr>
        <w:annotationRef/>
      </w:r>
      <w:r>
        <w:t>To be checked</w:t>
      </w:r>
    </w:p>
  </w:comment>
  <w:comment w:id="1005" w:author="Chris" w:date="2017-05-31T12:34:00Z" w:initials="CH">
    <w:p w14:paraId="1D7F9E0C" w14:textId="77777777" w:rsidR="009C7BB9" w:rsidRDefault="009C7BB9" w:rsidP="0058362B">
      <w:pPr>
        <w:pStyle w:val="Kommentartext"/>
      </w:pPr>
      <w:r>
        <w:rPr>
          <w:rStyle w:val="Kommentarzeichen"/>
        </w:rPr>
        <w:annotationRef/>
      </w:r>
      <w:r>
        <w:t>To clarify, the generators would ALWAYS generate states</w:t>
      </w:r>
      <w:r>
        <w:br/>
        <w:t>Mature, Faulty, Deprecated, LikelyToChange.</w:t>
      </w:r>
    </w:p>
    <w:p w14:paraId="43DF0382" w14:textId="77777777" w:rsidR="009C7BB9" w:rsidRDefault="009C7BB9" w:rsidP="0058362B">
      <w:pPr>
        <w:pStyle w:val="Kommentartext"/>
      </w:pPr>
    </w:p>
    <w:p w14:paraId="5D966133" w14:textId="77777777" w:rsidR="009C7BB9" w:rsidRDefault="009C7BB9" w:rsidP="0058362B">
      <w:pPr>
        <w:pStyle w:val="Kommentartext"/>
      </w:pPr>
      <w:r>
        <w:t>The user could ALSO decide to generate from a list</w:t>
      </w:r>
      <w:r>
        <w:br/>
        <w:t>Preliminary</w:t>
      </w:r>
      <w:r>
        <w:br/>
        <w:t>or</w:t>
      </w:r>
      <w:r>
        <w:br/>
        <w:t>Preliminary + Experimental.</w:t>
      </w:r>
    </w:p>
    <w:p w14:paraId="6D1BCC99" w14:textId="77777777" w:rsidR="009C7BB9" w:rsidRDefault="009C7BB9" w:rsidP="0058362B">
      <w:pPr>
        <w:pStyle w:val="Kommentartext"/>
      </w:pPr>
    </w:p>
    <w:p w14:paraId="5E84F913" w14:textId="77777777" w:rsidR="009C7BB9" w:rsidRDefault="009C7BB9" w:rsidP="0058362B">
      <w:pPr>
        <w:pStyle w:val="Kommentartext"/>
      </w:pPr>
      <w:r>
        <w:t>And Example could ALSO be added via a check box.</w:t>
      </w:r>
    </w:p>
    <w:p w14:paraId="2E543288" w14:textId="77777777" w:rsidR="009C7BB9" w:rsidRDefault="009C7BB9" w:rsidP="0058362B">
      <w:pPr>
        <w:pStyle w:val="Kommentartext"/>
      </w:pPr>
    </w:p>
    <w:p w14:paraId="6F236312" w14:textId="77777777" w:rsidR="009C7BB9" w:rsidRDefault="009C7BB9" w:rsidP="0058362B">
      <w:pPr>
        <w:pStyle w:val="Kommentartext"/>
      </w:pPr>
      <w:r>
        <w:t>Note that the choices need to be limited otherwise the pruning will result in broken models.</w:t>
      </w:r>
    </w:p>
    <w:p w14:paraId="3B9C974F" w14:textId="77777777" w:rsidR="009C7BB9" w:rsidRDefault="009C7BB9" w:rsidP="0058362B">
      <w:pPr>
        <w:pStyle w:val="Kommentartext"/>
      </w:pPr>
      <w:r>
        <w:t>Also these choices impose rules on how the lifecycle states are used, for example I can't have a mature class subclassing from a preliminary class.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3B81E5" w15:done="0"/>
  <w15:commentEx w15:paraId="1CCBC260" w15:done="0"/>
  <w15:commentEx w15:paraId="3D67DD4C" w15:done="0"/>
  <w15:commentEx w15:paraId="7FA1B773" w15:done="0"/>
  <w15:commentEx w15:paraId="52CFB786" w15:done="0"/>
  <w15:commentEx w15:paraId="070D3EC2" w15:done="0"/>
  <w15:commentEx w15:paraId="1E3317CB" w15:done="0"/>
  <w15:commentEx w15:paraId="6BC074D8" w15:done="0"/>
  <w15:commentEx w15:paraId="495E3208" w15:done="0"/>
  <w15:commentEx w15:paraId="43035C32" w15:done="0"/>
  <w15:commentEx w15:paraId="72F4CE0B" w15:done="0"/>
  <w15:commentEx w15:paraId="1F50C812" w15:done="0"/>
  <w15:commentEx w15:paraId="79181607" w15:done="0"/>
  <w15:commentEx w15:paraId="1CCD073F" w15:done="0"/>
  <w15:commentEx w15:paraId="73AE25E6" w15:done="0"/>
  <w15:commentEx w15:paraId="7AF0CE88" w15:done="0"/>
  <w15:commentEx w15:paraId="03302508" w15:done="0"/>
  <w15:commentEx w15:paraId="1B1DBA9D" w15:done="0"/>
  <w15:commentEx w15:paraId="69094D7D" w15:done="0"/>
  <w15:commentEx w15:paraId="3B9C974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3B81E5" w16cid:durableId="21A5E4A3"/>
  <w16cid:commentId w16cid:paraId="1CCBC260" w16cid:durableId="27063915"/>
  <w16cid:commentId w16cid:paraId="3D67DD4C" w16cid:durableId="1E81AC55"/>
  <w16cid:commentId w16cid:paraId="7FA1B773" w16cid:durableId="1E81AC56"/>
  <w16cid:commentId w16cid:paraId="52CFB786" w16cid:durableId="27063918"/>
  <w16cid:commentId w16cid:paraId="070D3EC2" w16cid:durableId="27063919"/>
  <w16cid:commentId w16cid:paraId="1E3317CB" w16cid:durableId="2706391A"/>
  <w16cid:commentId w16cid:paraId="6BC074D8" w16cid:durableId="1EFFEE2C"/>
  <w16cid:commentId w16cid:paraId="495E3208" w16cid:durableId="2706391C"/>
  <w16cid:commentId w16cid:paraId="43035C32" w16cid:durableId="2706391D"/>
  <w16cid:commentId w16cid:paraId="72F4CE0B" w16cid:durableId="2706391E"/>
  <w16cid:commentId w16cid:paraId="1F50C812" w16cid:durableId="1E81AC5C"/>
  <w16cid:commentId w16cid:paraId="79181607" w16cid:durableId="1E81AC5D"/>
  <w16cid:commentId w16cid:paraId="1CCD073F" w16cid:durableId="1E81AC5F"/>
  <w16cid:commentId w16cid:paraId="73AE25E6" w16cid:durableId="24B7BB59"/>
  <w16cid:commentId w16cid:paraId="7AF0CE88" w16cid:durableId="24B7BB5A"/>
  <w16cid:commentId w16cid:paraId="03302508" w16cid:durableId="1E81AC60"/>
  <w16cid:commentId w16cid:paraId="1B1DBA9D" w16cid:durableId="1F0ABC8F"/>
  <w16cid:commentId w16cid:paraId="69094D7D" w16cid:durableId="1E81AC61"/>
  <w16cid:commentId w16cid:paraId="3B9C974F" w16cid:durableId="1E81AC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296A9" w14:textId="77777777" w:rsidR="009C7BB9" w:rsidRDefault="009C7BB9" w:rsidP="005752F2">
      <w:pPr>
        <w:spacing w:after="0"/>
      </w:pPr>
      <w:r>
        <w:separator/>
      </w:r>
    </w:p>
  </w:endnote>
  <w:endnote w:type="continuationSeparator" w:id="0">
    <w:p w14:paraId="73E73C2D" w14:textId="77777777" w:rsidR="009C7BB9" w:rsidRDefault="009C7BB9"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swiss"/>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EBFD8" w14:textId="701CCFFF" w:rsidR="009C7BB9" w:rsidRPr="00194CC3" w:rsidRDefault="009C7BB9" w:rsidP="005752F2">
    <w:pPr>
      <w:pStyle w:val="Fuzeile"/>
    </w:pPr>
    <w:r w:rsidRPr="00194CC3">
      <w:t xml:space="preserve">Page </w:t>
    </w:r>
    <w:r>
      <w:fldChar w:fldCharType="begin"/>
    </w:r>
    <w:r>
      <w:instrText xml:space="preserve"> PAGE </w:instrText>
    </w:r>
    <w:r>
      <w:fldChar w:fldCharType="separate"/>
    </w:r>
    <w:r>
      <w:rPr>
        <w:noProof/>
      </w:rPr>
      <w:t>21</w:t>
    </w:r>
    <w:r>
      <w:rPr>
        <w:noProof/>
      </w:rPr>
      <w:fldChar w:fldCharType="end"/>
    </w:r>
    <w:r w:rsidRPr="00194CC3">
      <w:t xml:space="preserve"> of </w:t>
    </w:r>
    <w:r w:rsidR="00A726C4">
      <w:fldChar w:fldCharType="begin"/>
    </w:r>
    <w:r w:rsidR="00A726C4">
      <w:instrText xml:space="preserve"> NUMPAGES </w:instrText>
    </w:r>
    <w:r w:rsidR="00A726C4">
      <w:fldChar w:fldCharType="separate"/>
    </w:r>
    <w:r>
      <w:rPr>
        <w:noProof/>
      </w:rPr>
      <w:t>82</w:t>
    </w:r>
    <w:r w:rsidR="00A726C4">
      <w:rPr>
        <w:noProof/>
      </w:rPr>
      <w:fldChar w:fldCharType="end"/>
    </w:r>
    <w:r w:rsidRPr="00194CC3">
      <w:tab/>
    </w:r>
    <w:r w:rsidRPr="00194CC3">
      <w:tab/>
    </w:r>
    <w:r w:rsidRPr="00386CB4">
      <w:t>© Open Networking Foundation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39C3" w14:textId="0261D7F5" w:rsidR="009C7BB9" w:rsidRPr="00194CC3" w:rsidRDefault="009C7BB9" w:rsidP="00312BA2">
    <w:pPr>
      <w:pStyle w:val="Fuzeile"/>
      <w:tabs>
        <w:tab w:val="clear" w:pos="4320"/>
        <w:tab w:val="clear" w:pos="9360"/>
        <w:tab w:val="center" w:pos="6804"/>
        <w:tab w:val="right" w:pos="13572"/>
      </w:tabs>
    </w:pPr>
    <w:r w:rsidRPr="00194CC3">
      <w:t xml:space="preserve">Page </w:t>
    </w:r>
    <w:r>
      <w:fldChar w:fldCharType="begin"/>
    </w:r>
    <w:r>
      <w:instrText xml:space="preserve"> PAGE </w:instrText>
    </w:r>
    <w:r>
      <w:fldChar w:fldCharType="separate"/>
    </w:r>
    <w:r>
      <w:rPr>
        <w:noProof/>
      </w:rPr>
      <w:t>75</w:t>
    </w:r>
    <w:r>
      <w:rPr>
        <w:noProof/>
      </w:rPr>
      <w:fldChar w:fldCharType="end"/>
    </w:r>
    <w:r w:rsidRPr="00194CC3">
      <w:t xml:space="preserve"> of </w:t>
    </w:r>
    <w:r w:rsidR="00A726C4">
      <w:fldChar w:fldCharType="begin"/>
    </w:r>
    <w:r w:rsidR="00A726C4">
      <w:instrText xml:space="preserve"> NUMPAGES </w:instrText>
    </w:r>
    <w:r w:rsidR="00A726C4">
      <w:fldChar w:fldCharType="separate"/>
    </w:r>
    <w:r>
      <w:rPr>
        <w:noProof/>
      </w:rPr>
      <w:t>82</w:t>
    </w:r>
    <w:r w:rsidR="00A726C4">
      <w:rPr>
        <w:noProof/>
      </w:rPr>
      <w:fldChar w:fldCharType="end"/>
    </w:r>
    <w:r w:rsidRPr="00194CC3">
      <w:tab/>
    </w:r>
    <w:r w:rsidRPr="00194CC3">
      <w:tab/>
    </w:r>
    <w:r w:rsidRPr="00386CB4">
      <w:t>© Open Networking Foundation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BD681" w14:textId="615237F9" w:rsidR="009C7BB9" w:rsidRPr="00194CC3" w:rsidRDefault="009C7BB9" w:rsidP="00312BA2">
    <w:pPr>
      <w:pStyle w:val="Fuzeile"/>
      <w:tabs>
        <w:tab w:val="clear" w:pos="4320"/>
        <w:tab w:val="clear" w:pos="9360"/>
        <w:tab w:val="center" w:pos="4678"/>
        <w:tab w:val="right" w:pos="9356"/>
      </w:tabs>
    </w:pPr>
    <w:r w:rsidRPr="00194CC3">
      <w:t xml:space="preserve">Page </w:t>
    </w:r>
    <w:r>
      <w:fldChar w:fldCharType="begin"/>
    </w:r>
    <w:r>
      <w:instrText xml:space="preserve"> PAGE </w:instrText>
    </w:r>
    <w:r>
      <w:fldChar w:fldCharType="separate"/>
    </w:r>
    <w:r>
      <w:rPr>
        <w:noProof/>
      </w:rPr>
      <w:t>82</w:t>
    </w:r>
    <w:r>
      <w:rPr>
        <w:noProof/>
      </w:rPr>
      <w:fldChar w:fldCharType="end"/>
    </w:r>
    <w:r w:rsidRPr="00194CC3">
      <w:t xml:space="preserve"> of </w:t>
    </w:r>
    <w:r w:rsidR="00A726C4">
      <w:fldChar w:fldCharType="begin"/>
    </w:r>
    <w:r w:rsidR="00A726C4">
      <w:instrText xml:space="preserve"> NUMPAGES </w:instrText>
    </w:r>
    <w:r w:rsidR="00A726C4">
      <w:fldChar w:fldCharType="separate"/>
    </w:r>
    <w:r>
      <w:rPr>
        <w:noProof/>
      </w:rPr>
      <w:t>82</w:t>
    </w:r>
    <w:r w:rsidR="00A726C4">
      <w:rPr>
        <w:noProof/>
      </w:rPr>
      <w:fldChar w:fldCharType="end"/>
    </w:r>
    <w:r w:rsidRPr="00194CC3">
      <w:tab/>
    </w:r>
    <w:r w:rsidRPr="00194CC3">
      <w:tab/>
    </w:r>
    <w:r w:rsidRPr="00386CB4">
      <w:t>© Open Networking Foundation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C65BC" w14:textId="77777777" w:rsidR="009C7BB9" w:rsidRDefault="009C7BB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A9F1D" w14:textId="77777777" w:rsidR="009C7BB9" w:rsidRDefault="009C7BB9" w:rsidP="005752F2">
      <w:pPr>
        <w:spacing w:after="0"/>
      </w:pPr>
      <w:r>
        <w:separator/>
      </w:r>
    </w:p>
  </w:footnote>
  <w:footnote w:type="continuationSeparator" w:id="0">
    <w:p w14:paraId="07EFFFA3" w14:textId="77777777" w:rsidR="009C7BB9" w:rsidRDefault="009C7BB9" w:rsidP="005752F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C2FED" w14:textId="4C74B126" w:rsidR="009C7BB9" w:rsidRPr="00194CC3" w:rsidRDefault="009C7BB9" w:rsidP="001C7493">
    <w:pPr>
      <w:pStyle w:val="Kopfzeile"/>
      <w:tabs>
        <w:tab w:val="clear" w:pos="4320"/>
        <w:tab w:val="clear" w:pos="9360"/>
        <w:tab w:val="center" w:pos="4678"/>
        <w:tab w:val="right" w:pos="9356"/>
      </w:tabs>
    </w:pPr>
    <w:r>
      <w:t xml:space="preserve">Draft TR-531 UML </w:t>
    </w:r>
    <w:r>
      <w:sym w:font="Wingdings" w:char="F0E0"/>
    </w:r>
    <w:r>
      <w:t xml:space="preserve"> YANG Mapping </w:t>
    </w:r>
    <w:r w:rsidRPr="003B3770">
      <w:t>Guidelines</w:t>
    </w:r>
    <w:r w:rsidRPr="00194CC3">
      <w:tab/>
    </w:r>
    <w:r w:rsidRPr="00194CC3">
      <w:tab/>
    </w:r>
    <w:r>
      <w:t xml:space="preserve">Draft </w:t>
    </w:r>
    <w:r w:rsidRPr="00194CC3">
      <w:t xml:space="preserve">Version </w:t>
    </w:r>
    <w:r>
      <w:t>1.1.0</w:t>
    </w:r>
    <w:r w:rsidR="0075583A">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EF3C6" w14:textId="548ED8BA" w:rsidR="009C7BB9" w:rsidRPr="00194CC3" w:rsidRDefault="009C7BB9" w:rsidP="00312BA2">
    <w:pPr>
      <w:pStyle w:val="Kopfzeile"/>
      <w:tabs>
        <w:tab w:val="clear" w:pos="4320"/>
        <w:tab w:val="clear" w:pos="9360"/>
        <w:tab w:val="center" w:pos="6804"/>
        <w:tab w:val="right" w:pos="13608"/>
      </w:tabs>
      <w:ind w:right="-36"/>
    </w:pPr>
    <w:r>
      <w:t xml:space="preserve">Draft TR-531 UML </w:t>
    </w:r>
    <w:r>
      <w:sym w:font="Wingdings" w:char="F0E0"/>
    </w:r>
    <w:r>
      <w:t xml:space="preserve"> YANG Mapping </w:t>
    </w:r>
    <w:r w:rsidRPr="003B3770">
      <w:t>Guidelines</w:t>
    </w:r>
    <w:r w:rsidRPr="00194CC3">
      <w:tab/>
    </w:r>
    <w:r w:rsidRPr="00194CC3">
      <w:tab/>
    </w:r>
    <w:r>
      <w:t xml:space="preserve">Draft </w:t>
    </w:r>
    <w:r w:rsidRPr="00194CC3">
      <w:t xml:space="preserve">Version </w:t>
    </w:r>
    <w:r>
      <w:t>1.1.02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93F09" w14:textId="77777777" w:rsidR="009C7BB9" w:rsidRPr="00540494" w:rsidRDefault="009C7BB9" w:rsidP="00540494">
    <w:pPr>
      <w:rPr>
        <w:rFonts w:asciiTheme="minorHAnsi" w:hAnsiTheme="minorHAnsi"/>
        <w:sz w:val="16"/>
      </w:rPr>
    </w:pPr>
    <w:r w:rsidRPr="00540494">
      <w:rPr>
        <w:rFonts w:asciiTheme="minorHAnsi" w:hAnsiTheme="minorHAnsi"/>
        <w:sz w:val="16"/>
      </w:rPr>
      <w:t xml:space="preserve">IISOMI 531 UML </w:t>
    </w:r>
    <w:r w:rsidRPr="00540494">
      <w:rPr>
        <w:rFonts w:asciiTheme="minorHAnsi" w:hAnsiTheme="minorHAnsi"/>
        <w:sz w:val="16"/>
      </w:rPr>
      <w:t> YANG Mapping Guidelines</w:t>
    </w:r>
    <w:r w:rsidRPr="00540494">
      <w:rPr>
        <w:rFonts w:asciiTheme="minorHAnsi" w:hAnsiTheme="minorHAnsi"/>
        <w:sz w:val="16"/>
      </w:rPr>
      <w:tab/>
    </w:r>
    <w:r w:rsidRPr="00540494">
      <w:rPr>
        <w:rFonts w:asciiTheme="minorHAnsi" w:hAnsiTheme="minorHAnsi"/>
        <w:sz w:val="16"/>
      </w:rPr>
      <w:tab/>
      <w:t>Draft Version 1.1.07</w:t>
    </w:r>
  </w:p>
  <w:p w14:paraId="0F4F2AAC" w14:textId="77777777" w:rsidR="009C7BB9" w:rsidRDefault="009C7BB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837E8" w14:textId="09B7AFE2" w:rsidR="009C7BB9" w:rsidRPr="00194CC3" w:rsidRDefault="009C7BB9" w:rsidP="00312BA2">
    <w:pPr>
      <w:pStyle w:val="Kopfzeile"/>
      <w:tabs>
        <w:tab w:val="clear" w:pos="4320"/>
        <w:tab w:val="clear" w:pos="9360"/>
        <w:tab w:val="center" w:pos="4678"/>
        <w:tab w:val="right" w:pos="9356"/>
      </w:tabs>
      <w:ind w:right="-34"/>
    </w:pPr>
    <w:r>
      <w:t xml:space="preserve">Draft TR-531 UML </w:t>
    </w:r>
    <w:r>
      <w:sym w:font="Wingdings" w:char="F0E0"/>
    </w:r>
    <w:r>
      <w:t xml:space="preserve"> YANG Mapping </w:t>
    </w:r>
    <w:r w:rsidRPr="003B3770">
      <w:t>Guidelines</w:t>
    </w:r>
    <w:r w:rsidRPr="00194CC3">
      <w:tab/>
    </w:r>
    <w:r w:rsidRPr="00194CC3">
      <w:tab/>
    </w:r>
    <w:r>
      <w:t xml:space="preserve">Draft </w:t>
    </w:r>
    <w:r w:rsidRPr="00194CC3">
      <w:t xml:space="preserve">Version </w:t>
    </w:r>
    <w:r>
      <w:t>1.1.02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33A3D"/>
    <w:multiLevelType w:val="hybridMultilevel"/>
    <w:tmpl w:val="D494C85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D5E7808"/>
    <w:multiLevelType w:val="multilevel"/>
    <w:tmpl w:val="2126371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CDC5037"/>
    <w:multiLevelType w:val="hybridMultilevel"/>
    <w:tmpl w:val="2F0664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0633E25"/>
    <w:multiLevelType w:val="hybridMultilevel"/>
    <w:tmpl w:val="B134B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1EC05C7"/>
    <w:multiLevelType w:val="hybridMultilevel"/>
    <w:tmpl w:val="63E256E6"/>
    <w:lvl w:ilvl="0" w:tplc="A1744A72">
      <w:numFmt w:val="bullet"/>
      <w:lvlText w:val="-"/>
      <w:lvlJc w:val="left"/>
      <w:pPr>
        <w:ind w:left="720" w:hanging="360"/>
      </w:pPr>
      <w:rPr>
        <w:rFonts w:ascii="Times New Roman" w:eastAsiaTheme="minorEastAs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2526BD7"/>
    <w:multiLevelType w:val="hybridMultilevel"/>
    <w:tmpl w:val="E89403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2F13B06"/>
    <w:multiLevelType w:val="hybridMultilevel"/>
    <w:tmpl w:val="125CCD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2C16C7"/>
    <w:multiLevelType w:val="multilevel"/>
    <w:tmpl w:val="0492AA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793727B"/>
    <w:multiLevelType w:val="hybridMultilevel"/>
    <w:tmpl w:val="5234E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8F03683"/>
    <w:multiLevelType w:val="hybridMultilevel"/>
    <w:tmpl w:val="F19EF6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1A41DD"/>
    <w:multiLevelType w:val="hybridMultilevel"/>
    <w:tmpl w:val="11DE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58A1EA9"/>
    <w:multiLevelType w:val="hybridMultilevel"/>
    <w:tmpl w:val="066A5738"/>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2" w15:restartNumberingAfterBreak="0">
    <w:nsid w:val="376A2DE3"/>
    <w:multiLevelType w:val="multilevel"/>
    <w:tmpl w:val="E01E6F24"/>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3" w15:restartNumberingAfterBreak="0">
    <w:nsid w:val="3F170F4F"/>
    <w:multiLevelType w:val="hybridMultilevel"/>
    <w:tmpl w:val="EE06E7F6"/>
    <w:lvl w:ilvl="0" w:tplc="04070001">
      <w:start w:val="1"/>
      <w:numFmt w:val="bullet"/>
      <w:lvlText w:val=""/>
      <w:lvlJc w:val="left"/>
      <w:pPr>
        <w:ind w:left="720" w:hanging="360"/>
      </w:pPr>
      <w:rPr>
        <w:rFonts w:ascii="Symbol" w:hAnsi="Symbol" w:hint="default"/>
      </w:rPr>
    </w:lvl>
    <w:lvl w:ilvl="1" w:tplc="63CE396C">
      <w:numFmt w:val="bullet"/>
      <w:lvlText w:val="•"/>
      <w:lvlJc w:val="left"/>
      <w:pPr>
        <w:ind w:left="1800" w:hanging="720"/>
      </w:pPr>
      <w:rPr>
        <w:rFonts w:ascii="Times New Roman" w:eastAsiaTheme="minorEastAsia" w:hAnsi="Times New Roman"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51337F1"/>
    <w:multiLevelType w:val="hybridMultilevel"/>
    <w:tmpl w:val="C9960A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5E40483"/>
    <w:multiLevelType w:val="hybridMultilevel"/>
    <w:tmpl w:val="A7866F04"/>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15:restartNumberingAfterBreak="0">
    <w:nsid w:val="4E124401"/>
    <w:multiLevelType w:val="hybridMultilevel"/>
    <w:tmpl w:val="95487E6C"/>
    <w:lvl w:ilvl="0" w:tplc="51B63B18">
      <w:start w:val="5"/>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673540A"/>
    <w:multiLevelType w:val="hybridMultilevel"/>
    <w:tmpl w:val="AF641794"/>
    <w:lvl w:ilvl="0" w:tplc="B87CE7B6">
      <w:start w:val="1"/>
      <w:numFmt w:val="decimal"/>
      <w:lvlText w:val="[%1]"/>
      <w:lvlJc w:val="left"/>
      <w:pPr>
        <w:ind w:left="720" w:hanging="360"/>
      </w:pPr>
      <w:rPr>
        <w:rFonts w:hint="default"/>
      </w:rPr>
    </w:lvl>
    <w:lvl w:ilvl="1" w:tplc="D220B26E">
      <w:start w:val="1"/>
      <w:numFmt w:val="lowerLetter"/>
      <w:lvlText w:val="%2."/>
      <w:lvlJc w:val="left"/>
      <w:pPr>
        <w:ind w:left="1800" w:hanging="72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9F9672A"/>
    <w:multiLevelType w:val="hybridMultilevel"/>
    <w:tmpl w:val="18D8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B76167"/>
    <w:multiLevelType w:val="hybridMultilevel"/>
    <w:tmpl w:val="F6408F6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C8441D"/>
    <w:multiLevelType w:val="hybridMultilevel"/>
    <w:tmpl w:val="A63CD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0261FC"/>
    <w:multiLevelType w:val="hybridMultilevel"/>
    <w:tmpl w:val="AE9AFA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81469E"/>
    <w:multiLevelType w:val="hybridMultilevel"/>
    <w:tmpl w:val="D61461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C0A0FF2"/>
    <w:multiLevelType w:val="hybridMultilevel"/>
    <w:tmpl w:val="C876F0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CF1266C"/>
    <w:multiLevelType w:val="hybridMultilevel"/>
    <w:tmpl w:val="E8C8F32A"/>
    <w:lvl w:ilvl="0" w:tplc="04070001">
      <w:start w:val="1"/>
      <w:numFmt w:val="bullet"/>
      <w:lvlText w:val=""/>
      <w:lvlJc w:val="left"/>
      <w:pPr>
        <w:ind w:left="750" w:hanging="360"/>
      </w:pPr>
      <w:rPr>
        <w:rFonts w:ascii="Symbol" w:hAnsi="Symbol" w:hint="default"/>
      </w:rPr>
    </w:lvl>
    <w:lvl w:ilvl="1" w:tplc="04070003" w:tentative="1">
      <w:start w:val="1"/>
      <w:numFmt w:val="bullet"/>
      <w:lvlText w:val="o"/>
      <w:lvlJc w:val="left"/>
      <w:pPr>
        <w:ind w:left="1470" w:hanging="360"/>
      </w:pPr>
      <w:rPr>
        <w:rFonts w:ascii="Courier New" w:hAnsi="Courier New" w:cs="Courier New" w:hint="default"/>
      </w:rPr>
    </w:lvl>
    <w:lvl w:ilvl="2" w:tplc="04070005" w:tentative="1">
      <w:start w:val="1"/>
      <w:numFmt w:val="bullet"/>
      <w:lvlText w:val=""/>
      <w:lvlJc w:val="left"/>
      <w:pPr>
        <w:ind w:left="2190" w:hanging="360"/>
      </w:pPr>
      <w:rPr>
        <w:rFonts w:ascii="Wingdings" w:hAnsi="Wingdings" w:hint="default"/>
      </w:rPr>
    </w:lvl>
    <w:lvl w:ilvl="3" w:tplc="04070001" w:tentative="1">
      <w:start w:val="1"/>
      <w:numFmt w:val="bullet"/>
      <w:lvlText w:val=""/>
      <w:lvlJc w:val="left"/>
      <w:pPr>
        <w:ind w:left="2910" w:hanging="360"/>
      </w:pPr>
      <w:rPr>
        <w:rFonts w:ascii="Symbol" w:hAnsi="Symbol" w:hint="default"/>
      </w:rPr>
    </w:lvl>
    <w:lvl w:ilvl="4" w:tplc="04070003" w:tentative="1">
      <w:start w:val="1"/>
      <w:numFmt w:val="bullet"/>
      <w:lvlText w:val="o"/>
      <w:lvlJc w:val="left"/>
      <w:pPr>
        <w:ind w:left="3630" w:hanging="360"/>
      </w:pPr>
      <w:rPr>
        <w:rFonts w:ascii="Courier New" w:hAnsi="Courier New" w:cs="Courier New" w:hint="default"/>
      </w:rPr>
    </w:lvl>
    <w:lvl w:ilvl="5" w:tplc="04070005" w:tentative="1">
      <w:start w:val="1"/>
      <w:numFmt w:val="bullet"/>
      <w:lvlText w:val=""/>
      <w:lvlJc w:val="left"/>
      <w:pPr>
        <w:ind w:left="4350" w:hanging="360"/>
      </w:pPr>
      <w:rPr>
        <w:rFonts w:ascii="Wingdings" w:hAnsi="Wingdings" w:hint="default"/>
      </w:rPr>
    </w:lvl>
    <w:lvl w:ilvl="6" w:tplc="04070001" w:tentative="1">
      <w:start w:val="1"/>
      <w:numFmt w:val="bullet"/>
      <w:lvlText w:val=""/>
      <w:lvlJc w:val="left"/>
      <w:pPr>
        <w:ind w:left="5070" w:hanging="360"/>
      </w:pPr>
      <w:rPr>
        <w:rFonts w:ascii="Symbol" w:hAnsi="Symbol" w:hint="default"/>
      </w:rPr>
    </w:lvl>
    <w:lvl w:ilvl="7" w:tplc="04070003" w:tentative="1">
      <w:start w:val="1"/>
      <w:numFmt w:val="bullet"/>
      <w:lvlText w:val="o"/>
      <w:lvlJc w:val="left"/>
      <w:pPr>
        <w:ind w:left="5790" w:hanging="360"/>
      </w:pPr>
      <w:rPr>
        <w:rFonts w:ascii="Courier New" w:hAnsi="Courier New" w:cs="Courier New" w:hint="default"/>
      </w:rPr>
    </w:lvl>
    <w:lvl w:ilvl="8" w:tplc="04070005" w:tentative="1">
      <w:start w:val="1"/>
      <w:numFmt w:val="bullet"/>
      <w:lvlText w:val=""/>
      <w:lvlJc w:val="left"/>
      <w:pPr>
        <w:ind w:left="6510" w:hanging="360"/>
      </w:pPr>
      <w:rPr>
        <w:rFonts w:ascii="Wingdings" w:hAnsi="Wingdings" w:hint="default"/>
      </w:rPr>
    </w:lvl>
  </w:abstractNum>
  <w:abstractNum w:abstractNumId="25" w15:restartNumberingAfterBreak="0">
    <w:nsid w:val="7BBF2CA5"/>
    <w:multiLevelType w:val="hybridMultilevel"/>
    <w:tmpl w:val="F7869A90"/>
    <w:lvl w:ilvl="0" w:tplc="0407000F">
      <w:start w:val="1"/>
      <w:numFmt w:val="decimal"/>
      <w:lvlText w:val="%1."/>
      <w:lvlJc w:val="left"/>
      <w:pPr>
        <w:ind w:left="750" w:hanging="360"/>
      </w:pPr>
    </w:lvl>
    <w:lvl w:ilvl="1" w:tplc="04070019" w:tentative="1">
      <w:start w:val="1"/>
      <w:numFmt w:val="lowerLetter"/>
      <w:lvlText w:val="%2."/>
      <w:lvlJc w:val="left"/>
      <w:pPr>
        <w:ind w:left="1470" w:hanging="360"/>
      </w:pPr>
    </w:lvl>
    <w:lvl w:ilvl="2" w:tplc="0407001B" w:tentative="1">
      <w:start w:val="1"/>
      <w:numFmt w:val="lowerRoman"/>
      <w:lvlText w:val="%3."/>
      <w:lvlJc w:val="right"/>
      <w:pPr>
        <w:ind w:left="2190" w:hanging="180"/>
      </w:pPr>
    </w:lvl>
    <w:lvl w:ilvl="3" w:tplc="0407000F" w:tentative="1">
      <w:start w:val="1"/>
      <w:numFmt w:val="decimal"/>
      <w:lvlText w:val="%4."/>
      <w:lvlJc w:val="left"/>
      <w:pPr>
        <w:ind w:left="2910" w:hanging="360"/>
      </w:pPr>
    </w:lvl>
    <w:lvl w:ilvl="4" w:tplc="04070019" w:tentative="1">
      <w:start w:val="1"/>
      <w:numFmt w:val="lowerLetter"/>
      <w:lvlText w:val="%5."/>
      <w:lvlJc w:val="left"/>
      <w:pPr>
        <w:ind w:left="3630" w:hanging="360"/>
      </w:pPr>
    </w:lvl>
    <w:lvl w:ilvl="5" w:tplc="0407001B" w:tentative="1">
      <w:start w:val="1"/>
      <w:numFmt w:val="lowerRoman"/>
      <w:lvlText w:val="%6."/>
      <w:lvlJc w:val="right"/>
      <w:pPr>
        <w:ind w:left="4350" w:hanging="180"/>
      </w:pPr>
    </w:lvl>
    <w:lvl w:ilvl="6" w:tplc="0407000F" w:tentative="1">
      <w:start w:val="1"/>
      <w:numFmt w:val="decimal"/>
      <w:lvlText w:val="%7."/>
      <w:lvlJc w:val="left"/>
      <w:pPr>
        <w:ind w:left="5070" w:hanging="360"/>
      </w:pPr>
    </w:lvl>
    <w:lvl w:ilvl="7" w:tplc="04070019" w:tentative="1">
      <w:start w:val="1"/>
      <w:numFmt w:val="lowerLetter"/>
      <w:lvlText w:val="%8."/>
      <w:lvlJc w:val="left"/>
      <w:pPr>
        <w:ind w:left="5790" w:hanging="360"/>
      </w:pPr>
    </w:lvl>
    <w:lvl w:ilvl="8" w:tplc="0407001B" w:tentative="1">
      <w:start w:val="1"/>
      <w:numFmt w:val="lowerRoman"/>
      <w:lvlText w:val="%9."/>
      <w:lvlJc w:val="right"/>
      <w:pPr>
        <w:ind w:left="6510" w:hanging="180"/>
      </w:pPr>
    </w:lvl>
  </w:abstractNum>
  <w:num w:numId="1" w16cid:durableId="1126309985">
    <w:abstractNumId w:val="12"/>
  </w:num>
  <w:num w:numId="2" w16cid:durableId="1131679241">
    <w:abstractNumId w:val="23"/>
  </w:num>
  <w:num w:numId="3" w16cid:durableId="2067337786">
    <w:abstractNumId w:val="17"/>
  </w:num>
  <w:num w:numId="4" w16cid:durableId="373426094">
    <w:abstractNumId w:val="5"/>
  </w:num>
  <w:num w:numId="5" w16cid:durableId="594557269">
    <w:abstractNumId w:val="13"/>
  </w:num>
  <w:num w:numId="6" w16cid:durableId="693069211">
    <w:abstractNumId w:val="14"/>
  </w:num>
  <w:num w:numId="7" w16cid:durableId="389571429">
    <w:abstractNumId w:val="24"/>
  </w:num>
  <w:num w:numId="8" w16cid:durableId="190454360">
    <w:abstractNumId w:val="25"/>
  </w:num>
  <w:num w:numId="9" w16cid:durableId="433138487">
    <w:abstractNumId w:val="18"/>
  </w:num>
  <w:num w:numId="10" w16cid:durableId="2085225917">
    <w:abstractNumId w:val="3"/>
  </w:num>
  <w:num w:numId="11" w16cid:durableId="1853954216">
    <w:abstractNumId w:val="11"/>
  </w:num>
  <w:num w:numId="12" w16cid:durableId="1832911189">
    <w:abstractNumId w:val="15"/>
  </w:num>
  <w:num w:numId="13" w16cid:durableId="2121366032">
    <w:abstractNumId w:val="7"/>
  </w:num>
  <w:num w:numId="14" w16cid:durableId="20752000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877093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631997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877914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61819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41373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867407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607853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484300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679262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08358239">
    <w:abstractNumId w:val="9"/>
  </w:num>
  <w:num w:numId="25" w16cid:durableId="1890724389">
    <w:abstractNumId w:val="1"/>
  </w:num>
  <w:num w:numId="26" w16cid:durableId="1472746472">
    <w:abstractNumId w:val="12"/>
  </w:num>
  <w:num w:numId="27" w16cid:durableId="1992439773">
    <w:abstractNumId w:val="12"/>
  </w:num>
  <w:num w:numId="28" w16cid:durableId="658655020">
    <w:abstractNumId w:val="22"/>
  </w:num>
  <w:num w:numId="29" w16cid:durableId="916667087">
    <w:abstractNumId w:val="19"/>
  </w:num>
  <w:num w:numId="30" w16cid:durableId="1802453250">
    <w:abstractNumId w:val="20"/>
  </w:num>
  <w:num w:numId="31" w16cid:durableId="686102974">
    <w:abstractNumId w:val="16"/>
  </w:num>
  <w:num w:numId="32" w16cid:durableId="755631433">
    <w:abstractNumId w:val="12"/>
  </w:num>
  <w:num w:numId="33" w16cid:durableId="1137409527">
    <w:abstractNumId w:val="4"/>
  </w:num>
  <w:num w:numId="34" w16cid:durableId="1409769316">
    <w:abstractNumId w:val="12"/>
  </w:num>
  <w:num w:numId="35" w16cid:durableId="1073774533">
    <w:abstractNumId w:val="10"/>
  </w:num>
  <w:num w:numId="36" w16cid:durableId="1862278378">
    <w:abstractNumId w:val="0"/>
  </w:num>
  <w:num w:numId="37" w16cid:durableId="11076195">
    <w:abstractNumId w:val="8"/>
  </w:num>
  <w:num w:numId="38" w16cid:durableId="1575965519">
    <w:abstractNumId w:val="21"/>
  </w:num>
  <w:num w:numId="39" w16cid:durableId="951277928">
    <w:abstractNumId w:val="6"/>
  </w:num>
  <w:num w:numId="40" w16cid:durableId="2031682199">
    <w:abstractNumId w:val="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euner, Bernd">
    <w15:presenceInfo w15:providerId="AD" w15:userId="S::B.Zeuner@telekom.de::2a65c10f-3952-4e6c-8b54-89588f382473"/>
  </w15:person>
  <w15:person w15:author="Bernd Zeuner">
    <w15:presenceInfo w15:providerId="None" w15:userId="Bernd Zeuner"/>
  </w15:person>
  <w15:person w15:author="Martin Skorupski">
    <w15:presenceInfo w15:providerId="Windows Live" w15:userId="678099db4e5bd5fa"/>
  </w15:person>
  <w15:person w15:author="Italo Busi">
    <w15:presenceInfo w15:providerId="AD" w15:userId="S-1-5-21-147214757-305610072-1517763936-2477068"/>
  </w15:person>
  <w15:person w15:author="Bernd">
    <w15:presenceInfo w15:providerId="None" w15:userId="Bernd"/>
  </w15:person>
  <w15:person w15:author="Bartosz Michalik">
    <w15:presenceInfo w15:providerId="None" w15:userId="Bartosz Michali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4505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52673"/>
    <w:rsid w:val="0000475E"/>
    <w:rsid w:val="000050FC"/>
    <w:rsid w:val="00005B2C"/>
    <w:rsid w:val="00005EA1"/>
    <w:rsid w:val="000068B2"/>
    <w:rsid w:val="00006E34"/>
    <w:rsid w:val="00011EB9"/>
    <w:rsid w:val="00011FAC"/>
    <w:rsid w:val="000122A3"/>
    <w:rsid w:val="00013029"/>
    <w:rsid w:val="000131DE"/>
    <w:rsid w:val="00013350"/>
    <w:rsid w:val="00013783"/>
    <w:rsid w:val="00013C91"/>
    <w:rsid w:val="00014417"/>
    <w:rsid w:val="00017110"/>
    <w:rsid w:val="00020393"/>
    <w:rsid w:val="00021A99"/>
    <w:rsid w:val="000225E2"/>
    <w:rsid w:val="00025324"/>
    <w:rsid w:val="00030E95"/>
    <w:rsid w:val="00030EE9"/>
    <w:rsid w:val="00030FDE"/>
    <w:rsid w:val="0003227C"/>
    <w:rsid w:val="00033433"/>
    <w:rsid w:val="000338EC"/>
    <w:rsid w:val="00033B58"/>
    <w:rsid w:val="00034E2B"/>
    <w:rsid w:val="00036A3D"/>
    <w:rsid w:val="00037B2B"/>
    <w:rsid w:val="00037E24"/>
    <w:rsid w:val="00040378"/>
    <w:rsid w:val="000403EE"/>
    <w:rsid w:val="000409DC"/>
    <w:rsid w:val="00041849"/>
    <w:rsid w:val="00042A03"/>
    <w:rsid w:val="00042D90"/>
    <w:rsid w:val="0004305D"/>
    <w:rsid w:val="0004470A"/>
    <w:rsid w:val="0004552B"/>
    <w:rsid w:val="0004569E"/>
    <w:rsid w:val="00047566"/>
    <w:rsid w:val="00050D82"/>
    <w:rsid w:val="000513A2"/>
    <w:rsid w:val="0005249D"/>
    <w:rsid w:val="00052B4A"/>
    <w:rsid w:val="00054C22"/>
    <w:rsid w:val="00055F09"/>
    <w:rsid w:val="000576D7"/>
    <w:rsid w:val="00057C8C"/>
    <w:rsid w:val="00061015"/>
    <w:rsid w:val="00061D9C"/>
    <w:rsid w:val="00063E23"/>
    <w:rsid w:val="000642E6"/>
    <w:rsid w:val="00064535"/>
    <w:rsid w:val="0006468B"/>
    <w:rsid w:val="00064C2A"/>
    <w:rsid w:val="000651E3"/>
    <w:rsid w:val="0006523A"/>
    <w:rsid w:val="00065961"/>
    <w:rsid w:val="00065BC8"/>
    <w:rsid w:val="00065BF2"/>
    <w:rsid w:val="00065FB9"/>
    <w:rsid w:val="000706C5"/>
    <w:rsid w:val="00070F19"/>
    <w:rsid w:val="00071797"/>
    <w:rsid w:val="00071FC2"/>
    <w:rsid w:val="00072678"/>
    <w:rsid w:val="000729B0"/>
    <w:rsid w:val="00072AD0"/>
    <w:rsid w:val="000731D5"/>
    <w:rsid w:val="00075531"/>
    <w:rsid w:val="000758D6"/>
    <w:rsid w:val="00076C2B"/>
    <w:rsid w:val="00076E26"/>
    <w:rsid w:val="000775A9"/>
    <w:rsid w:val="00080CA5"/>
    <w:rsid w:val="000817C3"/>
    <w:rsid w:val="00081AE1"/>
    <w:rsid w:val="00082022"/>
    <w:rsid w:val="00082A53"/>
    <w:rsid w:val="0008392F"/>
    <w:rsid w:val="00083AA2"/>
    <w:rsid w:val="0008487F"/>
    <w:rsid w:val="000858F3"/>
    <w:rsid w:val="000860B6"/>
    <w:rsid w:val="000860E4"/>
    <w:rsid w:val="000866A0"/>
    <w:rsid w:val="00086B55"/>
    <w:rsid w:val="00086E2E"/>
    <w:rsid w:val="000870C2"/>
    <w:rsid w:val="00090A92"/>
    <w:rsid w:val="00090B5F"/>
    <w:rsid w:val="00092934"/>
    <w:rsid w:val="00093F3E"/>
    <w:rsid w:val="00093F6D"/>
    <w:rsid w:val="00095400"/>
    <w:rsid w:val="000960DF"/>
    <w:rsid w:val="00096203"/>
    <w:rsid w:val="000969B7"/>
    <w:rsid w:val="000A0A3A"/>
    <w:rsid w:val="000A298E"/>
    <w:rsid w:val="000A300D"/>
    <w:rsid w:val="000A454F"/>
    <w:rsid w:val="000A5F22"/>
    <w:rsid w:val="000A70EB"/>
    <w:rsid w:val="000A773F"/>
    <w:rsid w:val="000A7AD9"/>
    <w:rsid w:val="000B126A"/>
    <w:rsid w:val="000B2580"/>
    <w:rsid w:val="000B2765"/>
    <w:rsid w:val="000B2C57"/>
    <w:rsid w:val="000B3E73"/>
    <w:rsid w:val="000B44B4"/>
    <w:rsid w:val="000B4BA6"/>
    <w:rsid w:val="000B539C"/>
    <w:rsid w:val="000B5854"/>
    <w:rsid w:val="000B5F3F"/>
    <w:rsid w:val="000B6290"/>
    <w:rsid w:val="000B7C45"/>
    <w:rsid w:val="000C0317"/>
    <w:rsid w:val="000C03A6"/>
    <w:rsid w:val="000C1A30"/>
    <w:rsid w:val="000C1F71"/>
    <w:rsid w:val="000C2DB0"/>
    <w:rsid w:val="000C3DDE"/>
    <w:rsid w:val="000C4497"/>
    <w:rsid w:val="000C4B70"/>
    <w:rsid w:val="000C50BE"/>
    <w:rsid w:val="000C65D9"/>
    <w:rsid w:val="000C7460"/>
    <w:rsid w:val="000C7C5E"/>
    <w:rsid w:val="000D0111"/>
    <w:rsid w:val="000D018E"/>
    <w:rsid w:val="000D1ABC"/>
    <w:rsid w:val="000D258E"/>
    <w:rsid w:val="000D2933"/>
    <w:rsid w:val="000D2B0F"/>
    <w:rsid w:val="000D3DDD"/>
    <w:rsid w:val="000D41C4"/>
    <w:rsid w:val="000D4574"/>
    <w:rsid w:val="000D492D"/>
    <w:rsid w:val="000D5732"/>
    <w:rsid w:val="000D7F21"/>
    <w:rsid w:val="000E12DC"/>
    <w:rsid w:val="000E16EE"/>
    <w:rsid w:val="000E2121"/>
    <w:rsid w:val="000E2209"/>
    <w:rsid w:val="000E3945"/>
    <w:rsid w:val="000E4BCF"/>
    <w:rsid w:val="000E4D83"/>
    <w:rsid w:val="000E5C13"/>
    <w:rsid w:val="000E6287"/>
    <w:rsid w:val="000E6885"/>
    <w:rsid w:val="000E6EFC"/>
    <w:rsid w:val="000F0C77"/>
    <w:rsid w:val="000F1EEE"/>
    <w:rsid w:val="000F62B1"/>
    <w:rsid w:val="000F7F4B"/>
    <w:rsid w:val="00100F04"/>
    <w:rsid w:val="001010F7"/>
    <w:rsid w:val="0010115C"/>
    <w:rsid w:val="0010137C"/>
    <w:rsid w:val="001022BC"/>
    <w:rsid w:val="00103A74"/>
    <w:rsid w:val="00104187"/>
    <w:rsid w:val="00105851"/>
    <w:rsid w:val="00105AAB"/>
    <w:rsid w:val="00107FE7"/>
    <w:rsid w:val="00110EF2"/>
    <w:rsid w:val="001118BA"/>
    <w:rsid w:val="00112761"/>
    <w:rsid w:val="00112E27"/>
    <w:rsid w:val="001140C3"/>
    <w:rsid w:val="001157A2"/>
    <w:rsid w:val="001165E7"/>
    <w:rsid w:val="00120BF6"/>
    <w:rsid w:val="00121427"/>
    <w:rsid w:val="001215C9"/>
    <w:rsid w:val="00123577"/>
    <w:rsid w:val="00124FCD"/>
    <w:rsid w:val="0012590D"/>
    <w:rsid w:val="00125F85"/>
    <w:rsid w:val="001272FC"/>
    <w:rsid w:val="00127393"/>
    <w:rsid w:val="001278FB"/>
    <w:rsid w:val="00127B35"/>
    <w:rsid w:val="001330D9"/>
    <w:rsid w:val="001341A4"/>
    <w:rsid w:val="00134455"/>
    <w:rsid w:val="00134563"/>
    <w:rsid w:val="00136468"/>
    <w:rsid w:val="001374F0"/>
    <w:rsid w:val="00137AFA"/>
    <w:rsid w:val="00137CE1"/>
    <w:rsid w:val="00140D0A"/>
    <w:rsid w:val="00141475"/>
    <w:rsid w:val="00143ED1"/>
    <w:rsid w:val="00144FCA"/>
    <w:rsid w:val="0014605B"/>
    <w:rsid w:val="00147673"/>
    <w:rsid w:val="001507BE"/>
    <w:rsid w:val="001508C8"/>
    <w:rsid w:val="001509EB"/>
    <w:rsid w:val="00150EF7"/>
    <w:rsid w:val="00151E2E"/>
    <w:rsid w:val="00154C55"/>
    <w:rsid w:val="001551A7"/>
    <w:rsid w:val="00155376"/>
    <w:rsid w:val="001560BB"/>
    <w:rsid w:val="00157BF3"/>
    <w:rsid w:val="001602D2"/>
    <w:rsid w:val="00163206"/>
    <w:rsid w:val="0016321E"/>
    <w:rsid w:val="00164D07"/>
    <w:rsid w:val="001700FD"/>
    <w:rsid w:val="00170117"/>
    <w:rsid w:val="00172BDF"/>
    <w:rsid w:val="0017302B"/>
    <w:rsid w:val="001733A9"/>
    <w:rsid w:val="00173B15"/>
    <w:rsid w:val="0017518D"/>
    <w:rsid w:val="0017589E"/>
    <w:rsid w:val="00175C81"/>
    <w:rsid w:val="0017639E"/>
    <w:rsid w:val="00176C19"/>
    <w:rsid w:val="00177BA1"/>
    <w:rsid w:val="001831DE"/>
    <w:rsid w:val="00184F19"/>
    <w:rsid w:val="001913BE"/>
    <w:rsid w:val="001930D6"/>
    <w:rsid w:val="001932CC"/>
    <w:rsid w:val="00193728"/>
    <w:rsid w:val="00195BB1"/>
    <w:rsid w:val="0019746A"/>
    <w:rsid w:val="0019764C"/>
    <w:rsid w:val="001A09E5"/>
    <w:rsid w:val="001A139F"/>
    <w:rsid w:val="001A2AC8"/>
    <w:rsid w:val="001A2D16"/>
    <w:rsid w:val="001A3B58"/>
    <w:rsid w:val="001A3E02"/>
    <w:rsid w:val="001A3FCB"/>
    <w:rsid w:val="001A5014"/>
    <w:rsid w:val="001A5087"/>
    <w:rsid w:val="001A51E0"/>
    <w:rsid w:val="001A579F"/>
    <w:rsid w:val="001A5B78"/>
    <w:rsid w:val="001A77A3"/>
    <w:rsid w:val="001A7944"/>
    <w:rsid w:val="001A7A6E"/>
    <w:rsid w:val="001A7D96"/>
    <w:rsid w:val="001B057C"/>
    <w:rsid w:val="001B11D9"/>
    <w:rsid w:val="001B1E5F"/>
    <w:rsid w:val="001B2000"/>
    <w:rsid w:val="001B2A08"/>
    <w:rsid w:val="001B4CF4"/>
    <w:rsid w:val="001B5FD6"/>
    <w:rsid w:val="001B60AE"/>
    <w:rsid w:val="001B65CC"/>
    <w:rsid w:val="001B6C53"/>
    <w:rsid w:val="001B710C"/>
    <w:rsid w:val="001C0BE5"/>
    <w:rsid w:val="001C1479"/>
    <w:rsid w:val="001C1C24"/>
    <w:rsid w:val="001C2345"/>
    <w:rsid w:val="001C2642"/>
    <w:rsid w:val="001C2F56"/>
    <w:rsid w:val="001C7493"/>
    <w:rsid w:val="001C7504"/>
    <w:rsid w:val="001D0925"/>
    <w:rsid w:val="001D0C63"/>
    <w:rsid w:val="001D0D79"/>
    <w:rsid w:val="001D1B2A"/>
    <w:rsid w:val="001D4720"/>
    <w:rsid w:val="001D4794"/>
    <w:rsid w:val="001D4852"/>
    <w:rsid w:val="001D4914"/>
    <w:rsid w:val="001D694E"/>
    <w:rsid w:val="001D7548"/>
    <w:rsid w:val="001D7B50"/>
    <w:rsid w:val="001E069D"/>
    <w:rsid w:val="001E07F7"/>
    <w:rsid w:val="001E2895"/>
    <w:rsid w:val="001E3213"/>
    <w:rsid w:val="001E3633"/>
    <w:rsid w:val="001E387F"/>
    <w:rsid w:val="001E5CEF"/>
    <w:rsid w:val="001E694C"/>
    <w:rsid w:val="001F0EA9"/>
    <w:rsid w:val="001F16EE"/>
    <w:rsid w:val="001F1760"/>
    <w:rsid w:val="001F243E"/>
    <w:rsid w:val="001F3C9D"/>
    <w:rsid w:val="001F55B9"/>
    <w:rsid w:val="001F5658"/>
    <w:rsid w:val="001F67FA"/>
    <w:rsid w:val="001F6FDF"/>
    <w:rsid w:val="001F7268"/>
    <w:rsid w:val="001F7D41"/>
    <w:rsid w:val="001F7EB3"/>
    <w:rsid w:val="00200C50"/>
    <w:rsid w:val="00200F2F"/>
    <w:rsid w:val="002021A6"/>
    <w:rsid w:val="002024FD"/>
    <w:rsid w:val="002049B7"/>
    <w:rsid w:val="00204FCF"/>
    <w:rsid w:val="00205108"/>
    <w:rsid w:val="002053B8"/>
    <w:rsid w:val="00205C12"/>
    <w:rsid w:val="002063F5"/>
    <w:rsid w:val="002126EC"/>
    <w:rsid w:val="00213D3B"/>
    <w:rsid w:val="002151E3"/>
    <w:rsid w:val="00215C14"/>
    <w:rsid w:val="00216194"/>
    <w:rsid w:val="0021784E"/>
    <w:rsid w:val="0022109C"/>
    <w:rsid w:val="00221A91"/>
    <w:rsid w:val="00221F4F"/>
    <w:rsid w:val="002220F7"/>
    <w:rsid w:val="00222F9F"/>
    <w:rsid w:val="0022337F"/>
    <w:rsid w:val="00224E69"/>
    <w:rsid w:val="00224E78"/>
    <w:rsid w:val="002256E9"/>
    <w:rsid w:val="00226452"/>
    <w:rsid w:val="00227192"/>
    <w:rsid w:val="00227E81"/>
    <w:rsid w:val="00230672"/>
    <w:rsid w:val="00230729"/>
    <w:rsid w:val="00230F64"/>
    <w:rsid w:val="00231215"/>
    <w:rsid w:val="00231474"/>
    <w:rsid w:val="0023167E"/>
    <w:rsid w:val="00231E28"/>
    <w:rsid w:val="00232C0D"/>
    <w:rsid w:val="00233A1E"/>
    <w:rsid w:val="00234CEA"/>
    <w:rsid w:val="00236385"/>
    <w:rsid w:val="00237BBA"/>
    <w:rsid w:val="00237DA1"/>
    <w:rsid w:val="0024003A"/>
    <w:rsid w:val="0024027F"/>
    <w:rsid w:val="002404A7"/>
    <w:rsid w:val="00240671"/>
    <w:rsid w:val="0024273C"/>
    <w:rsid w:val="00244C2D"/>
    <w:rsid w:val="00245FB7"/>
    <w:rsid w:val="002469C5"/>
    <w:rsid w:val="002476F4"/>
    <w:rsid w:val="00247980"/>
    <w:rsid w:val="00250355"/>
    <w:rsid w:val="00250595"/>
    <w:rsid w:val="00252BB2"/>
    <w:rsid w:val="002536C4"/>
    <w:rsid w:val="002537A2"/>
    <w:rsid w:val="00255098"/>
    <w:rsid w:val="00255D4B"/>
    <w:rsid w:val="00256800"/>
    <w:rsid w:val="00260972"/>
    <w:rsid w:val="00261E05"/>
    <w:rsid w:val="00262CD1"/>
    <w:rsid w:val="002632EA"/>
    <w:rsid w:val="00265380"/>
    <w:rsid w:val="0027039A"/>
    <w:rsid w:val="002715A7"/>
    <w:rsid w:val="002725D6"/>
    <w:rsid w:val="0027549C"/>
    <w:rsid w:val="002758D9"/>
    <w:rsid w:val="0027614C"/>
    <w:rsid w:val="00276CC7"/>
    <w:rsid w:val="002774B3"/>
    <w:rsid w:val="0027776A"/>
    <w:rsid w:val="00280F1D"/>
    <w:rsid w:val="002817B8"/>
    <w:rsid w:val="002827A8"/>
    <w:rsid w:val="00282876"/>
    <w:rsid w:val="00283801"/>
    <w:rsid w:val="00284161"/>
    <w:rsid w:val="002841AB"/>
    <w:rsid w:val="00284E3E"/>
    <w:rsid w:val="00285036"/>
    <w:rsid w:val="0028667D"/>
    <w:rsid w:val="002870F6"/>
    <w:rsid w:val="00287B63"/>
    <w:rsid w:val="00287B6B"/>
    <w:rsid w:val="00287DB5"/>
    <w:rsid w:val="00290DE3"/>
    <w:rsid w:val="002910BB"/>
    <w:rsid w:val="00291933"/>
    <w:rsid w:val="00291976"/>
    <w:rsid w:val="00292366"/>
    <w:rsid w:val="0029261C"/>
    <w:rsid w:val="0029398F"/>
    <w:rsid w:val="00293C76"/>
    <w:rsid w:val="00293E9F"/>
    <w:rsid w:val="00294CB9"/>
    <w:rsid w:val="002951BE"/>
    <w:rsid w:val="002A13C5"/>
    <w:rsid w:val="002A1B42"/>
    <w:rsid w:val="002A35F1"/>
    <w:rsid w:val="002A5AC9"/>
    <w:rsid w:val="002A6986"/>
    <w:rsid w:val="002B035F"/>
    <w:rsid w:val="002B0EEC"/>
    <w:rsid w:val="002B0F90"/>
    <w:rsid w:val="002B421E"/>
    <w:rsid w:val="002B4ABD"/>
    <w:rsid w:val="002B57E9"/>
    <w:rsid w:val="002B59CA"/>
    <w:rsid w:val="002B604D"/>
    <w:rsid w:val="002B686A"/>
    <w:rsid w:val="002B6FC9"/>
    <w:rsid w:val="002B7DFC"/>
    <w:rsid w:val="002C0F40"/>
    <w:rsid w:val="002C116C"/>
    <w:rsid w:val="002C1401"/>
    <w:rsid w:val="002C1987"/>
    <w:rsid w:val="002C2223"/>
    <w:rsid w:val="002C2BB2"/>
    <w:rsid w:val="002C32EF"/>
    <w:rsid w:val="002C4766"/>
    <w:rsid w:val="002C4C57"/>
    <w:rsid w:val="002C4DDA"/>
    <w:rsid w:val="002C578D"/>
    <w:rsid w:val="002D066C"/>
    <w:rsid w:val="002D0867"/>
    <w:rsid w:val="002D5683"/>
    <w:rsid w:val="002D591D"/>
    <w:rsid w:val="002D5BAD"/>
    <w:rsid w:val="002D66A1"/>
    <w:rsid w:val="002D7015"/>
    <w:rsid w:val="002D7103"/>
    <w:rsid w:val="002D74B5"/>
    <w:rsid w:val="002D78D1"/>
    <w:rsid w:val="002E02B7"/>
    <w:rsid w:val="002E0D4E"/>
    <w:rsid w:val="002E0D51"/>
    <w:rsid w:val="002E3263"/>
    <w:rsid w:val="002E3C68"/>
    <w:rsid w:val="002E48C7"/>
    <w:rsid w:val="002E4926"/>
    <w:rsid w:val="002E56D1"/>
    <w:rsid w:val="002E689C"/>
    <w:rsid w:val="002F0DF5"/>
    <w:rsid w:val="002F0F4D"/>
    <w:rsid w:val="002F1BA2"/>
    <w:rsid w:val="002F3A4C"/>
    <w:rsid w:val="002F4A0B"/>
    <w:rsid w:val="002F5EA1"/>
    <w:rsid w:val="002F7383"/>
    <w:rsid w:val="002F7664"/>
    <w:rsid w:val="002F78FA"/>
    <w:rsid w:val="00303DB9"/>
    <w:rsid w:val="0030460E"/>
    <w:rsid w:val="00305240"/>
    <w:rsid w:val="00305DFC"/>
    <w:rsid w:val="003072EA"/>
    <w:rsid w:val="003106AD"/>
    <w:rsid w:val="003109E1"/>
    <w:rsid w:val="00311CC6"/>
    <w:rsid w:val="00312462"/>
    <w:rsid w:val="00312BA2"/>
    <w:rsid w:val="003141B1"/>
    <w:rsid w:val="003144EE"/>
    <w:rsid w:val="00315E1E"/>
    <w:rsid w:val="0031740C"/>
    <w:rsid w:val="00317B1D"/>
    <w:rsid w:val="0032022F"/>
    <w:rsid w:val="003205BB"/>
    <w:rsid w:val="00320AD2"/>
    <w:rsid w:val="00321D5E"/>
    <w:rsid w:val="00322B12"/>
    <w:rsid w:val="003261E8"/>
    <w:rsid w:val="0032731C"/>
    <w:rsid w:val="00333061"/>
    <w:rsid w:val="00333B39"/>
    <w:rsid w:val="00333F11"/>
    <w:rsid w:val="00335CC3"/>
    <w:rsid w:val="00337374"/>
    <w:rsid w:val="003377DF"/>
    <w:rsid w:val="003408B6"/>
    <w:rsid w:val="00340E56"/>
    <w:rsid w:val="00341D34"/>
    <w:rsid w:val="003422A6"/>
    <w:rsid w:val="003438DC"/>
    <w:rsid w:val="00343B04"/>
    <w:rsid w:val="0034585E"/>
    <w:rsid w:val="00345CB8"/>
    <w:rsid w:val="003460EE"/>
    <w:rsid w:val="00347DF7"/>
    <w:rsid w:val="00347E7C"/>
    <w:rsid w:val="003519F6"/>
    <w:rsid w:val="00351EC0"/>
    <w:rsid w:val="003535D9"/>
    <w:rsid w:val="00353C64"/>
    <w:rsid w:val="00355267"/>
    <w:rsid w:val="00355435"/>
    <w:rsid w:val="003555F4"/>
    <w:rsid w:val="00355E28"/>
    <w:rsid w:val="00356945"/>
    <w:rsid w:val="0035711E"/>
    <w:rsid w:val="003610E0"/>
    <w:rsid w:val="0036126B"/>
    <w:rsid w:val="00361749"/>
    <w:rsid w:val="0036196A"/>
    <w:rsid w:val="00361AEF"/>
    <w:rsid w:val="0036266C"/>
    <w:rsid w:val="00362E58"/>
    <w:rsid w:val="00367369"/>
    <w:rsid w:val="00367700"/>
    <w:rsid w:val="003679BC"/>
    <w:rsid w:val="00370464"/>
    <w:rsid w:val="00370D90"/>
    <w:rsid w:val="00371A57"/>
    <w:rsid w:val="00374247"/>
    <w:rsid w:val="00374F4B"/>
    <w:rsid w:val="00375688"/>
    <w:rsid w:val="00376642"/>
    <w:rsid w:val="00382709"/>
    <w:rsid w:val="00382C69"/>
    <w:rsid w:val="00382DDE"/>
    <w:rsid w:val="00383796"/>
    <w:rsid w:val="003853B0"/>
    <w:rsid w:val="00385F52"/>
    <w:rsid w:val="00385FDB"/>
    <w:rsid w:val="00387D16"/>
    <w:rsid w:val="00390694"/>
    <w:rsid w:val="00393BEF"/>
    <w:rsid w:val="00396B4A"/>
    <w:rsid w:val="00396FFE"/>
    <w:rsid w:val="003A01C4"/>
    <w:rsid w:val="003A0218"/>
    <w:rsid w:val="003A0756"/>
    <w:rsid w:val="003A11DC"/>
    <w:rsid w:val="003A36A9"/>
    <w:rsid w:val="003A37AE"/>
    <w:rsid w:val="003A4916"/>
    <w:rsid w:val="003A5321"/>
    <w:rsid w:val="003A580D"/>
    <w:rsid w:val="003A6575"/>
    <w:rsid w:val="003A6904"/>
    <w:rsid w:val="003A6E85"/>
    <w:rsid w:val="003B0E2F"/>
    <w:rsid w:val="003B13DA"/>
    <w:rsid w:val="003B28CD"/>
    <w:rsid w:val="003B3770"/>
    <w:rsid w:val="003B42C5"/>
    <w:rsid w:val="003B4555"/>
    <w:rsid w:val="003B4D89"/>
    <w:rsid w:val="003B698C"/>
    <w:rsid w:val="003C0D85"/>
    <w:rsid w:val="003C1A40"/>
    <w:rsid w:val="003C24E7"/>
    <w:rsid w:val="003C38CE"/>
    <w:rsid w:val="003C49DA"/>
    <w:rsid w:val="003C5CA8"/>
    <w:rsid w:val="003C5F2E"/>
    <w:rsid w:val="003C608D"/>
    <w:rsid w:val="003C626B"/>
    <w:rsid w:val="003C6372"/>
    <w:rsid w:val="003C6A18"/>
    <w:rsid w:val="003C7279"/>
    <w:rsid w:val="003C78DC"/>
    <w:rsid w:val="003C7FFA"/>
    <w:rsid w:val="003D04EA"/>
    <w:rsid w:val="003D0779"/>
    <w:rsid w:val="003D0E28"/>
    <w:rsid w:val="003D211A"/>
    <w:rsid w:val="003D25C4"/>
    <w:rsid w:val="003D32C2"/>
    <w:rsid w:val="003D36C7"/>
    <w:rsid w:val="003D3981"/>
    <w:rsid w:val="003D39A3"/>
    <w:rsid w:val="003D3CFD"/>
    <w:rsid w:val="003D5097"/>
    <w:rsid w:val="003E1004"/>
    <w:rsid w:val="003E10EE"/>
    <w:rsid w:val="003E2E1C"/>
    <w:rsid w:val="003F2491"/>
    <w:rsid w:val="003F32B7"/>
    <w:rsid w:val="003F3322"/>
    <w:rsid w:val="003F4445"/>
    <w:rsid w:val="003F4825"/>
    <w:rsid w:val="003F4932"/>
    <w:rsid w:val="003F4EA1"/>
    <w:rsid w:val="003F6D45"/>
    <w:rsid w:val="003F790E"/>
    <w:rsid w:val="0040047B"/>
    <w:rsid w:val="00400A2C"/>
    <w:rsid w:val="0040214E"/>
    <w:rsid w:val="004026C8"/>
    <w:rsid w:val="00406560"/>
    <w:rsid w:val="004116D1"/>
    <w:rsid w:val="00412947"/>
    <w:rsid w:val="00413C22"/>
    <w:rsid w:val="004145BA"/>
    <w:rsid w:val="0041527A"/>
    <w:rsid w:val="0041671E"/>
    <w:rsid w:val="004178C0"/>
    <w:rsid w:val="00417F95"/>
    <w:rsid w:val="0042027A"/>
    <w:rsid w:val="00420E00"/>
    <w:rsid w:val="004228A3"/>
    <w:rsid w:val="00422938"/>
    <w:rsid w:val="004236C9"/>
    <w:rsid w:val="00423CF3"/>
    <w:rsid w:val="004248C1"/>
    <w:rsid w:val="00430E5B"/>
    <w:rsid w:val="004325B7"/>
    <w:rsid w:val="00435103"/>
    <w:rsid w:val="0043740E"/>
    <w:rsid w:val="0044072F"/>
    <w:rsid w:val="00440EBE"/>
    <w:rsid w:val="00441BBA"/>
    <w:rsid w:val="00443935"/>
    <w:rsid w:val="00443CDA"/>
    <w:rsid w:val="0044570B"/>
    <w:rsid w:val="00445D96"/>
    <w:rsid w:val="004464DB"/>
    <w:rsid w:val="00447165"/>
    <w:rsid w:val="004472D0"/>
    <w:rsid w:val="004502D1"/>
    <w:rsid w:val="004503B7"/>
    <w:rsid w:val="004505C2"/>
    <w:rsid w:val="00452673"/>
    <w:rsid w:val="004543CF"/>
    <w:rsid w:val="0045677D"/>
    <w:rsid w:val="0045711F"/>
    <w:rsid w:val="00460335"/>
    <w:rsid w:val="0046053A"/>
    <w:rsid w:val="00460C0A"/>
    <w:rsid w:val="004613ED"/>
    <w:rsid w:val="00462CA4"/>
    <w:rsid w:val="0046308B"/>
    <w:rsid w:val="004660F2"/>
    <w:rsid w:val="00466A95"/>
    <w:rsid w:val="00466FE3"/>
    <w:rsid w:val="00470C83"/>
    <w:rsid w:val="004724C9"/>
    <w:rsid w:val="00472FB6"/>
    <w:rsid w:val="00474334"/>
    <w:rsid w:val="00474963"/>
    <w:rsid w:val="00475D7F"/>
    <w:rsid w:val="00476AF3"/>
    <w:rsid w:val="00477864"/>
    <w:rsid w:val="00480706"/>
    <w:rsid w:val="00482967"/>
    <w:rsid w:val="00482EF6"/>
    <w:rsid w:val="0048317B"/>
    <w:rsid w:val="00483560"/>
    <w:rsid w:val="0048577E"/>
    <w:rsid w:val="00485C88"/>
    <w:rsid w:val="00485D43"/>
    <w:rsid w:val="0048702A"/>
    <w:rsid w:val="004900DD"/>
    <w:rsid w:val="0049175F"/>
    <w:rsid w:val="004919D2"/>
    <w:rsid w:val="004922AA"/>
    <w:rsid w:val="00492D0B"/>
    <w:rsid w:val="004935DB"/>
    <w:rsid w:val="00493C84"/>
    <w:rsid w:val="00497F16"/>
    <w:rsid w:val="004A1804"/>
    <w:rsid w:val="004A218B"/>
    <w:rsid w:val="004A26B0"/>
    <w:rsid w:val="004A2732"/>
    <w:rsid w:val="004A3F64"/>
    <w:rsid w:val="004A4095"/>
    <w:rsid w:val="004A7813"/>
    <w:rsid w:val="004A7A25"/>
    <w:rsid w:val="004B2B3E"/>
    <w:rsid w:val="004B46B6"/>
    <w:rsid w:val="004B477F"/>
    <w:rsid w:val="004B47C0"/>
    <w:rsid w:val="004B5A81"/>
    <w:rsid w:val="004B5B81"/>
    <w:rsid w:val="004B76FF"/>
    <w:rsid w:val="004B7996"/>
    <w:rsid w:val="004C1556"/>
    <w:rsid w:val="004C1A25"/>
    <w:rsid w:val="004C1B99"/>
    <w:rsid w:val="004C1F45"/>
    <w:rsid w:val="004C2369"/>
    <w:rsid w:val="004C2510"/>
    <w:rsid w:val="004C4C8A"/>
    <w:rsid w:val="004C5773"/>
    <w:rsid w:val="004C6D8F"/>
    <w:rsid w:val="004C7CA7"/>
    <w:rsid w:val="004C7E0A"/>
    <w:rsid w:val="004D14FA"/>
    <w:rsid w:val="004D2039"/>
    <w:rsid w:val="004D5771"/>
    <w:rsid w:val="004D5DB6"/>
    <w:rsid w:val="004D63AA"/>
    <w:rsid w:val="004D6DD2"/>
    <w:rsid w:val="004E1038"/>
    <w:rsid w:val="004E33DF"/>
    <w:rsid w:val="004E36AC"/>
    <w:rsid w:val="004E3C0C"/>
    <w:rsid w:val="004E5EDF"/>
    <w:rsid w:val="004E65ED"/>
    <w:rsid w:val="004E724C"/>
    <w:rsid w:val="004E75D2"/>
    <w:rsid w:val="004F05AD"/>
    <w:rsid w:val="004F0768"/>
    <w:rsid w:val="004F0D6B"/>
    <w:rsid w:val="004F1221"/>
    <w:rsid w:val="004F131E"/>
    <w:rsid w:val="004F17D2"/>
    <w:rsid w:val="004F1D52"/>
    <w:rsid w:val="004F3842"/>
    <w:rsid w:val="004F44AE"/>
    <w:rsid w:val="004F48CF"/>
    <w:rsid w:val="004F4D43"/>
    <w:rsid w:val="004F5B34"/>
    <w:rsid w:val="004F6C9A"/>
    <w:rsid w:val="004F6DF6"/>
    <w:rsid w:val="004F7BFC"/>
    <w:rsid w:val="0050050B"/>
    <w:rsid w:val="00501951"/>
    <w:rsid w:val="00501B75"/>
    <w:rsid w:val="00502471"/>
    <w:rsid w:val="005035C9"/>
    <w:rsid w:val="005044C6"/>
    <w:rsid w:val="00510B6B"/>
    <w:rsid w:val="00511096"/>
    <w:rsid w:val="005123F4"/>
    <w:rsid w:val="0051331A"/>
    <w:rsid w:val="00514311"/>
    <w:rsid w:val="0051476E"/>
    <w:rsid w:val="005155DE"/>
    <w:rsid w:val="00515CA8"/>
    <w:rsid w:val="0052216A"/>
    <w:rsid w:val="00523A7C"/>
    <w:rsid w:val="00524318"/>
    <w:rsid w:val="005243A1"/>
    <w:rsid w:val="00524D18"/>
    <w:rsid w:val="00525D7A"/>
    <w:rsid w:val="005305ED"/>
    <w:rsid w:val="0053172E"/>
    <w:rsid w:val="00532326"/>
    <w:rsid w:val="00533675"/>
    <w:rsid w:val="00533EDD"/>
    <w:rsid w:val="005352B4"/>
    <w:rsid w:val="00535C68"/>
    <w:rsid w:val="005361FE"/>
    <w:rsid w:val="00536609"/>
    <w:rsid w:val="00536A68"/>
    <w:rsid w:val="00540494"/>
    <w:rsid w:val="005408F7"/>
    <w:rsid w:val="00541D87"/>
    <w:rsid w:val="00543C5B"/>
    <w:rsid w:val="00545CB9"/>
    <w:rsid w:val="005466D2"/>
    <w:rsid w:val="005468A8"/>
    <w:rsid w:val="00547571"/>
    <w:rsid w:val="00547F09"/>
    <w:rsid w:val="00550768"/>
    <w:rsid w:val="0055129D"/>
    <w:rsid w:val="00552559"/>
    <w:rsid w:val="00552A8A"/>
    <w:rsid w:val="005538A4"/>
    <w:rsid w:val="005539EE"/>
    <w:rsid w:val="00554107"/>
    <w:rsid w:val="005544E5"/>
    <w:rsid w:val="005552F8"/>
    <w:rsid w:val="00555A3C"/>
    <w:rsid w:val="00555BF8"/>
    <w:rsid w:val="00557705"/>
    <w:rsid w:val="00557A7F"/>
    <w:rsid w:val="00560F7A"/>
    <w:rsid w:val="00563422"/>
    <w:rsid w:val="00563956"/>
    <w:rsid w:val="00564BF1"/>
    <w:rsid w:val="0056557C"/>
    <w:rsid w:val="005660FB"/>
    <w:rsid w:val="00567E3D"/>
    <w:rsid w:val="00570291"/>
    <w:rsid w:val="005719A8"/>
    <w:rsid w:val="00572BD7"/>
    <w:rsid w:val="005752F2"/>
    <w:rsid w:val="00580265"/>
    <w:rsid w:val="00581898"/>
    <w:rsid w:val="005818D0"/>
    <w:rsid w:val="00581AE2"/>
    <w:rsid w:val="0058362B"/>
    <w:rsid w:val="00583C6A"/>
    <w:rsid w:val="00583F5C"/>
    <w:rsid w:val="00584025"/>
    <w:rsid w:val="005846A8"/>
    <w:rsid w:val="00584D31"/>
    <w:rsid w:val="00584DA7"/>
    <w:rsid w:val="00584FA2"/>
    <w:rsid w:val="00586D97"/>
    <w:rsid w:val="005870A1"/>
    <w:rsid w:val="00587B39"/>
    <w:rsid w:val="00590677"/>
    <w:rsid w:val="005915D0"/>
    <w:rsid w:val="0059219C"/>
    <w:rsid w:val="0059266C"/>
    <w:rsid w:val="00593C96"/>
    <w:rsid w:val="00594365"/>
    <w:rsid w:val="005952CC"/>
    <w:rsid w:val="0059682A"/>
    <w:rsid w:val="005A0329"/>
    <w:rsid w:val="005A1ACE"/>
    <w:rsid w:val="005A2A30"/>
    <w:rsid w:val="005A2E49"/>
    <w:rsid w:val="005A38B5"/>
    <w:rsid w:val="005A41FF"/>
    <w:rsid w:val="005A45E2"/>
    <w:rsid w:val="005A5E5C"/>
    <w:rsid w:val="005A5FEF"/>
    <w:rsid w:val="005B0FBB"/>
    <w:rsid w:val="005B1F40"/>
    <w:rsid w:val="005B2860"/>
    <w:rsid w:val="005B3955"/>
    <w:rsid w:val="005B4CD2"/>
    <w:rsid w:val="005B5053"/>
    <w:rsid w:val="005B5D07"/>
    <w:rsid w:val="005B6C4B"/>
    <w:rsid w:val="005C007B"/>
    <w:rsid w:val="005C0B26"/>
    <w:rsid w:val="005C27E9"/>
    <w:rsid w:val="005C34C6"/>
    <w:rsid w:val="005C54D9"/>
    <w:rsid w:val="005C5ED1"/>
    <w:rsid w:val="005C6073"/>
    <w:rsid w:val="005C6B86"/>
    <w:rsid w:val="005D019E"/>
    <w:rsid w:val="005D0CDB"/>
    <w:rsid w:val="005D186B"/>
    <w:rsid w:val="005D21E0"/>
    <w:rsid w:val="005D26D5"/>
    <w:rsid w:val="005D40A6"/>
    <w:rsid w:val="005D4847"/>
    <w:rsid w:val="005D5C0A"/>
    <w:rsid w:val="005D7AF1"/>
    <w:rsid w:val="005E1160"/>
    <w:rsid w:val="005E25C2"/>
    <w:rsid w:val="005E2CA3"/>
    <w:rsid w:val="005E38D2"/>
    <w:rsid w:val="005E4B4D"/>
    <w:rsid w:val="005E504E"/>
    <w:rsid w:val="005E5571"/>
    <w:rsid w:val="005E55D5"/>
    <w:rsid w:val="005E5FB7"/>
    <w:rsid w:val="005F67B3"/>
    <w:rsid w:val="005F685F"/>
    <w:rsid w:val="005F7362"/>
    <w:rsid w:val="005F752C"/>
    <w:rsid w:val="00600421"/>
    <w:rsid w:val="0060046A"/>
    <w:rsid w:val="00602780"/>
    <w:rsid w:val="0060314F"/>
    <w:rsid w:val="0060324B"/>
    <w:rsid w:val="006036AA"/>
    <w:rsid w:val="00603EC9"/>
    <w:rsid w:val="00604383"/>
    <w:rsid w:val="00604924"/>
    <w:rsid w:val="00605F89"/>
    <w:rsid w:val="006064A7"/>
    <w:rsid w:val="0060788A"/>
    <w:rsid w:val="006078E1"/>
    <w:rsid w:val="00607903"/>
    <w:rsid w:val="006105CC"/>
    <w:rsid w:val="00610C15"/>
    <w:rsid w:val="006114F6"/>
    <w:rsid w:val="0061193B"/>
    <w:rsid w:val="00612718"/>
    <w:rsid w:val="006137D1"/>
    <w:rsid w:val="00613A9D"/>
    <w:rsid w:val="00614921"/>
    <w:rsid w:val="00614B7C"/>
    <w:rsid w:val="00615A0F"/>
    <w:rsid w:val="006166D8"/>
    <w:rsid w:val="006168BF"/>
    <w:rsid w:val="00616E64"/>
    <w:rsid w:val="00617047"/>
    <w:rsid w:val="006171AD"/>
    <w:rsid w:val="006174F4"/>
    <w:rsid w:val="00620219"/>
    <w:rsid w:val="00622081"/>
    <w:rsid w:val="00622834"/>
    <w:rsid w:val="0062413D"/>
    <w:rsid w:val="006248C6"/>
    <w:rsid w:val="0062517B"/>
    <w:rsid w:val="00625B15"/>
    <w:rsid w:val="00626F9A"/>
    <w:rsid w:val="0062724E"/>
    <w:rsid w:val="006275C8"/>
    <w:rsid w:val="00630C9C"/>
    <w:rsid w:val="006310E0"/>
    <w:rsid w:val="00631668"/>
    <w:rsid w:val="00631D89"/>
    <w:rsid w:val="00632905"/>
    <w:rsid w:val="006336E7"/>
    <w:rsid w:val="00634E12"/>
    <w:rsid w:val="0063632C"/>
    <w:rsid w:val="006363F7"/>
    <w:rsid w:val="006365BE"/>
    <w:rsid w:val="00636AE4"/>
    <w:rsid w:val="00637889"/>
    <w:rsid w:val="0064239A"/>
    <w:rsid w:val="00642B6B"/>
    <w:rsid w:val="0064428F"/>
    <w:rsid w:val="0064522A"/>
    <w:rsid w:val="00645519"/>
    <w:rsid w:val="00645A07"/>
    <w:rsid w:val="00645ECA"/>
    <w:rsid w:val="00646487"/>
    <w:rsid w:val="00646812"/>
    <w:rsid w:val="006515CA"/>
    <w:rsid w:val="00651FFA"/>
    <w:rsid w:val="006520A2"/>
    <w:rsid w:val="006532A3"/>
    <w:rsid w:val="00654C8C"/>
    <w:rsid w:val="006607EB"/>
    <w:rsid w:val="00660AA6"/>
    <w:rsid w:val="006628F2"/>
    <w:rsid w:val="006632BA"/>
    <w:rsid w:val="00663B59"/>
    <w:rsid w:val="00663FC7"/>
    <w:rsid w:val="006645BA"/>
    <w:rsid w:val="006647A8"/>
    <w:rsid w:val="00664A46"/>
    <w:rsid w:val="00665B7E"/>
    <w:rsid w:val="00666536"/>
    <w:rsid w:val="00666EEF"/>
    <w:rsid w:val="00667C11"/>
    <w:rsid w:val="0067040E"/>
    <w:rsid w:val="00670A3F"/>
    <w:rsid w:val="006715CD"/>
    <w:rsid w:val="0067391A"/>
    <w:rsid w:val="00673AA3"/>
    <w:rsid w:val="00674AD7"/>
    <w:rsid w:val="00674E89"/>
    <w:rsid w:val="0067575E"/>
    <w:rsid w:val="00675B67"/>
    <w:rsid w:val="0067774A"/>
    <w:rsid w:val="00680D88"/>
    <w:rsid w:val="00681396"/>
    <w:rsid w:val="006813BA"/>
    <w:rsid w:val="0068207B"/>
    <w:rsid w:val="0068210E"/>
    <w:rsid w:val="006838B3"/>
    <w:rsid w:val="0068705D"/>
    <w:rsid w:val="006901F4"/>
    <w:rsid w:val="00690491"/>
    <w:rsid w:val="00690BE6"/>
    <w:rsid w:val="006928E1"/>
    <w:rsid w:val="00692B10"/>
    <w:rsid w:val="00694CD2"/>
    <w:rsid w:val="006972A2"/>
    <w:rsid w:val="00697812"/>
    <w:rsid w:val="006A06F3"/>
    <w:rsid w:val="006A07AF"/>
    <w:rsid w:val="006A0926"/>
    <w:rsid w:val="006A0BF1"/>
    <w:rsid w:val="006A1AA4"/>
    <w:rsid w:val="006A3515"/>
    <w:rsid w:val="006A4528"/>
    <w:rsid w:val="006A5EA5"/>
    <w:rsid w:val="006A6976"/>
    <w:rsid w:val="006A78F1"/>
    <w:rsid w:val="006B0C52"/>
    <w:rsid w:val="006B112B"/>
    <w:rsid w:val="006B2259"/>
    <w:rsid w:val="006B329E"/>
    <w:rsid w:val="006B3A95"/>
    <w:rsid w:val="006B4B46"/>
    <w:rsid w:val="006B54D0"/>
    <w:rsid w:val="006B73DC"/>
    <w:rsid w:val="006C0A9D"/>
    <w:rsid w:val="006C1ECA"/>
    <w:rsid w:val="006C1F6C"/>
    <w:rsid w:val="006C2006"/>
    <w:rsid w:val="006C3197"/>
    <w:rsid w:val="006C3B93"/>
    <w:rsid w:val="006C5F4C"/>
    <w:rsid w:val="006C6181"/>
    <w:rsid w:val="006C6F5A"/>
    <w:rsid w:val="006D0221"/>
    <w:rsid w:val="006D1457"/>
    <w:rsid w:val="006D1CF1"/>
    <w:rsid w:val="006D2108"/>
    <w:rsid w:val="006D3F3A"/>
    <w:rsid w:val="006D68DA"/>
    <w:rsid w:val="006D7226"/>
    <w:rsid w:val="006D7547"/>
    <w:rsid w:val="006D793F"/>
    <w:rsid w:val="006E0E6B"/>
    <w:rsid w:val="006E2454"/>
    <w:rsid w:val="006E27E8"/>
    <w:rsid w:val="006E2D36"/>
    <w:rsid w:val="006E3C7A"/>
    <w:rsid w:val="006E5230"/>
    <w:rsid w:val="006E5817"/>
    <w:rsid w:val="006E5FA8"/>
    <w:rsid w:val="006F058F"/>
    <w:rsid w:val="006F1275"/>
    <w:rsid w:val="006F1479"/>
    <w:rsid w:val="006F3710"/>
    <w:rsid w:val="006F4AD5"/>
    <w:rsid w:val="006F5760"/>
    <w:rsid w:val="006F58E0"/>
    <w:rsid w:val="006F61AC"/>
    <w:rsid w:val="006F6285"/>
    <w:rsid w:val="006F6736"/>
    <w:rsid w:val="006F727C"/>
    <w:rsid w:val="00700A79"/>
    <w:rsid w:val="00701070"/>
    <w:rsid w:val="0070118A"/>
    <w:rsid w:val="00702DF6"/>
    <w:rsid w:val="00703D63"/>
    <w:rsid w:val="007041BA"/>
    <w:rsid w:val="00704638"/>
    <w:rsid w:val="007047AC"/>
    <w:rsid w:val="007114C9"/>
    <w:rsid w:val="00712024"/>
    <w:rsid w:val="0071202E"/>
    <w:rsid w:val="00712C3B"/>
    <w:rsid w:val="00714356"/>
    <w:rsid w:val="0071458F"/>
    <w:rsid w:val="00715B26"/>
    <w:rsid w:val="0071613D"/>
    <w:rsid w:val="007162B0"/>
    <w:rsid w:val="0071755F"/>
    <w:rsid w:val="0072097B"/>
    <w:rsid w:val="00720AA3"/>
    <w:rsid w:val="0072238D"/>
    <w:rsid w:val="007225C5"/>
    <w:rsid w:val="007247B5"/>
    <w:rsid w:val="00726B3D"/>
    <w:rsid w:val="00726DA3"/>
    <w:rsid w:val="00731444"/>
    <w:rsid w:val="00732EC6"/>
    <w:rsid w:val="00733E92"/>
    <w:rsid w:val="0073491A"/>
    <w:rsid w:val="00734A9A"/>
    <w:rsid w:val="00734BB1"/>
    <w:rsid w:val="007351C0"/>
    <w:rsid w:val="007357DD"/>
    <w:rsid w:val="00735864"/>
    <w:rsid w:val="0073604A"/>
    <w:rsid w:val="00736DED"/>
    <w:rsid w:val="007377BA"/>
    <w:rsid w:val="00737D47"/>
    <w:rsid w:val="00740E8E"/>
    <w:rsid w:val="0074282E"/>
    <w:rsid w:val="00742C48"/>
    <w:rsid w:val="007430F6"/>
    <w:rsid w:val="00743C64"/>
    <w:rsid w:val="00743F25"/>
    <w:rsid w:val="00744C94"/>
    <w:rsid w:val="007452A6"/>
    <w:rsid w:val="00745A31"/>
    <w:rsid w:val="00745CEC"/>
    <w:rsid w:val="00746F74"/>
    <w:rsid w:val="007476C6"/>
    <w:rsid w:val="007477D8"/>
    <w:rsid w:val="007478F6"/>
    <w:rsid w:val="00750BC2"/>
    <w:rsid w:val="00750D45"/>
    <w:rsid w:val="00750D8C"/>
    <w:rsid w:val="0075105C"/>
    <w:rsid w:val="00751F29"/>
    <w:rsid w:val="007520CF"/>
    <w:rsid w:val="00753026"/>
    <w:rsid w:val="00753F2C"/>
    <w:rsid w:val="00754E57"/>
    <w:rsid w:val="0075583A"/>
    <w:rsid w:val="00755C32"/>
    <w:rsid w:val="00756404"/>
    <w:rsid w:val="00756C0D"/>
    <w:rsid w:val="00757BC3"/>
    <w:rsid w:val="00757DA2"/>
    <w:rsid w:val="007614AE"/>
    <w:rsid w:val="0076200C"/>
    <w:rsid w:val="00763291"/>
    <w:rsid w:val="00763A34"/>
    <w:rsid w:val="007652A2"/>
    <w:rsid w:val="007656D2"/>
    <w:rsid w:val="0076608E"/>
    <w:rsid w:val="00766593"/>
    <w:rsid w:val="007668EA"/>
    <w:rsid w:val="0076700B"/>
    <w:rsid w:val="007703D6"/>
    <w:rsid w:val="007719A9"/>
    <w:rsid w:val="00773D01"/>
    <w:rsid w:val="007741E2"/>
    <w:rsid w:val="007746E1"/>
    <w:rsid w:val="007761A8"/>
    <w:rsid w:val="0077734F"/>
    <w:rsid w:val="00777EF5"/>
    <w:rsid w:val="00781BAA"/>
    <w:rsid w:val="00782A5C"/>
    <w:rsid w:val="00783443"/>
    <w:rsid w:val="0078356F"/>
    <w:rsid w:val="00783AB3"/>
    <w:rsid w:val="00786050"/>
    <w:rsid w:val="00786D19"/>
    <w:rsid w:val="00787250"/>
    <w:rsid w:val="00791053"/>
    <w:rsid w:val="007923D6"/>
    <w:rsid w:val="00792710"/>
    <w:rsid w:val="0079513A"/>
    <w:rsid w:val="00796626"/>
    <w:rsid w:val="00796756"/>
    <w:rsid w:val="00796B09"/>
    <w:rsid w:val="00797067"/>
    <w:rsid w:val="007974A6"/>
    <w:rsid w:val="00797AE8"/>
    <w:rsid w:val="007A0F2E"/>
    <w:rsid w:val="007A2D0D"/>
    <w:rsid w:val="007A39E5"/>
    <w:rsid w:val="007A4240"/>
    <w:rsid w:val="007A4888"/>
    <w:rsid w:val="007A609E"/>
    <w:rsid w:val="007A6809"/>
    <w:rsid w:val="007A6D8E"/>
    <w:rsid w:val="007B011C"/>
    <w:rsid w:val="007B1858"/>
    <w:rsid w:val="007B5A81"/>
    <w:rsid w:val="007B5EA9"/>
    <w:rsid w:val="007B5EB9"/>
    <w:rsid w:val="007B695D"/>
    <w:rsid w:val="007B6D08"/>
    <w:rsid w:val="007B73DF"/>
    <w:rsid w:val="007B79C1"/>
    <w:rsid w:val="007C0DFE"/>
    <w:rsid w:val="007C2C84"/>
    <w:rsid w:val="007C3024"/>
    <w:rsid w:val="007C3CBC"/>
    <w:rsid w:val="007C3D85"/>
    <w:rsid w:val="007C4FCC"/>
    <w:rsid w:val="007C51FD"/>
    <w:rsid w:val="007C6BD6"/>
    <w:rsid w:val="007C6DC3"/>
    <w:rsid w:val="007D016F"/>
    <w:rsid w:val="007D06CF"/>
    <w:rsid w:val="007D26AD"/>
    <w:rsid w:val="007D2C8C"/>
    <w:rsid w:val="007D35D3"/>
    <w:rsid w:val="007D3B96"/>
    <w:rsid w:val="007D4925"/>
    <w:rsid w:val="007D60A7"/>
    <w:rsid w:val="007D6B04"/>
    <w:rsid w:val="007E005B"/>
    <w:rsid w:val="007E1963"/>
    <w:rsid w:val="007E1BCC"/>
    <w:rsid w:val="007E2DCC"/>
    <w:rsid w:val="007E5024"/>
    <w:rsid w:val="007E62AC"/>
    <w:rsid w:val="007E69E8"/>
    <w:rsid w:val="007F0401"/>
    <w:rsid w:val="007F113E"/>
    <w:rsid w:val="007F1A7D"/>
    <w:rsid w:val="007F476D"/>
    <w:rsid w:val="007F5AFE"/>
    <w:rsid w:val="007F67FD"/>
    <w:rsid w:val="007F7D91"/>
    <w:rsid w:val="008004A5"/>
    <w:rsid w:val="00801569"/>
    <w:rsid w:val="00804E62"/>
    <w:rsid w:val="00806431"/>
    <w:rsid w:val="008074A1"/>
    <w:rsid w:val="0080752B"/>
    <w:rsid w:val="00807FA0"/>
    <w:rsid w:val="008113C9"/>
    <w:rsid w:val="0081233B"/>
    <w:rsid w:val="008136FF"/>
    <w:rsid w:val="00814C7A"/>
    <w:rsid w:val="00815233"/>
    <w:rsid w:val="008164BD"/>
    <w:rsid w:val="008168D0"/>
    <w:rsid w:val="00821C61"/>
    <w:rsid w:val="00823206"/>
    <w:rsid w:val="0082609E"/>
    <w:rsid w:val="0082698C"/>
    <w:rsid w:val="00827C2B"/>
    <w:rsid w:val="00830656"/>
    <w:rsid w:val="008306F5"/>
    <w:rsid w:val="00831B0B"/>
    <w:rsid w:val="00834E43"/>
    <w:rsid w:val="008351EC"/>
    <w:rsid w:val="008364E7"/>
    <w:rsid w:val="00837DCA"/>
    <w:rsid w:val="00843D6E"/>
    <w:rsid w:val="008440F7"/>
    <w:rsid w:val="008468F8"/>
    <w:rsid w:val="008477EC"/>
    <w:rsid w:val="008508E2"/>
    <w:rsid w:val="00854C87"/>
    <w:rsid w:val="00854D0C"/>
    <w:rsid w:val="008567B0"/>
    <w:rsid w:val="0085690D"/>
    <w:rsid w:val="0085770C"/>
    <w:rsid w:val="008635E1"/>
    <w:rsid w:val="00863C1F"/>
    <w:rsid w:val="00865FA7"/>
    <w:rsid w:val="0086658F"/>
    <w:rsid w:val="008666DA"/>
    <w:rsid w:val="008675F3"/>
    <w:rsid w:val="00867608"/>
    <w:rsid w:val="00867AD0"/>
    <w:rsid w:val="008723D6"/>
    <w:rsid w:val="00873C86"/>
    <w:rsid w:val="00874969"/>
    <w:rsid w:val="00874A4A"/>
    <w:rsid w:val="008752B1"/>
    <w:rsid w:val="0087552E"/>
    <w:rsid w:val="008759DF"/>
    <w:rsid w:val="008779E3"/>
    <w:rsid w:val="00881C95"/>
    <w:rsid w:val="00881CAE"/>
    <w:rsid w:val="008824C6"/>
    <w:rsid w:val="00882B10"/>
    <w:rsid w:val="00883CA5"/>
    <w:rsid w:val="00884E32"/>
    <w:rsid w:val="008858F5"/>
    <w:rsid w:val="00886420"/>
    <w:rsid w:val="008868F7"/>
    <w:rsid w:val="00886940"/>
    <w:rsid w:val="00886A9F"/>
    <w:rsid w:val="008905D3"/>
    <w:rsid w:val="00890CA3"/>
    <w:rsid w:val="00892B9D"/>
    <w:rsid w:val="008932F7"/>
    <w:rsid w:val="00894984"/>
    <w:rsid w:val="008949EF"/>
    <w:rsid w:val="008961DC"/>
    <w:rsid w:val="00897F0B"/>
    <w:rsid w:val="008A1CCF"/>
    <w:rsid w:val="008A407A"/>
    <w:rsid w:val="008A4CC5"/>
    <w:rsid w:val="008A7315"/>
    <w:rsid w:val="008A7C63"/>
    <w:rsid w:val="008B0C82"/>
    <w:rsid w:val="008B16AF"/>
    <w:rsid w:val="008B1E7F"/>
    <w:rsid w:val="008B2BFC"/>
    <w:rsid w:val="008B3877"/>
    <w:rsid w:val="008B3B75"/>
    <w:rsid w:val="008B3C26"/>
    <w:rsid w:val="008B46B8"/>
    <w:rsid w:val="008B4C9B"/>
    <w:rsid w:val="008B6A74"/>
    <w:rsid w:val="008B788A"/>
    <w:rsid w:val="008B7F6D"/>
    <w:rsid w:val="008C0E31"/>
    <w:rsid w:val="008C1CB4"/>
    <w:rsid w:val="008C6B60"/>
    <w:rsid w:val="008C6D97"/>
    <w:rsid w:val="008C7712"/>
    <w:rsid w:val="008C798D"/>
    <w:rsid w:val="008C7E45"/>
    <w:rsid w:val="008D0045"/>
    <w:rsid w:val="008D04D8"/>
    <w:rsid w:val="008D0CB0"/>
    <w:rsid w:val="008D18EC"/>
    <w:rsid w:val="008D1981"/>
    <w:rsid w:val="008D32F5"/>
    <w:rsid w:val="008D3E8C"/>
    <w:rsid w:val="008D6A6C"/>
    <w:rsid w:val="008D7CF3"/>
    <w:rsid w:val="008E254B"/>
    <w:rsid w:val="008E26EF"/>
    <w:rsid w:val="008E285D"/>
    <w:rsid w:val="008E2B9E"/>
    <w:rsid w:val="008E320F"/>
    <w:rsid w:val="008E34EF"/>
    <w:rsid w:val="008E58F1"/>
    <w:rsid w:val="008E5C8A"/>
    <w:rsid w:val="008E6E9C"/>
    <w:rsid w:val="008E7913"/>
    <w:rsid w:val="008F0A3B"/>
    <w:rsid w:val="008F22D8"/>
    <w:rsid w:val="008F4295"/>
    <w:rsid w:val="008F4D63"/>
    <w:rsid w:val="008F588B"/>
    <w:rsid w:val="008F58A5"/>
    <w:rsid w:val="008F603E"/>
    <w:rsid w:val="008F75F8"/>
    <w:rsid w:val="008F76E7"/>
    <w:rsid w:val="009012BB"/>
    <w:rsid w:val="00901A8B"/>
    <w:rsid w:val="00901BD8"/>
    <w:rsid w:val="00901FEE"/>
    <w:rsid w:val="00902326"/>
    <w:rsid w:val="00902E1F"/>
    <w:rsid w:val="00903306"/>
    <w:rsid w:val="009041C9"/>
    <w:rsid w:val="00906EA4"/>
    <w:rsid w:val="00907BB5"/>
    <w:rsid w:val="00910988"/>
    <w:rsid w:val="00911BD5"/>
    <w:rsid w:val="00912BEF"/>
    <w:rsid w:val="0091419C"/>
    <w:rsid w:val="00914380"/>
    <w:rsid w:val="00915C13"/>
    <w:rsid w:val="0091645D"/>
    <w:rsid w:val="009169A4"/>
    <w:rsid w:val="009170A3"/>
    <w:rsid w:val="00917D58"/>
    <w:rsid w:val="00921DCE"/>
    <w:rsid w:val="009221EF"/>
    <w:rsid w:val="009239DA"/>
    <w:rsid w:val="00923DA2"/>
    <w:rsid w:val="00925D58"/>
    <w:rsid w:val="00926D93"/>
    <w:rsid w:val="00930A60"/>
    <w:rsid w:val="00931878"/>
    <w:rsid w:val="0093204B"/>
    <w:rsid w:val="009324C2"/>
    <w:rsid w:val="00934BDB"/>
    <w:rsid w:val="0093511E"/>
    <w:rsid w:val="00937BF1"/>
    <w:rsid w:val="009411C1"/>
    <w:rsid w:val="00942D9B"/>
    <w:rsid w:val="00944679"/>
    <w:rsid w:val="009459E2"/>
    <w:rsid w:val="00946A57"/>
    <w:rsid w:val="00951751"/>
    <w:rsid w:val="00951774"/>
    <w:rsid w:val="00951BDC"/>
    <w:rsid w:val="00952F29"/>
    <w:rsid w:val="00953611"/>
    <w:rsid w:val="00953A28"/>
    <w:rsid w:val="00953FDE"/>
    <w:rsid w:val="0095489E"/>
    <w:rsid w:val="00955C76"/>
    <w:rsid w:val="009563DA"/>
    <w:rsid w:val="00956F70"/>
    <w:rsid w:val="00956FDD"/>
    <w:rsid w:val="00960C25"/>
    <w:rsid w:val="00961281"/>
    <w:rsid w:val="00961E65"/>
    <w:rsid w:val="0096255E"/>
    <w:rsid w:val="009645B0"/>
    <w:rsid w:val="00965FEF"/>
    <w:rsid w:val="00966523"/>
    <w:rsid w:val="00970157"/>
    <w:rsid w:val="00971EDE"/>
    <w:rsid w:val="009727AB"/>
    <w:rsid w:val="00973DC8"/>
    <w:rsid w:val="00974033"/>
    <w:rsid w:val="00974AA9"/>
    <w:rsid w:val="00974F13"/>
    <w:rsid w:val="00975864"/>
    <w:rsid w:val="00975AC9"/>
    <w:rsid w:val="00975E8D"/>
    <w:rsid w:val="00976187"/>
    <w:rsid w:val="0097699B"/>
    <w:rsid w:val="00977E3F"/>
    <w:rsid w:val="009809A4"/>
    <w:rsid w:val="00982269"/>
    <w:rsid w:val="00982DFF"/>
    <w:rsid w:val="009830C6"/>
    <w:rsid w:val="00984456"/>
    <w:rsid w:val="00984883"/>
    <w:rsid w:val="00985B2E"/>
    <w:rsid w:val="00985E94"/>
    <w:rsid w:val="00986F4F"/>
    <w:rsid w:val="00986FE9"/>
    <w:rsid w:val="0098770C"/>
    <w:rsid w:val="00987DF0"/>
    <w:rsid w:val="009901E9"/>
    <w:rsid w:val="00990D43"/>
    <w:rsid w:val="00990FCD"/>
    <w:rsid w:val="00991C27"/>
    <w:rsid w:val="00991E0E"/>
    <w:rsid w:val="00991E2B"/>
    <w:rsid w:val="00993755"/>
    <w:rsid w:val="00993FC2"/>
    <w:rsid w:val="00995091"/>
    <w:rsid w:val="0099527D"/>
    <w:rsid w:val="009A0BCD"/>
    <w:rsid w:val="009A1056"/>
    <w:rsid w:val="009A28CA"/>
    <w:rsid w:val="009A3E8A"/>
    <w:rsid w:val="009A4682"/>
    <w:rsid w:val="009A5351"/>
    <w:rsid w:val="009B1EFA"/>
    <w:rsid w:val="009B23E6"/>
    <w:rsid w:val="009B247A"/>
    <w:rsid w:val="009B3DB9"/>
    <w:rsid w:val="009B3FD7"/>
    <w:rsid w:val="009B41EE"/>
    <w:rsid w:val="009B4F03"/>
    <w:rsid w:val="009B667D"/>
    <w:rsid w:val="009B6F01"/>
    <w:rsid w:val="009B7E60"/>
    <w:rsid w:val="009C013C"/>
    <w:rsid w:val="009C0E9D"/>
    <w:rsid w:val="009C13E6"/>
    <w:rsid w:val="009C4387"/>
    <w:rsid w:val="009C5059"/>
    <w:rsid w:val="009C5159"/>
    <w:rsid w:val="009C60F0"/>
    <w:rsid w:val="009C6887"/>
    <w:rsid w:val="009C6920"/>
    <w:rsid w:val="009C7BB9"/>
    <w:rsid w:val="009D0682"/>
    <w:rsid w:val="009D0C74"/>
    <w:rsid w:val="009D1A43"/>
    <w:rsid w:val="009D1DEA"/>
    <w:rsid w:val="009D3E53"/>
    <w:rsid w:val="009D4B55"/>
    <w:rsid w:val="009D4D03"/>
    <w:rsid w:val="009D5473"/>
    <w:rsid w:val="009D680C"/>
    <w:rsid w:val="009D6933"/>
    <w:rsid w:val="009D7691"/>
    <w:rsid w:val="009E036D"/>
    <w:rsid w:val="009E13F9"/>
    <w:rsid w:val="009E23FB"/>
    <w:rsid w:val="009E3BC3"/>
    <w:rsid w:val="009E3EE0"/>
    <w:rsid w:val="009E4F25"/>
    <w:rsid w:val="009E5061"/>
    <w:rsid w:val="009E5418"/>
    <w:rsid w:val="009E63CA"/>
    <w:rsid w:val="009E66CC"/>
    <w:rsid w:val="009F055E"/>
    <w:rsid w:val="009F108F"/>
    <w:rsid w:val="009F1CC8"/>
    <w:rsid w:val="009F2C6F"/>
    <w:rsid w:val="009F40B2"/>
    <w:rsid w:val="009F6092"/>
    <w:rsid w:val="009F624B"/>
    <w:rsid w:val="00A01A82"/>
    <w:rsid w:val="00A020B5"/>
    <w:rsid w:val="00A0218F"/>
    <w:rsid w:val="00A02381"/>
    <w:rsid w:val="00A028EB"/>
    <w:rsid w:val="00A03232"/>
    <w:rsid w:val="00A039B0"/>
    <w:rsid w:val="00A0446F"/>
    <w:rsid w:val="00A067F8"/>
    <w:rsid w:val="00A0733C"/>
    <w:rsid w:val="00A074F4"/>
    <w:rsid w:val="00A0756B"/>
    <w:rsid w:val="00A07E60"/>
    <w:rsid w:val="00A101DD"/>
    <w:rsid w:val="00A11B41"/>
    <w:rsid w:val="00A11F5B"/>
    <w:rsid w:val="00A1280B"/>
    <w:rsid w:val="00A12D5F"/>
    <w:rsid w:val="00A1357A"/>
    <w:rsid w:val="00A1383C"/>
    <w:rsid w:val="00A14370"/>
    <w:rsid w:val="00A14AB8"/>
    <w:rsid w:val="00A15E4C"/>
    <w:rsid w:val="00A16BFA"/>
    <w:rsid w:val="00A16CEC"/>
    <w:rsid w:val="00A170C4"/>
    <w:rsid w:val="00A17844"/>
    <w:rsid w:val="00A20989"/>
    <w:rsid w:val="00A218CF"/>
    <w:rsid w:val="00A225EA"/>
    <w:rsid w:val="00A231D2"/>
    <w:rsid w:val="00A234A7"/>
    <w:rsid w:val="00A30D5B"/>
    <w:rsid w:val="00A30E15"/>
    <w:rsid w:val="00A31634"/>
    <w:rsid w:val="00A31F4D"/>
    <w:rsid w:val="00A32368"/>
    <w:rsid w:val="00A32837"/>
    <w:rsid w:val="00A3315E"/>
    <w:rsid w:val="00A34EBA"/>
    <w:rsid w:val="00A40000"/>
    <w:rsid w:val="00A4389F"/>
    <w:rsid w:val="00A43D92"/>
    <w:rsid w:val="00A44469"/>
    <w:rsid w:val="00A45B53"/>
    <w:rsid w:val="00A45C24"/>
    <w:rsid w:val="00A45F1F"/>
    <w:rsid w:val="00A462BA"/>
    <w:rsid w:val="00A464A4"/>
    <w:rsid w:val="00A4698F"/>
    <w:rsid w:val="00A477C4"/>
    <w:rsid w:val="00A47F4D"/>
    <w:rsid w:val="00A51AAA"/>
    <w:rsid w:val="00A51F3C"/>
    <w:rsid w:val="00A5229A"/>
    <w:rsid w:val="00A5270B"/>
    <w:rsid w:val="00A5281B"/>
    <w:rsid w:val="00A55F5E"/>
    <w:rsid w:val="00A5743D"/>
    <w:rsid w:val="00A60941"/>
    <w:rsid w:val="00A6332C"/>
    <w:rsid w:val="00A63576"/>
    <w:rsid w:val="00A652F6"/>
    <w:rsid w:val="00A66433"/>
    <w:rsid w:val="00A669DA"/>
    <w:rsid w:val="00A67292"/>
    <w:rsid w:val="00A67676"/>
    <w:rsid w:val="00A716A9"/>
    <w:rsid w:val="00A726C4"/>
    <w:rsid w:val="00A7276E"/>
    <w:rsid w:val="00A749AF"/>
    <w:rsid w:val="00A7542F"/>
    <w:rsid w:val="00A7580B"/>
    <w:rsid w:val="00A76BC8"/>
    <w:rsid w:val="00A777F9"/>
    <w:rsid w:val="00A80B51"/>
    <w:rsid w:val="00A8102F"/>
    <w:rsid w:val="00A81E79"/>
    <w:rsid w:val="00A8393A"/>
    <w:rsid w:val="00A83F2D"/>
    <w:rsid w:val="00A844A7"/>
    <w:rsid w:val="00A845C7"/>
    <w:rsid w:val="00A84E1C"/>
    <w:rsid w:val="00A86DB9"/>
    <w:rsid w:val="00A8712D"/>
    <w:rsid w:val="00A874FE"/>
    <w:rsid w:val="00A87E70"/>
    <w:rsid w:val="00A904CF"/>
    <w:rsid w:val="00A90F69"/>
    <w:rsid w:val="00A91698"/>
    <w:rsid w:val="00A91B84"/>
    <w:rsid w:val="00A9377A"/>
    <w:rsid w:val="00A938E1"/>
    <w:rsid w:val="00A94F12"/>
    <w:rsid w:val="00A95B17"/>
    <w:rsid w:val="00A95BDB"/>
    <w:rsid w:val="00AA1079"/>
    <w:rsid w:val="00AA2137"/>
    <w:rsid w:val="00AA2742"/>
    <w:rsid w:val="00AA2906"/>
    <w:rsid w:val="00AA3794"/>
    <w:rsid w:val="00AA4B17"/>
    <w:rsid w:val="00AA62EA"/>
    <w:rsid w:val="00AA7DC7"/>
    <w:rsid w:val="00AB5D5E"/>
    <w:rsid w:val="00AB6333"/>
    <w:rsid w:val="00AB7BBE"/>
    <w:rsid w:val="00AC03C5"/>
    <w:rsid w:val="00AC04DC"/>
    <w:rsid w:val="00AC0DF9"/>
    <w:rsid w:val="00AC1240"/>
    <w:rsid w:val="00AC4B56"/>
    <w:rsid w:val="00AC6BB5"/>
    <w:rsid w:val="00AC7AF3"/>
    <w:rsid w:val="00AC7EAB"/>
    <w:rsid w:val="00AD0A61"/>
    <w:rsid w:val="00AD1794"/>
    <w:rsid w:val="00AD1B99"/>
    <w:rsid w:val="00AD25C0"/>
    <w:rsid w:val="00AD26A3"/>
    <w:rsid w:val="00AD43F8"/>
    <w:rsid w:val="00AD5F44"/>
    <w:rsid w:val="00AD62C5"/>
    <w:rsid w:val="00AD67C1"/>
    <w:rsid w:val="00AD78CF"/>
    <w:rsid w:val="00AE0A41"/>
    <w:rsid w:val="00AE0AE4"/>
    <w:rsid w:val="00AE1015"/>
    <w:rsid w:val="00AE2DE2"/>
    <w:rsid w:val="00AE4ABE"/>
    <w:rsid w:val="00AE504F"/>
    <w:rsid w:val="00AF2591"/>
    <w:rsid w:val="00AF37B5"/>
    <w:rsid w:val="00AF61F5"/>
    <w:rsid w:val="00AF63EC"/>
    <w:rsid w:val="00B00BC3"/>
    <w:rsid w:val="00B0161B"/>
    <w:rsid w:val="00B01803"/>
    <w:rsid w:val="00B02B7E"/>
    <w:rsid w:val="00B04495"/>
    <w:rsid w:val="00B046EB"/>
    <w:rsid w:val="00B04CBE"/>
    <w:rsid w:val="00B077CD"/>
    <w:rsid w:val="00B10E3F"/>
    <w:rsid w:val="00B11280"/>
    <w:rsid w:val="00B1443B"/>
    <w:rsid w:val="00B14EAC"/>
    <w:rsid w:val="00B15909"/>
    <w:rsid w:val="00B163BE"/>
    <w:rsid w:val="00B1690F"/>
    <w:rsid w:val="00B17A66"/>
    <w:rsid w:val="00B23118"/>
    <w:rsid w:val="00B2347F"/>
    <w:rsid w:val="00B236FD"/>
    <w:rsid w:val="00B259A5"/>
    <w:rsid w:val="00B262EA"/>
    <w:rsid w:val="00B2693E"/>
    <w:rsid w:val="00B26A83"/>
    <w:rsid w:val="00B26ADD"/>
    <w:rsid w:val="00B31D83"/>
    <w:rsid w:val="00B32E98"/>
    <w:rsid w:val="00B342D6"/>
    <w:rsid w:val="00B34966"/>
    <w:rsid w:val="00B34A3F"/>
    <w:rsid w:val="00B35B1B"/>
    <w:rsid w:val="00B36101"/>
    <w:rsid w:val="00B36613"/>
    <w:rsid w:val="00B36656"/>
    <w:rsid w:val="00B36C80"/>
    <w:rsid w:val="00B36FA8"/>
    <w:rsid w:val="00B42DD2"/>
    <w:rsid w:val="00B43FCE"/>
    <w:rsid w:val="00B44C38"/>
    <w:rsid w:val="00B44D4D"/>
    <w:rsid w:val="00B44F42"/>
    <w:rsid w:val="00B45FE2"/>
    <w:rsid w:val="00B470B0"/>
    <w:rsid w:val="00B50A80"/>
    <w:rsid w:val="00B50C64"/>
    <w:rsid w:val="00B51A95"/>
    <w:rsid w:val="00B52183"/>
    <w:rsid w:val="00B52459"/>
    <w:rsid w:val="00B538CD"/>
    <w:rsid w:val="00B53C69"/>
    <w:rsid w:val="00B559EF"/>
    <w:rsid w:val="00B567DB"/>
    <w:rsid w:val="00B56AEE"/>
    <w:rsid w:val="00B61C37"/>
    <w:rsid w:val="00B6256A"/>
    <w:rsid w:val="00B63D19"/>
    <w:rsid w:val="00B64AA5"/>
    <w:rsid w:val="00B664A0"/>
    <w:rsid w:val="00B66AEF"/>
    <w:rsid w:val="00B675CC"/>
    <w:rsid w:val="00B70B17"/>
    <w:rsid w:val="00B70FC3"/>
    <w:rsid w:val="00B713A8"/>
    <w:rsid w:val="00B71805"/>
    <w:rsid w:val="00B76338"/>
    <w:rsid w:val="00B76B13"/>
    <w:rsid w:val="00B8262A"/>
    <w:rsid w:val="00B82983"/>
    <w:rsid w:val="00B83A27"/>
    <w:rsid w:val="00B86AAC"/>
    <w:rsid w:val="00B86C44"/>
    <w:rsid w:val="00B87644"/>
    <w:rsid w:val="00B914F9"/>
    <w:rsid w:val="00B91DDD"/>
    <w:rsid w:val="00B9272A"/>
    <w:rsid w:val="00B9286F"/>
    <w:rsid w:val="00B93803"/>
    <w:rsid w:val="00B94A04"/>
    <w:rsid w:val="00B94E79"/>
    <w:rsid w:val="00B97012"/>
    <w:rsid w:val="00BA0DEC"/>
    <w:rsid w:val="00BA2A45"/>
    <w:rsid w:val="00BA2D03"/>
    <w:rsid w:val="00BA2FB0"/>
    <w:rsid w:val="00BA4E76"/>
    <w:rsid w:val="00BA70DD"/>
    <w:rsid w:val="00BB0311"/>
    <w:rsid w:val="00BB0B33"/>
    <w:rsid w:val="00BB0B57"/>
    <w:rsid w:val="00BB0E80"/>
    <w:rsid w:val="00BB11A0"/>
    <w:rsid w:val="00BB1CC2"/>
    <w:rsid w:val="00BB387B"/>
    <w:rsid w:val="00BB3C17"/>
    <w:rsid w:val="00BB410F"/>
    <w:rsid w:val="00BB52E5"/>
    <w:rsid w:val="00BB727F"/>
    <w:rsid w:val="00BB77BD"/>
    <w:rsid w:val="00BB7FA1"/>
    <w:rsid w:val="00BC008D"/>
    <w:rsid w:val="00BC010F"/>
    <w:rsid w:val="00BC04D5"/>
    <w:rsid w:val="00BC052B"/>
    <w:rsid w:val="00BC2990"/>
    <w:rsid w:val="00BC2FDE"/>
    <w:rsid w:val="00BC35DF"/>
    <w:rsid w:val="00BC4A68"/>
    <w:rsid w:val="00BC4B21"/>
    <w:rsid w:val="00BC5563"/>
    <w:rsid w:val="00BC653B"/>
    <w:rsid w:val="00BC6A5B"/>
    <w:rsid w:val="00BC7159"/>
    <w:rsid w:val="00BC764E"/>
    <w:rsid w:val="00BC7ADB"/>
    <w:rsid w:val="00BC7C49"/>
    <w:rsid w:val="00BD0C89"/>
    <w:rsid w:val="00BD1615"/>
    <w:rsid w:val="00BD1DB7"/>
    <w:rsid w:val="00BD2CB5"/>
    <w:rsid w:val="00BD3B03"/>
    <w:rsid w:val="00BD44C1"/>
    <w:rsid w:val="00BD5779"/>
    <w:rsid w:val="00BD5927"/>
    <w:rsid w:val="00BD7040"/>
    <w:rsid w:val="00BE3DB0"/>
    <w:rsid w:val="00BE482C"/>
    <w:rsid w:val="00BE631B"/>
    <w:rsid w:val="00BE63D3"/>
    <w:rsid w:val="00BE6E07"/>
    <w:rsid w:val="00BE6FC9"/>
    <w:rsid w:val="00BE7C93"/>
    <w:rsid w:val="00BF0B7F"/>
    <w:rsid w:val="00BF1996"/>
    <w:rsid w:val="00BF2002"/>
    <w:rsid w:val="00BF46BC"/>
    <w:rsid w:val="00BF48A6"/>
    <w:rsid w:val="00BF62F4"/>
    <w:rsid w:val="00BF6A45"/>
    <w:rsid w:val="00BF6B0C"/>
    <w:rsid w:val="00BF73B0"/>
    <w:rsid w:val="00C00F86"/>
    <w:rsid w:val="00C01647"/>
    <w:rsid w:val="00C01817"/>
    <w:rsid w:val="00C02773"/>
    <w:rsid w:val="00C029E5"/>
    <w:rsid w:val="00C03350"/>
    <w:rsid w:val="00C056FB"/>
    <w:rsid w:val="00C05741"/>
    <w:rsid w:val="00C0773F"/>
    <w:rsid w:val="00C1036A"/>
    <w:rsid w:val="00C109A9"/>
    <w:rsid w:val="00C11BA6"/>
    <w:rsid w:val="00C130BE"/>
    <w:rsid w:val="00C1369C"/>
    <w:rsid w:val="00C141BC"/>
    <w:rsid w:val="00C162DE"/>
    <w:rsid w:val="00C175EE"/>
    <w:rsid w:val="00C213AB"/>
    <w:rsid w:val="00C2156E"/>
    <w:rsid w:val="00C220DE"/>
    <w:rsid w:val="00C22534"/>
    <w:rsid w:val="00C23265"/>
    <w:rsid w:val="00C23F66"/>
    <w:rsid w:val="00C2455A"/>
    <w:rsid w:val="00C245DA"/>
    <w:rsid w:val="00C256F7"/>
    <w:rsid w:val="00C25EDF"/>
    <w:rsid w:val="00C268AB"/>
    <w:rsid w:val="00C26D8E"/>
    <w:rsid w:val="00C2707F"/>
    <w:rsid w:val="00C27494"/>
    <w:rsid w:val="00C27840"/>
    <w:rsid w:val="00C27849"/>
    <w:rsid w:val="00C31AD4"/>
    <w:rsid w:val="00C32C54"/>
    <w:rsid w:val="00C3305A"/>
    <w:rsid w:val="00C33CE2"/>
    <w:rsid w:val="00C34343"/>
    <w:rsid w:val="00C4031B"/>
    <w:rsid w:val="00C404B6"/>
    <w:rsid w:val="00C408DC"/>
    <w:rsid w:val="00C411A7"/>
    <w:rsid w:val="00C422FA"/>
    <w:rsid w:val="00C43610"/>
    <w:rsid w:val="00C455CB"/>
    <w:rsid w:val="00C46A7C"/>
    <w:rsid w:val="00C50856"/>
    <w:rsid w:val="00C52241"/>
    <w:rsid w:val="00C522B0"/>
    <w:rsid w:val="00C54BEE"/>
    <w:rsid w:val="00C56285"/>
    <w:rsid w:val="00C56B7A"/>
    <w:rsid w:val="00C57213"/>
    <w:rsid w:val="00C600B2"/>
    <w:rsid w:val="00C601C9"/>
    <w:rsid w:val="00C61028"/>
    <w:rsid w:val="00C61077"/>
    <w:rsid w:val="00C613D2"/>
    <w:rsid w:val="00C61CD9"/>
    <w:rsid w:val="00C628F3"/>
    <w:rsid w:val="00C63478"/>
    <w:rsid w:val="00C6371A"/>
    <w:rsid w:val="00C66205"/>
    <w:rsid w:val="00C66221"/>
    <w:rsid w:val="00C666F5"/>
    <w:rsid w:val="00C66DA6"/>
    <w:rsid w:val="00C67546"/>
    <w:rsid w:val="00C676AD"/>
    <w:rsid w:val="00C67E2D"/>
    <w:rsid w:val="00C71FDD"/>
    <w:rsid w:val="00C73528"/>
    <w:rsid w:val="00C7394D"/>
    <w:rsid w:val="00C77D7E"/>
    <w:rsid w:val="00C824D8"/>
    <w:rsid w:val="00C84837"/>
    <w:rsid w:val="00C8488E"/>
    <w:rsid w:val="00C86076"/>
    <w:rsid w:val="00C861BC"/>
    <w:rsid w:val="00C86BB3"/>
    <w:rsid w:val="00C87CA1"/>
    <w:rsid w:val="00C90499"/>
    <w:rsid w:val="00C90F54"/>
    <w:rsid w:val="00C91487"/>
    <w:rsid w:val="00C91833"/>
    <w:rsid w:val="00C91ACB"/>
    <w:rsid w:val="00C922F3"/>
    <w:rsid w:val="00C92C45"/>
    <w:rsid w:val="00C92E06"/>
    <w:rsid w:val="00C973C0"/>
    <w:rsid w:val="00C97E7C"/>
    <w:rsid w:val="00CA1002"/>
    <w:rsid w:val="00CA16EB"/>
    <w:rsid w:val="00CA2042"/>
    <w:rsid w:val="00CA28FB"/>
    <w:rsid w:val="00CA2A67"/>
    <w:rsid w:val="00CA2A78"/>
    <w:rsid w:val="00CA2B8C"/>
    <w:rsid w:val="00CA53EC"/>
    <w:rsid w:val="00CA707B"/>
    <w:rsid w:val="00CA707F"/>
    <w:rsid w:val="00CA7A0F"/>
    <w:rsid w:val="00CA7A8A"/>
    <w:rsid w:val="00CB0396"/>
    <w:rsid w:val="00CB0E9C"/>
    <w:rsid w:val="00CB34B4"/>
    <w:rsid w:val="00CB72C6"/>
    <w:rsid w:val="00CC0C7D"/>
    <w:rsid w:val="00CC0DE0"/>
    <w:rsid w:val="00CC12C9"/>
    <w:rsid w:val="00CC2624"/>
    <w:rsid w:val="00CC27F9"/>
    <w:rsid w:val="00CC43FE"/>
    <w:rsid w:val="00CC76D1"/>
    <w:rsid w:val="00CD31F2"/>
    <w:rsid w:val="00CD36D9"/>
    <w:rsid w:val="00CD37FF"/>
    <w:rsid w:val="00CD5115"/>
    <w:rsid w:val="00CD603F"/>
    <w:rsid w:val="00CD6767"/>
    <w:rsid w:val="00CD6ECF"/>
    <w:rsid w:val="00CD70A0"/>
    <w:rsid w:val="00CD71F9"/>
    <w:rsid w:val="00CD76D6"/>
    <w:rsid w:val="00CE0271"/>
    <w:rsid w:val="00CE0375"/>
    <w:rsid w:val="00CE55AF"/>
    <w:rsid w:val="00CE626E"/>
    <w:rsid w:val="00CE68B2"/>
    <w:rsid w:val="00CE6A18"/>
    <w:rsid w:val="00CE6C93"/>
    <w:rsid w:val="00CF07FB"/>
    <w:rsid w:val="00CF20A3"/>
    <w:rsid w:val="00CF236C"/>
    <w:rsid w:val="00CF2DF8"/>
    <w:rsid w:val="00CF2ED5"/>
    <w:rsid w:val="00CF61D4"/>
    <w:rsid w:val="00D006C8"/>
    <w:rsid w:val="00D00702"/>
    <w:rsid w:val="00D007D0"/>
    <w:rsid w:val="00D00E15"/>
    <w:rsid w:val="00D010AA"/>
    <w:rsid w:val="00D01459"/>
    <w:rsid w:val="00D01ADA"/>
    <w:rsid w:val="00D02D66"/>
    <w:rsid w:val="00D03075"/>
    <w:rsid w:val="00D03DF5"/>
    <w:rsid w:val="00D04E61"/>
    <w:rsid w:val="00D0540A"/>
    <w:rsid w:val="00D06B19"/>
    <w:rsid w:val="00D06BB4"/>
    <w:rsid w:val="00D10BD7"/>
    <w:rsid w:val="00D116AD"/>
    <w:rsid w:val="00D14FD1"/>
    <w:rsid w:val="00D1519B"/>
    <w:rsid w:val="00D1539E"/>
    <w:rsid w:val="00D157A5"/>
    <w:rsid w:val="00D15CBE"/>
    <w:rsid w:val="00D16185"/>
    <w:rsid w:val="00D16B2E"/>
    <w:rsid w:val="00D1741B"/>
    <w:rsid w:val="00D20590"/>
    <w:rsid w:val="00D20B87"/>
    <w:rsid w:val="00D212D5"/>
    <w:rsid w:val="00D2184C"/>
    <w:rsid w:val="00D22183"/>
    <w:rsid w:val="00D231ED"/>
    <w:rsid w:val="00D2355F"/>
    <w:rsid w:val="00D248FA"/>
    <w:rsid w:val="00D24EF1"/>
    <w:rsid w:val="00D2624C"/>
    <w:rsid w:val="00D26489"/>
    <w:rsid w:val="00D2684E"/>
    <w:rsid w:val="00D269AE"/>
    <w:rsid w:val="00D26E14"/>
    <w:rsid w:val="00D27395"/>
    <w:rsid w:val="00D30775"/>
    <w:rsid w:val="00D3108C"/>
    <w:rsid w:val="00D31283"/>
    <w:rsid w:val="00D31755"/>
    <w:rsid w:val="00D32C67"/>
    <w:rsid w:val="00D332DC"/>
    <w:rsid w:val="00D3484E"/>
    <w:rsid w:val="00D35338"/>
    <w:rsid w:val="00D35380"/>
    <w:rsid w:val="00D359B7"/>
    <w:rsid w:val="00D35B8D"/>
    <w:rsid w:val="00D3718D"/>
    <w:rsid w:val="00D3799C"/>
    <w:rsid w:val="00D40843"/>
    <w:rsid w:val="00D40B50"/>
    <w:rsid w:val="00D40C66"/>
    <w:rsid w:val="00D41E72"/>
    <w:rsid w:val="00D42017"/>
    <w:rsid w:val="00D4336D"/>
    <w:rsid w:val="00D43671"/>
    <w:rsid w:val="00D453B7"/>
    <w:rsid w:val="00D461B0"/>
    <w:rsid w:val="00D46952"/>
    <w:rsid w:val="00D46BF0"/>
    <w:rsid w:val="00D4795E"/>
    <w:rsid w:val="00D47CC9"/>
    <w:rsid w:val="00D502F6"/>
    <w:rsid w:val="00D50DEE"/>
    <w:rsid w:val="00D51096"/>
    <w:rsid w:val="00D513BC"/>
    <w:rsid w:val="00D51490"/>
    <w:rsid w:val="00D51EF8"/>
    <w:rsid w:val="00D5289C"/>
    <w:rsid w:val="00D5335C"/>
    <w:rsid w:val="00D53C7D"/>
    <w:rsid w:val="00D53FD1"/>
    <w:rsid w:val="00D55ABB"/>
    <w:rsid w:val="00D56415"/>
    <w:rsid w:val="00D5672A"/>
    <w:rsid w:val="00D5708D"/>
    <w:rsid w:val="00D606F9"/>
    <w:rsid w:val="00D60E7D"/>
    <w:rsid w:val="00D61116"/>
    <w:rsid w:val="00D62EAA"/>
    <w:rsid w:val="00D632AF"/>
    <w:rsid w:val="00D63491"/>
    <w:rsid w:val="00D6451E"/>
    <w:rsid w:val="00D67A34"/>
    <w:rsid w:val="00D70108"/>
    <w:rsid w:val="00D71A24"/>
    <w:rsid w:val="00D735CF"/>
    <w:rsid w:val="00D7464C"/>
    <w:rsid w:val="00D74692"/>
    <w:rsid w:val="00D74803"/>
    <w:rsid w:val="00D75EAA"/>
    <w:rsid w:val="00D762A8"/>
    <w:rsid w:val="00D774B3"/>
    <w:rsid w:val="00D779C1"/>
    <w:rsid w:val="00D779ED"/>
    <w:rsid w:val="00D77AAC"/>
    <w:rsid w:val="00D804E1"/>
    <w:rsid w:val="00D823CC"/>
    <w:rsid w:val="00D8318B"/>
    <w:rsid w:val="00D84392"/>
    <w:rsid w:val="00D84AEA"/>
    <w:rsid w:val="00D85707"/>
    <w:rsid w:val="00D85F64"/>
    <w:rsid w:val="00D86BA9"/>
    <w:rsid w:val="00D903A3"/>
    <w:rsid w:val="00D91539"/>
    <w:rsid w:val="00D91B64"/>
    <w:rsid w:val="00D9237B"/>
    <w:rsid w:val="00D946E9"/>
    <w:rsid w:val="00D948E4"/>
    <w:rsid w:val="00D94CAF"/>
    <w:rsid w:val="00D9513F"/>
    <w:rsid w:val="00D960B9"/>
    <w:rsid w:val="00D97144"/>
    <w:rsid w:val="00D97EF9"/>
    <w:rsid w:val="00DA0F0E"/>
    <w:rsid w:val="00DA22F8"/>
    <w:rsid w:val="00DA26E2"/>
    <w:rsid w:val="00DA2E17"/>
    <w:rsid w:val="00DA4362"/>
    <w:rsid w:val="00DA46FD"/>
    <w:rsid w:val="00DA4DBC"/>
    <w:rsid w:val="00DA4EB8"/>
    <w:rsid w:val="00DA5015"/>
    <w:rsid w:val="00DA6923"/>
    <w:rsid w:val="00DA7AA2"/>
    <w:rsid w:val="00DB0920"/>
    <w:rsid w:val="00DB0AD9"/>
    <w:rsid w:val="00DB109C"/>
    <w:rsid w:val="00DB13E0"/>
    <w:rsid w:val="00DB3110"/>
    <w:rsid w:val="00DB3A16"/>
    <w:rsid w:val="00DB3A7E"/>
    <w:rsid w:val="00DB5D66"/>
    <w:rsid w:val="00DB71B7"/>
    <w:rsid w:val="00DB744F"/>
    <w:rsid w:val="00DB7B6C"/>
    <w:rsid w:val="00DC0B6F"/>
    <w:rsid w:val="00DC11CB"/>
    <w:rsid w:val="00DC2FF7"/>
    <w:rsid w:val="00DC3D1C"/>
    <w:rsid w:val="00DC49A2"/>
    <w:rsid w:val="00DC6A56"/>
    <w:rsid w:val="00DD04BE"/>
    <w:rsid w:val="00DD098A"/>
    <w:rsid w:val="00DD0BE8"/>
    <w:rsid w:val="00DD0D03"/>
    <w:rsid w:val="00DD146D"/>
    <w:rsid w:val="00DD1C99"/>
    <w:rsid w:val="00DD2040"/>
    <w:rsid w:val="00DD285B"/>
    <w:rsid w:val="00DD5FF3"/>
    <w:rsid w:val="00DD6853"/>
    <w:rsid w:val="00DE083D"/>
    <w:rsid w:val="00DE2524"/>
    <w:rsid w:val="00DE35C9"/>
    <w:rsid w:val="00DE3933"/>
    <w:rsid w:val="00DE3C13"/>
    <w:rsid w:val="00DE46FB"/>
    <w:rsid w:val="00DE560E"/>
    <w:rsid w:val="00DE649B"/>
    <w:rsid w:val="00DE72A3"/>
    <w:rsid w:val="00DE794E"/>
    <w:rsid w:val="00DE7FCC"/>
    <w:rsid w:val="00DF005B"/>
    <w:rsid w:val="00DF1E49"/>
    <w:rsid w:val="00DF1F86"/>
    <w:rsid w:val="00DF3316"/>
    <w:rsid w:val="00DF3AE0"/>
    <w:rsid w:val="00DF3D9B"/>
    <w:rsid w:val="00DF4474"/>
    <w:rsid w:val="00DF45FE"/>
    <w:rsid w:val="00DF5493"/>
    <w:rsid w:val="00DF5DCD"/>
    <w:rsid w:val="00DF6A58"/>
    <w:rsid w:val="00DF7C6F"/>
    <w:rsid w:val="00E01851"/>
    <w:rsid w:val="00E02237"/>
    <w:rsid w:val="00E02847"/>
    <w:rsid w:val="00E02D7E"/>
    <w:rsid w:val="00E04A43"/>
    <w:rsid w:val="00E04A51"/>
    <w:rsid w:val="00E04F11"/>
    <w:rsid w:val="00E059EB"/>
    <w:rsid w:val="00E066FC"/>
    <w:rsid w:val="00E06725"/>
    <w:rsid w:val="00E0677C"/>
    <w:rsid w:val="00E06E43"/>
    <w:rsid w:val="00E071D4"/>
    <w:rsid w:val="00E11A53"/>
    <w:rsid w:val="00E11B28"/>
    <w:rsid w:val="00E11B67"/>
    <w:rsid w:val="00E124CB"/>
    <w:rsid w:val="00E13197"/>
    <w:rsid w:val="00E135F7"/>
    <w:rsid w:val="00E13BCB"/>
    <w:rsid w:val="00E14DAF"/>
    <w:rsid w:val="00E152E8"/>
    <w:rsid w:val="00E16BDB"/>
    <w:rsid w:val="00E178CA"/>
    <w:rsid w:val="00E17E3C"/>
    <w:rsid w:val="00E21379"/>
    <w:rsid w:val="00E2232F"/>
    <w:rsid w:val="00E23F36"/>
    <w:rsid w:val="00E24904"/>
    <w:rsid w:val="00E2573E"/>
    <w:rsid w:val="00E25E93"/>
    <w:rsid w:val="00E26C72"/>
    <w:rsid w:val="00E27C54"/>
    <w:rsid w:val="00E30B23"/>
    <w:rsid w:val="00E31C91"/>
    <w:rsid w:val="00E32385"/>
    <w:rsid w:val="00E3255D"/>
    <w:rsid w:val="00E33DAC"/>
    <w:rsid w:val="00E35825"/>
    <w:rsid w:val="00E3659D"/>
    <w:rsid w:val="00E36A15"/>
    <w:rsid w:val="00E379AC"/>
    <w:rsid w:val="00E412D1"/>
    <w:rsid w:val="00E42728"/>
    <w:rsid w:val="00E44395"/>
    <w:rsid w:val="00E45118"/>
    <w:rsid w:val="00E452C4"/>
    <w:rsid w:val="00E46329"/>
    <w:rsid w:val="00E463A9"/>
    <w:rsid w:val="00E468C6"/>
    <w:rsid w:val="00E47D1B"/>
    <w:rsid w:val="00E51859"/>
    <w:rsid w:val="00E51947"/>
    <w:rsid w:val="00E52531"/>
    <w:rsid w:val="00E53601"/>
    <w:rsid w:val="00E5411A"/>
    <w:rsid w:val="00E54CA9"/>
    <w:rsid w:val="00E54DD0"/>
    <w:rsid w:val="00E54F99"/>
    <w:rsid w:val="00E55540"/>
    <w:rsid w:val="00E55D0B"/>
    <w:rsid w:val="00E563A8"/>
    <w:rsid w:val="00E57020"/>
    <w:rsid w:val="00E57A57"/>
    <w:rsid w:val="00E60D0F"/>
    <w:rsid w:val="00E62102"/>
    <w:rsid w:val="00E62B2E"/>
    <w:rsid w:val="00E62E47"/>
    <w:rsid w:val="00E65AAC"/>
    <w:rsid w:val="00E66D11"/>
    <w:rsid w:val="00E70D94"/>
    <w:rsid w:val="00E7140B"/>
    <w:rsid w:val="00E71666"/>
    <w:rsid w:val="00E716D5"/>
    <w:rsid w:val="00E728FF"/>
    <w:rsid w:val="00E7313E"/>
    <w:rsid w:val="00E735E8"/>
    <w:rsid w:val="00E73ECF"/>
    <w:rsid w:val="00E74FA9"/>
    <w:rsid w:val="00E75666"/>
    <w:rsid w:val="00E807BD"/>
    <w:rsid w:val="00E807E7"/>
    <w:rsid w:val="00E81460"/>
    <w:rsid w:val="00E82D16"/>
    <w:rsid w:val="00E8412C"/>
    <w:rsid w:val="00E86B44"/>
    <w:rsid w:val="00E86BE2"/>
    <w:rsid w:val="00E87DFC"/>
    <w:rsid w:val="00E91C00"/>
    <w:rsid w:val="00E9397C"/>
    <w:rsid w:val="00E94022"/>
    <w:rsid w:val="00E94164"/>
    <w:rsid w:val="00E96A13"/>
    <w:rsid w:val="00E96B9F"/>
    <w:rsid w:val="00E96EF2"/>
    <w:rsid w:val="00EA0499"/>
    <w:rsid w:val="00EA0AC6"/>
    <w:rsid w:val="00EA0F5D"/>
    <w:rsid w:val="00EA1EA7"/>
    <w:rsid w:val="00EA31A6"/>
    <w:rsid w:val="00EA49A2"/>
    <w:rsid w:val="00EA5B21"/>
    <w:rsid w:val="00EA5CC2"/>
    <w:rsid w:val="00EA6319"/>
    <w:rsid w:val="00EA63F3"/>
    <w:rsid w:val="00EA6DB9"/>
    <w:rsid w:val="00EA6FC9"/>
    <w:rsid w:val="00EA7CE2"/>
    <w:rsid w:val="00EB07D1"/>
    <w:rsid w:val="00EB12FD"/>
    <w:rsid w:val="00EB13C1"/>
    <w:rsid w:val="00EB1FCE"/>
    <w:rsid w:val="00EB380D"/>
    <w:rsid w:val="00EB3EA4"/>
    <w:rsid w:val="00EB433C"/>
    <w:rsid w:val="00EB4D7E"/>
    <w:rsid w:val="00EB4FF3"/>
    <w:rsid w:val="00EB5535"/>
    <w:rsid w:val="00EB741F"/>
    <w:rsid w:val="00EC1B3B"/>
    <w:rsid w:val="00EC20F3"/>
    <w:rsid w:val="00EC2E86"/>
    <w:rsid w:val="00EC3299"/>
    <w:rsid w:val="00EC37DB"/>
    <w:rsid w:val="00EC38A2"/>
    <w:rsid w:val="00EC648D"/>
    <w:rsid w:val="00EC72F6"/>
    <w:rsid w:val="00ED13DC"/>
    <w:rsid w:val="00ED4493"/>
    <w:rsid w:val="00ED57F0"/>
    <w:rsid w:val="00ED5E54"/>
    <w:rsid w:val="00ED682D"/>
    <w:rsid w:val="00ED7E79"/>
    <w:rsid w:val="00EE1534"/>
    <w:rsid w:val="00EE1CF5"/>
    <w:rsid w:val="00EE270A"/>
    <w:rsid w:val="00EE273C"/>
    <w:rsid w:val="00EE401B"/>
    <w:rsid w:val="00EE679C"/>
    <w:rsid w:val="00EE7112"/>
    <w:rsid w:val="00EE7A92"/>
    <w:rsid w:val="00EF3C41"/>
    <w:rsid w:val="00EF41AC"/>
    <w:rsid w:val="00EF4A07"/>
    <w:rsid w:val="00EF64DB"/>
    <w:rsid w:val="00EF6537"/>
    <w:rsid w:val="00EF6BD0"/>
    <w:rsid w:val="00EF6D34"/>
    <w:rsid w:val="00EF7F61"/>
    <w:rsid w:val="00F00951"/>
    <w:rsid w:val="00F01663"/>
    <w:rsid w:val="00F0190A"/>
    <w:rsid w:val="00F026B4"/>
    <w:rsid w:val="00F0351F"/>
    <w:rsid w:val="00F04192"/>
    <w:rsid w:val="00F04292"/>
    <w:rsid w:val="00F0462A"/>
    <w:rsid w:val="00F05DB3"/>
    <w:rsid w:val="00F078AC"/>
    <w:rsid w:val="00F07EF9"/>
    <w:rsid w:val="00F114B4"/>
    <w:rsid w:val="00F12249"/>
    <w:rsid w:val="00F12FBD"/>
    <w:rsid w:val="00F133A3"/>
    <w:rsid w:val="00F13510"/>
    <w:rsid w:val="00F162D9"/>
    <w:rsid w:val="00F172F1"/>
    <w:rsid w:val="00F174F6"/>
    <w:rsid w:val="00F20077"/>
    <w:rsid w:val="00F207BE"/>
    <w:rsid w:val="00F21052"/>
    <w:rsid w:val="00F21208"/>
    <w:rsid w:val="00F2213D"/>
    <w:rsid w:val="00F22923"/>
    <w:rsid w:val="00F22A50"/>
    <w:rsid w:val="00F23A40"/>
    <w:rsid w:val="00F3189F"/>
    <w:rsid w:val="00F32DC9"/>
    <w:rsid w:val="00F35CE0"/>
    <w:rsid w:val="00F35FD2"/>
    <w:rsid w:val="00F377A6"/>
    <w:rsid w:val="00F37AFD"/>
    <w:rsid w:val="00F40040"/>
    <w:rsid w:val="00F40ADC"/>
    <w:rsid w:val="00F429DC"/>
    <w:rsid w:val="00F432E3"/>
    <w:rsid w:val="00F442BC"/>
    <w:rsid w:val="00F447E0"/>
    <w:rsid w:val="00F46A7B"/>
    <w:rsid w:val="00F47D08"/>
    <w:rsid w:val="00F517BF"/>
    <w:rsid w:val="00F5240E"/>
    <w:rsid w:val="00F52C4C"/>
    <w:rsid w:val="00F536D1"/>
    <w:rsid w:val="00F53D82"/>
    <w:rsid w:val="00F551A8"/>
    <w:rsid w:val="00F55527"/>
    <w:rsid w:val="00F55762"/>
    <w:rsid w:val="00F55A24"/>
    <w:rsid w:val="00F5765D"/>
    <w:rsid w:val="00F6342A"/>
    <w:rsid w:val="00F64411"/>
    <w:rsid w:val="00F66064"/>
    <w:rsid w:val="00F6725A"/>
    <w:rsid w:val="00F6736B"/>
    <w:rsid w:val="00F67A92"/>
    <w:rsid w:val="00F67AF0"/>
    <w:rsid w:val="00F7051B"/>
    <w:rsid w:val="00F70814"/>
    <w:rsid w:val="00F70C2E"/>
    <w:rsid w:val="00F71137"/>
    <w:rsid w:val="00F7129D"/>
    <w:rsid w:val="00F7219C"/>
    <w:rsid w:val="00F73203"/>
    <w:rsid w:val="00F735BA"/>
    <w:rsid w:val="00F742AB"/>
    <w:rsid w:val="00F7452D"/>
    <w:rsid w:val="00F746DF"/>
    <w:rsid w:val="00F749F6"/>
    <w:rsid w:val="00F74DBD"/>
    <w:rsid w:val="00F76283"/>
    <w:rsid w:val="00F766CE"/>
    <w:rsid w:val="00F76E07"/>
    <w:rsid w:val="00F8097A"/>
    <w:rsid w:val="00F817DE"/>
    <w:rsid w:val="00F81D99"/>
    <w:rsid w:val="00F82327"/>
    <w:rsid w:val="00F82A05"/>
    <w:rsid w:val="00F843A5"/>
    <w:rsid w:val="00F8485D"/>
    <w:rsid w:val="00F84B1D"/>
    <w:rsid w:val="00F8533D"/>
    <w:rsid w:val="00F8570A"/>
    <w:rsid w:val="00F86059"/>
    <w:rsid w:val="00F861D2"/>
    <w:rsid w:val="00F87B2B"/>
    <w:rsid w:val="00F909BC"/>
    <w:rsid w:val="00F90BF5"/>
    <w:rsid w:val="00F91651"/>
    <w:rsid w:val="00F91856"/>
    <w:rsid w:val="00F91F84"/>
    <w:rsid w:val="00F92908"/>
    <w:rsid w:val="00F92A4E"/>
    <w:rsid w:val="00F942DB"/>
    <w:rsid w:val="00F9658B"/>
    <w:rsid w:val="00F97D77"/>
    <w:rsid w:val="00F97F4F"/>
    <w:rsid w:val="00FA00BC"/>
    <w:rsid w:val="00FA0862"/>
    <w:rsid w:val="00FA0A30"/>
    <w:rsid w:val="00FA0E28"/>
    <w:rsid w:val="00FA1142"/>
    <w:rsid w:val="00FA365E"/>
    <w:rsid w:val="00FA481A"/>
    <w:rsid w:val="00FA52E5"/>
    <w:rsid w:val="00FA7FD3"/>
    <w:rsid w:val="00FB0B85"/>
    <w:rsid w:val="00FB0C0B"/>
    <w:rsid w:val="00FB16FB"/>
    <w:rsid w:val="00FB19E4"/>
    <w:rsid w:val="00FB3848"/>
    <w:rsid w:val="00FB4166"/>
    <w:rsid w:val="00FB4EBF"/>
    <w:rsid w:val="00FB6E79"/>
    <w:rsid w:val="00FB77A1"/>
    <w:rsid w:val="00FB7985"/>
    <w:rsid w:val="00FB7A00"/>
    <w:rsid w:val="00FC0EA7"/>
    <w:rsid w:val="00FC1E65"/>
    <w:rsid w:val="00FC2355"/>
    <w:rsid w:val="00FC3F33"/>
    <w:rsid w:val="00FC4DE5"/>
    <w:rsid w:val="00FC4E20"/>
    <w:rsid w:val="00FC60C3"/>
    <w:rsid w:val="00FC64C6"/>
    <w:rsid w:val="00FC739B"/>
    <w:rsid w:val="00FD0521"/>
    <w:rsid w:val="00FD0FB4"/>
    <w:rsid w:val="00FD10C2"/>
    <w:rsid w:val="00FD1DF2"/>
    <w:rsid w:val="00FD290E"/>
    <w:rsid w:val="00FD463C"/>
    <w:rsid w:val="00FD4A75"/>
    <w:rsid w:val="00FD7225"/>
    <w:rsid w:val="00FE08D3"/>
    <w:rsid w:val="00FE0B4F"/>
    <w:rsid w:val="00FE3765"/>
    <w:rsid w:val="00FE4B37"/>
    <w:rsid w:val="00FE4F45"/>
    <w:rsid w:val="00FE53EA"/>
    <w:rsid w:val="00FE6FFF"/>
    <w:rsid w:val="00FE752E"/>
    <w:rsid w:val="00FE75DF"/>
    <w:rsid w:val="00FF0A35"/>
    <w:rsid w:val="00FF2803"/>
    <w:rsid w:val="00FF4248"/>
    <w:rsid w:val="00FF7560"/>
    <w:rsid w:val="00FF7F7E"/>
  </w:rsids>
  <m:mathPr>
    <m:mathFont m:val="Cambria Math"/>
    <m:brkBin m:val="before"/>
    <m:brkBinSub m:val="--"/>
    <m:smallFrac/>
    <m:dispDef/>
    <m:lMargin m:val="0"/>
    <m:rMargin m:val="0"/>
    <m:defJc m:val="centerGroup"/>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5057"/>
    <o:shapelayout v:ext="edit">
      <o:idmap v:ext="edit" data="1"/>
    </o:shapelayout>
  </w:shapeDefaults>
  <w:doNotEmbedSmartTags/>
  <w:decimalSymbol w:val=","/>
  <w:listSeparator w:val=";"/>
  <w14:docId w14:val="7E233F55"/>
  <w15:docId w15:val="{190E8F48-E4C5-474D-A556-146D370EA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62B0"/>
    <w:pPr>
      <w:spacing w:after="160"/>
    </w:pPr>
    <w:rPr>
      <w:rFonts w:ascii="Times New Roman" w:hAnsi="Times New Roman"/>
      <w:color w:val="141313" w:themeColor="text1"/>
      <w:sz w:val="24"/>
      <w:szCs w:val="18"/>
    </w:rPr>
  </w:style>
  <w:style w:type="paragraph" w:styleId="berschrift1">
    <w:name w:val="heading 1"/>
    <w:next w:val="Standard"/>
    <w:link w:val="berschrift1Zchn"/>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berschrift2">
    <w:name w:val="heading 2"/>
    <w:next w:val="Standard"/>
    <w:link w:val="berschrift2Zchn"/>
    <w:uiPriority w:val="9"/>
    <w:unhideWhenUsed/>
    <w:qFormat/>
    <w:rsid w:val="009A7F5A"/>
    <w:pPr>
      <w:keepNext/>
      <w:keepLines/>
      <w:numPr>
        <w:ilvl w:val="1"/>
        <w:numId w:val="1"/>
      </w:numPr>
      <w:spacing w:before="360" w:after="120"/>
      <w:outlineLvl w:val="1"/>
    </w:pPr>
    <w:rPr>
      <w:rFonts w:asciiTheme="majorHAnsi" w:eastAsiaTheme="majorEastAsia" w:hAnsiTheme="majorHAnsi" w:cstheme="majorBidi"/>
      <w:b/>
      <w:bCs/>
      <w:color w:val="141313" w:themeColor="text1"/>
      <w:sz w:val="24"/>
      <w:szCs w:val="24"/>
    </w:rPr>
  </w:style>
  <w:style w:type="paragraph" w:styleId="berschrift3">
    <w:name w:val="heading 3"/>
    <w:next w:val="Standard"/>
    <w:link w:val="berschrift3Zchn"/>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berschrift4">
    <w:name w:val="heading 4"/>
    <w:basedOn w:val="Standard"/>
    <w:next w:val="Standard"/>
    <w:link w:val="berschrift4Zchn"/>
    <w:uiPriority w:val="9"/>
    <w:unhideWhenUsed/>
    <w:qFormat/>
    <w:rsid w:val="008C2E07"/>
    <w:pPr>
      <w:keepNext/>
      <w:keepLines/>
      <w:numPr>
        <w:ilvl w:val="3"/>
        <w:numId w:val="1"/>
      </w:numPr>
      <w:spacing w:before="200" w:after="0"/>
      <w:outlineLvl w:val="3"/>
    </w:pPr>
    <w:rPr>
      <w:rFonts w:asciiTheme="majorHAnsi" w:eastAsiaTheme="majorEastAsia" w:hAnsiTheme="majorHAnsi" w:cstheme="majorBidi"/>
      <w:b/>
      <w:bCs/>
      <w:i/>
      <w:iCs/>
      <w:color w:val="00A0B6" w:themeColor="accent1"/>
    </w:rPr>
  </w:style>
  <w:style w:type="paragraph" w:styleId="berschrift5">
    <w:name w:val="heading 5"/>
    <w:basedOn w:val="Standard"/>
    <w:next w:val="Standard"/>
    <w:link w:val="berschrift5Zchn"/>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berschrift6">
    <w:name w:val="heading 6"/>
    <w:basedOn w:val="Standard"/>
    <w:next w:val="Standard"/>
    <w:link w:val="berschrift6Zchn"/>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berschrift7">
    <w:name w:val="heading 7"/>
    <w:basedOn w:val="Standard"/>
    <w:next w:val="Standard"/>
    <w:link w:val="berschrift7Zchn"/>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berschrift8">
    <w:name w:val="heading 8"/>
    <w:basedOn w:val="Standard"/>
    <w:next w:val="Standard"/>
    <w:link w:val="berschrift8Zchn"/>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berschrift9">
    <w:name w:val="heading 9"/>
    <w:basedOn w:val="Standard"/>
    <w:next w:val="Standard"/>
    <w:link w:val="berschrift9Zchn"/>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unhideWhenUsed/>
    <w:rsid w:val="00477864"/>
    <w:pPr>
      <w:spacing w:after="0"/>
    </w:pPr>
    <w:rPr>
      <w:rFonts w:ascii="Lucida Grande" w:hAnsi="Lucida Grande" w:cs="Lucida Grande"/>
      <w:sz w:val="18"/>
    </w:rPr>
  </w:style>
  <w:style w:type="character" w:customStyle="1" w:styleId="BalloonTextChar">
    <w:name w:val="Balloon Text Char"/>
    <w:basedOn w:val="Absatz-Standardschriftart"/>
    <w:uiPriority w:val="99"/>
    <w:semiHidden/>
    <w:rsid w:val="005A45B8"/>
    <w:rPr>
      <w:rFonts w:ascii="Lucida Grande" w:hAnsi="Lucida Grande" w:cs="Lucida Grande"/>
      <w:sz w:val="18"/>
      <w:szCs w:val="18"/>
    </w:rPr>
  </w:style>
  <w:style w:type="character" w:customStyle="1" w:styleId="berschrift1Zchn">
    <w:name w:val="Überschrift 1 Zchn"/>
    <w:basedOn w:val="Absatz-Standardschriftart"/>
    <w:link w:val="berschrift1"/>
    <w:uiPriority w:val="9"/>
    <w:qFormat/>
    <w:rsid w:val="00C518C9"/>
    <w:rPr>
      <w:rFonts w:asciiTheme="majorHAnsi" w:eastAsiaTheme="majorEastAsia" w:hAnsiTheme="majorHAnsi" w:cstheme="majorBidi"/>
      <w:b/>
      <w:bCs/>
      <w:color w:val="141313" w:themeColor="text1"/>
      <w:sz w:val="32"/>
      <w:szCs w:val="32"/>
    </w:rPr>
  </w:style>
  <w:style w:type="character" w:customStyle="1" w:styleId="berschrift2Zchn">
    <w:name w:val="Überschrift 2 Zchn"/>
    <w:basedOn w:val="Absatz-Standardschriftart"/>
    <w:link w:val="berschrift2"/>
    <w:uiPriority w:val="9"/>
    <w:rsid w:val="009A7F5A"/>
    <w:rPr>
      <w:rFonts w:asciiTheme="majorHAnsi" w:eastAsiaTheme="majorEastAsia" w:hAnsiTheme="majorHAnsi" w:cstheme="majorBidi"/>
      <w:b/>
      <w:bCs/>
      <w:color w:val="141313" w:themeColor="text1"/>
      <w:sz w:val="24"/>
      <w:szCs w:val="24"/>
    </w:rPr>
  </w:style>
  <w:style w:type="character" w:customStyle="1" w:styleId="berschrift3Zchn">
    <w:name w:val="Überschrift 3 Zchn"/>
    <w:basedOn w:val="Absatz-Standardschriftart"/>
    <w:link w:val="berschrift3"/>
    <w:uiPriority w:val="9"/>
    <w:rsid w:val="00686F18"/>
    <w:rPr>
      <w:rFonts w:asciiTheme="majorHAnsi" w:eastAsiaTheme="majorEastAsia" w:hAnsiTheme="majorHAnsi" w:cstheme="majorBidi"/>
      <w:b/>
      <w:bCs/>
      <w:color w:val="141313" w:themeColor="text1"/>
    </w:rPr>
  </w:style>
  <w:style w:type="character" w:customStyle="1" w:styleId="berschrift4Zchn">
    <w:name w:val="Überschrift 4 Zchn"/>
    <w:basedOn w:val="Absatz-Standardschriftart"/>
    <w:link w:val="berschrift4"/>
    <w:uiPriority w:val="9"/>
    <w:rsid w:val="008C2E07"/>
    <w:rPr>
      <w:rFonts w:asciiTheme="majorHAnsi" w:eastAsiaTheme="majorEastAsia" w:hAnsiTheme="majorHAnsi" w:cstheme="majorBidi"/>
      <w:b/>
      <w:bCs/>
      <w:i/>
      <w:iCs/>
      <w:color w:val="00A0B6" w:themeColor="accent1"/>
      <w:sz w:val="24"/>
      <w:szCs w:val="18"/>
    </w:rPr>
  </w:style>
  <w:style w:type="character" w:customStyle="1" w:styleId="berschrift5Zchn">
    <w:name w:val="Überschrift 5 Zchn"/>
    <w:basedOn w:val="Absatz-Standardschriftart"/>
    <w:link w:val="berschrift5"/>
    <w:uiPriority w:val="9"/>
    <w:semiHidden/>
    <w:rsid w:val="008C2E07"/>
    <w:rPr>
      <w:rFonts w:asciiTheme="majorHAnsi" w:eastAsiaTheme="majorEastAsia" w:hAnsiTheme="majorHAnsi" w:cstheme="majorBidi"/>
      <w:color w:val="004F5A" w:themeColor="accent1" w:themeShade="7F"/>
      <w:sz w:val="24"/>
      <w:szCs w:val="18"/>
    </w:rPr>
  </w:style>
  <w:style w:type="character" w:customStyle="1" w:styleId="berschrift6Zchn">
    <w:name w:val="Überschrift 6 Zchn"/>
    <w:basedOn w:val="Absatz-Standardschriftart"/>
    <w:link w:val="berschrift6"/>
    <w:uiPriority w:val="9"/>
    <w:semiHidden/>
    <w:rsid w:val="008C2E07"/>
    <w:rPr>
      <w:rFonts w:asciiTheme="majorHAnsi" w:eastAsiaTheme="majorEastAsia" w:hAnsiTheme="majorHAnsi" w:cstheme="majorBidi"/>
      <w:i/>
      <w:iCs/>
      <w:color w:val="004F5A" w:themeColor="accent1" w:themeShade="7F"/>
      <w:sz w:val="24"/>
      <w:szCs w:val="18"/>
    </w:rPr>
  </w:style>
  <w:style w:type="character" w:customStyle="1" w:styleId="berschrift7Zchn">
    <w:name w:val="Überschrift 7 Zchn"/>
    <w:basedOn w:val="Absatz-Standardschriftart"/>
    <w:link w:val="berschrift7"/>
    <w:uiPriority w:val="9"/>
    <w:semiHidden/>
    <w:rsid w:val="008C2E07"/>
    <w:rPr>
      <w:rFonts w:asciiTheme="majorHAnsi" w:eastAsiaTheme="majorEastAsia" w:hAnsiTheme="majorHAnsi" w:cstheme="majorBidi"/>
      <w:i/>
      <w:iCs/>
      <w:color w:val="504C4C" w:themeColor="text1" w:themeTint="BF"/>
      <w:sz w:val="24"/>
      <w:szCs w:val="18"/>
    </w:rPr>
  </w:style>
  <w:style w:type="character" w:customStyle="1" w:styleId="berschrift8Zchn">
    <w:name w:val="Überschrift 8 Zchn"/>
    <w:basedOn w:val="Absatz-Standardschriftart"/>
    <w:link w:val="berschrift8"/>
    <w:uiPriority w:val="9"/>
    <w:semiHidden/>
    <w:rsid w:val="008C2E07"/>
    <w:rPr>
      <w:rFonts w:asciiTheme="majorHAnsi" w:eastAsiaTheme="majorEastAsia" w:hAnsiTheme="majorHAnsi" w:cstheme="majorBidi"/>
      <w:color w:val="504C4C" w:themeColor="text1" w:themeTint="BF"/>
    </w:rPr>
  </w:style>
  <w:style w:type="character" w:customStyle="1" w:styleId="berschrift9Zchn">
    <w:name w:val="Überschrift 9 Zchn"/>
    <w:basedOn w:val="Absatz-Standardschriftart"/>
    <w:link w:val="berschrift9"/>
    <w:uiPriority w:val="9"/>
    <w:semiHidden/>
    <w:rsid w:val="008C2E07"/>
    <w:rPr>
      <w:rFonts w:asciiTheme="majorHAnsi" w:eastAsiaTheme="majorEastAsia" w:hAnsiTheme="majorHAnsi" w:cstheme="majorBidi"/>
      <w:i/>
      <w:iCs/>
      <w:color w:val="504C4C" w:themeColor="text1" w:themeTint="BF"/>
    </w:rPr>
  </w:style>
  <w:style w:type="paragraph" w:styleId="Makrotext">
    <w:name w:val="macro"/>
    <w:link w:val="MakrotextZchn"/>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krotextZchn">
    <w:name w:val="Makrotext Zchn"/>
    <w:basedOn w:val="Absatz-Standardschriftart"/>
    <w:link w:val="Makrotext"/>
    <w:rsid w:val="00F54436"/>
    <w:rPr>
      <w:rFonts w:ascii="Courier" w:hAnsi="Courier"/>
      <w:color w:val="504C4C" w:themeColor="text1" w:themeTint="BF"/>
      <w:sz w:val="16"/>
    </w:rPr>
  </w:style>
  <w:style w:type="character" w:customStyle="1" w:styleId="SprechblasentextZchn">
    <w:name w:val="Sprechblasentext Zchn"/>
    <w:basedOn w:val="Absatz-Standardschriftart"/>
    <w:link w:val="Sprechblasentext"/>
    <w:uiPriority w:val="99"/>
    <w:rsid w:val="00477864"/>
    <w:rPr>
      <w:rFonts w:ascii="Lucida Grande" w:hAnsi="Lucida Grande" w:cs="Lucida Grande"/>
      <w:color w:val="141313" w:themeColor="text1"/>
      <w:sz w:val="18"/>
      <w:szCs w:val="18"/>
    </w:rPr>
  </w:style>
  <w:style w:type="paragraph" w:styleId="Titel">
    <w:name w:val="Title"/>
    <w:next w:val="Standard"/>
    <w:link w:val="TitelZchn"/>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elZchn">
    <w:name w:val="Titel Zchn"/>
    <w:basedOn w:val="Absatz-Standardschriftart"/>
    <w:link w:val="Titel"/>
    <w:uiPriority w:val="10"/>
    <w:rsid w:val="00513ED9"/>
    <w:rPr>
      <w:rFonts w:asciiTheme="majorHAnsi" w:eastAsiaTheme="majorEastAsia" w:hAnsiTheme="majorHAnsi" w:cstheme="majorBidi"/>
      <w:color w:val="141313" w:themeColor="text1"/>
      <w:spacing w:val="5"/>
      <w:kern w:val="28"/>
      <w:sz w:val="40"/>
      <w:szCs w:val="40"/>
    </w:rPr>
  </w:style>
  <w:style w:type="paragraph" w:styleId="Kopfzeile">
    <w:name w:val="header"/>
    <w:basedOn w:val="Standard"/>
    <w:link w:val="KopfzeileZchn"/>
    <w:uiPriority w:val="99"/>
    <w:unhideWhenUsed/>
    <w:rsid w:val="00FB2274"/>
    <w:pPr>
      <w:tabs>
        <w:tab w:val="center" w:pos="4320"/>
        <w:tab w:val="right" w:pos="9360"/>
      </w:tabs>
      <w:spacing w:after="0"/>
    </w:pPr>
    <w:rPr>
      <w:rFonts w:asciiTheme="minorHAnsi" w:hAnsiTheme="minorHAnsi"/>
      <w:sz w:val="16"/>
    </w:rPr>
  </w:style>
  <w:style w:type="character" w:customStyle="1" w:styleId="KopfzeileZchn">
    <w:name w:val="Kopfzeile Zchn"/>
    <w:basedOn w:val="Absatz-Standardschriftart"/>
    <w:link w:val="Kopfzeile"/>
    <w:uiPriority w:val="99"/>
    <w:rsid w:val="00FB2274"/>
    <w:rPr>
      <w:color w:val="141313" w:themeColor="text1"/>
      <w:sz w:val="16"/>
      <w:szCs w:val="18"/>
    </w:rPr>
  </w:style>
  <w:style w:type="paragraph" w:styleId="Fuzeile">
    <w:name w:val="footer"/>
    <w:basedOn w:val="Standard"/>
    <w:link w:val="FuzeileZchn"/>
    <w:uiPriority w:val="99"/>
    <w:unhideWhenUsed/>
    <w:rsid w:val="00FB2274"/>
    <w:pPr>
      <w:tabs>
        <w:tab w:val="center" w:pos="4320"/>
        <w:tab w:val="right" w:pos="9360"/>
      </w:tabs>
      <w:spacing w:after="0"/>
    </w:pPr>
    <w:rPr>
      <w:rFonts w:asciiTheme="minorHAnsi" w:hAnsiTheme="minorHAnsi"/>
      <w:sz w:val="16"/>
    </w:rPr>
  </w:style>
  <w:style w:type="character" w:customStyle="1" w:styleId="FuzeileZchn">
    <w:name w:val="Fußzeile Zchn"/>
    <w:basedOn w:val="Absatz-Standardschriftart"/>
    <w:link w:val="Fuzeile"/>
    <w:uiPriority w:val="99"/>
    <w:rsid w:val="00FB2274"/>
    <w:rPr>
      <w:color w:val="141313" w:themeColor="text1"/>
      <w:sz w:val="16"/>
      <w:szCs w:val="18"/>
    </w:rPr>
  </w:style>
  <w:style w:type="character" w:styleId="Hyperlink">
    <w:name w:val="Hyperlink"/>
    <w:basedOn w:val="Absatz-Standardschriftart"/>
    <w:uiPriority w:val="99"/>
    <w:unhideWhenUsed/>
    <w:rsid w:val="00893099"/>
    <w:rPr>
      <w:color w:val="00899F" w:themeColor="hyperlink"/>
      <w:u w:val="single"/>
    </w:rPr>
  </w:style>
  <w:style w:type="paragraph" w:styleId="Listenabsatz">
    <w:name w:val="List Paragraph"/>
    <w:basedOn w:val="Standard"/>
    <w:link w:val="ListenabsatzZchn"/>
    <w:uiPriority w:val="34"/>
    <w:qFormat/>
    <w:rsid w:val="00C518C9"/>
    <w:pPr>
      <w:ind w:left="720"/>
      <w:contextualSpacing/>
    </w:pPr>
  </w:style>
  <w:style w:type="paragraph" w:styleId="Beschriftung">
    <w:name w:val="caption"/>
    <w:basedOn w:val="Standard"/>
    <w:next w:val="Standard"/>
    <w:uiPriority w:val="35"/>
    <w:unhideWhenUsed/>
    <w:qFormat/>
    <w:rsid w:val="00056851"/>
    <w:pPr>
      <w:spacing w:before="120" w:after="240"/>
      <w:jc w:val="center"/>
    </w:pPr>
    <w:rPr>
      <w:rFonts w:asciiTheme="minorHAnsi" w:hAnsiTheme="minorHAnsi"/>
      <w:sz w:val="20"/>
      <w:szCs w:val="16"/>
    </w:rPr>
  </w:style>
  <w:style w:type="paragraph" w:styleId="NurText">
    <w:name w:val="Plain Text"/>
    <w:basedOn w:val="Standard"/>
    <w:link w:val="NurTextZchn"/>
    <w:uiPriority w:val="99"/>
    <w:unhideWhenUsed/>
    <w:qFormat/>
    <w:rsid w:val="007F42BB"/>
    <w:pPr>
      <w:spacing w:after="0"/>
    </w:pPr>
    <w:rPr>
      <w:rFonts w:ascii="Courier" w:hAnsi="Courier"/>
      <w:sz w:val="18"/>
      <w:szCs w:val="21"/>
    </w:rPr>
  </w:style>
  <w:style w:type="character" w:customStyle="1" w:styleId="NurTextZchn">
    <w:name w:val="Nur Text Zchn"/>
    <w:basedOn w:val="Absatz-Standardschriftart"/>
    <w:link w:val="NurText"/>
    <w:uiPriority w:val="99"/>
    <w:rsid w:val="007F42BB"/>
    <w:rPr>
      <w:rFonts w:ascii="Courier" w:hAnsi="Courier"/>
      <w:color w:val="141313" w:themeColor="text1"/>
      <w:sz w:val="18"/>
      <w:szCs w:val="21"/>
    </w:rPr>
  </w:style>
  <w:style w:type="table" w:styleId="Tabellenraster">
    <w:name w:val="Table Grid"/>
    <w:basedOn w:val="NormaleTabelle"/>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Verzeichnis1">
    <w:name w:val="toc 1"/>
    <w:basedOn w:val="Standard"/>
    <w:next w:val="Standard"/>
    <w:autoRedefine/>
    <w:uiPriority w:val="39"/>
    <w:unhideWhenUsed/>
    <w:qFormat/>
    <w:rsid w:val="00ED682D"/>
    <w:pPr>
      <w:tabs>
        <w:tab w:val="left" w:pos="432"/>
        <w:tab w:val="right" w:leader="dot" w:pos="9350"/>
      </w:tabs>
      <w:spacing w:before="120" w:after="0" w:line="440" w:lineRule="exact"/>
    </w:pPr>
    <w:rPr>
      <w:rFonts w:asciiTheme="minorHAnsi" w:hAnsiTheme="minorHAnsi" w:cstheme="minorHAnsi"/>
      <w:b/>
      <w:sz w:val="20"/>
      <w:szCs w:val="24"/>
    </w:rPr>
  </w:style>
  <w:style w:type="paragraph" w:styleId="Verzeichnis2">
    <w:name w:val="toc 2"/>
    <w:basedOn w:val="Standard"/>
    <w:next w:val="Standard"/>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Verzeichnis3">
    <w:name w:val="toc 3"/>
    <w:basedOn w:val="Standard"/>
    <w:next w:val="Standard"/>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Abbildungsverzeichnis">
    <w:name w:val="table of figures"/>
    <w:aliases w:val="List of Figures,Tables"/>
    <w:basedOn w:val="Standard"/>
    <w:next w:val="Standard"/>
    <w:uiPriority w:val="99"/>
    <w:unhideWhenUsed/>
    <w:qFormat/>
    <w:rsid w:val="00040AE3"/>
    <w:pPr>
      <w:spacing w:before="60"/>
      <w:ind w:left="360" w:hanging="360"/>
    </w:pPr>
    <w:rPr>
      <w:rFonts w:asciiTheme="minorHAnsi" w:hAnsiTheme="minorHAnsi"/>
      <w:sz w:val="20"/>
    </w:rPr>
  </w:style>
  <w:style w:type="paragraph" w:styleId="Inhaltsverzeichnisberschrift">
    <w:name w:val="TOC Heading"/>
    <w:next w:val="Standard"/>
    <w:uiPriority w:val="39"/>
    <w:unhideWhenUsed/>
    <w:qFormat/>
    <w:rsid w:val="00EA5109"/>
    <w:pPr>
      <w:spacing w:after="120"/>
    </w:pPr>
    <w:rPr>
      <w:rFonts w:asciiTheme="majorHAnsi" w:eastAsiaTheme="majorEastAsia" w:hAnsiTheme="majorHAnsi" w:cstheme="majorBidi"/>
      <w:b/>
      <w:bCs/>
      <w:sz w:val="28"/>
      <w:szCs w:val="32"/>
    </w:rPr>
  </w:style>
  <w:style w:type="character" w:styleId="Fett">
    <w:name w:val="Strong"/>
    <w:basedOn w:val="Absatz-Standardschriftart"/>
    <w:uiPriority w:val="22"/>
    <w:qFormat/>
    <w:rsid w:val="0030303C"/>
    <w:rPr>
      <w:b/>
      <w:bCs/>
    </w:rPr>
  </w:style>
  <w:style w:type="character" w:styleId="Hervorhebung">
    <w:name w:val="Emphasis"/>
    <w:basedOn w:val="Absatz-Standardschriftart"/>
    <w:uiPriority w:val="20"/>
    <w:qFormat/>
    <w:rsid w:val="0030303C"/>
    <w:rPr>
      <w:i/>
      <w:iCs/>
    </w:rPr>
  </w:style>
  <w:style w:type="paragraph" w:styleId="Textkrper">
    <w:name w:val="Body Text"/>
    <w:basedOn w:val="Standard"/>
    <w:link w:val="TextkrperZchn"/>
    <w:uiPriority w:val="99"/>
    <w:unhideWhenUsed/>
    <w:rsid w:val="00EB1C43"/>
    <w:pPr>
      <w:spacing w:after="120"/>
    </w:pPr>
  </w:style>
  <w:style w:type="character" w:customStyle="1" w:styleId="TextkrperZchn">
    <w:name w:val="Textkörper Zchn"/>
    <w:basedOn w:val="Absatz-Standardschriftart"/>
    <w:link w:val="Textkrper"/>
    <w:uiPriority w:val="99"/>
    <w:rsid w:val="00EB1C43"/>
    <w:rPr>
      <w:rFonts w:ascii="Georgia" w:hAnsi="Georgia"/>
      <w:color w:val="141313" w:themeColor="text1"/>
      <w:sz w:val="18"/>
      <w:szCs w:val="18"/>
    </w:rPr>
  </w:style>
  <w:style w:type="paragraph" w:styleId="Textkrper2">
    <w:name w:val="Body Text 2"/>
    <w:basedOn w:val="Standard"/>
    <w:link w:val="Textkrper2Zchn"/>
    <w:uiPriority w:val="99"/>
    <w:unhideWhenUsed/>
    <w:rsid w:val="00EB1C43"/>
    <w:pPr>
      <w:spacing w:after="120" w:line="480" w:lineRule="auto"/>
    </w:pPr>
  </w:style>
  <w:style w:type="character" w:customStyle="1" w:styleId="Textkrper2Zchn">
    <w:name w:val="Textkörper 2 Zchn"/>
    <w:basedOn w:val="Absatz-Standardschriftart"/>
    <w:link w:val="Textkrper2"/>
    <w:uiPriority w:val="99"/>
    <w:rsid w:val="00EB1C43"/>
    <w:rPr>
      <w:rFonts w:ascii="Georgia" w:hAnsi="Georgia"/>
      <w:color w:val="141313" w:themeColor="text1"/>
      <w:sz w:val="18"/>
      <w:szCs w:val="18"/>
    </w:rPr>
  </w:style>
  <w:style w:type="paragraph" w:styleId="Textkrper3">
    <w:name w:val="Body Text 3"/>
    <w:basedOn w:val="Standard"/>
    <w:link w:val="Textkrper3Zchn"/>
    <w:uiPriority w:val="99"/>
    <w:unhideWhenUsed/>
    <w:rsid w:val="00EB1C43"/>
    <w:pPr>
      <w:spacing w:after="120"/>
    </w:pPr>
    <w:rPr>
      <w:sz w:val="16"/>
      <w:szCs w:val="16"/>
    </w:rPr>
  </w:style>
  <w:style w:type="character" w:customStyle="1" w:styleId="Textkrper3Zchn">
    <w:name w:val="Textkörper 3 Zchn"/>
    <w:basedOn w:val="Absatz-Standardschriftart"/>
    <w:link w:val="Textkrper3"/>
    <w:uiPriority w:val="99"/>
    <w:rsid w:val="00EB1C43"/>
    <w:rPr>
      <w:rFonts w:ascii="Georgia" w:hAnsi="Georgia"/>
      <w:color w:val="141313" w:themeColor="text1"/>
      <w:sz w:val="16"/>
      <w:szCs w:val="16"/>
    </w:rPr>
  </w:style>
  <w:style w:type="paragraph" w:styleId="Blocktext">
    <w:name w:val="Block Text"/>
    <w:basedOn w:val="Standard"/>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KeinLeerraum">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Beschriftung"/>
    <w:qFormat/>
    <w:rsid w:val="00524B91"/>
    <w:pPr>
      <w:keepNext/>
      <w:spacing w:before="360"/>
    </w:pPr>
  </w:style>
  <w:style w:type="paragraph" w:customStyle="1" w:styleId="FigureCaption">
    <w:name w:val="Figure Caption"/>
    <w:basedOn w:val="Beschriftung"/>
    <w:qFormat/>
    <w:rsid w:val="00056851"/>
  </w:style>
  <w:style w:type="character" w:styleId="BesuchterLink">
    <w:name w:val="FollowedHyperlink"/>
    <w:basedOn w:val="Absatz-Standardschriftart"/>
    <w:uiPriority w:val="99"/>
    <w:semiHidden/>
    <w:unhideWhenUsed/>
    <w:rsid w:val="00EC648D"/>
    <w:rPr>
      <w:color w:val="595959" w:themeColor="followedHyperlink"/>
      <w:u w:val="single"/>
    </w:rPr>
  </w:style>
  <w:style w:type="paragraph" w:customStyle="1" w:styleId="Hyperlink1">
    <w:name w:val="Hyperlink1"/>
    <w:basedOn w:val="Standard"/>
    <w:qFormat/>
    <w:rsid w:val="00EC648D"/>
    <w:pPr>
      <w:spacing w:after="0"/>
    </w:pPr>
    <w:rPr>
      <w:color w:val="00A0B6" w:themeColor="accent1"/>
    </w:rPr>
  </w:style>
  <w:style w:type="paragraph" w:styleId="Dokumentstruktur">
    <w:name w:val="Document Map"/>
    <w:basedOn w:val="Standard"/>
    <w:link w:val="DokumentstrukturZchn"/>
    <w:uiPriority w:val="99"/>
    <w:semiHidden/>
    <w:unhideWhenUsed/>
    <w:rsid w:val="00452673"/>
    <w:pPr>
      <w:spacing w:after="0"/>
    </w:pPr>
    <w:rPr>
      <w:rFonts w:ascii="Lucida Grande" w:hAnsi="Lucida Grande" w:cs="Lucida Grande"/>
      <w:szCs w:val="24"/>
    </w:rPr>
  </w:style>
  <w:style w:type="character" w:customStyle="1" w:styleId="DokumentstrukturZchn">
    <w:name w:val="Dokumentstruktur Zchn"/>
    <w:basedOn w:val="Absatz-Standardschriftart"/>
    <w:link w:val="Dokumentstruktur"/>
    <w:uiPriority w:val="99"/>
    <w:semiHidden/>
    <w:rsid w:val="00452673"/>
    <w:rPr>
      <w:rFonts w:ascii="Lucida Grande" w:hAnsi="Lucida Grande" w:cs="Lucida Grande"/>
      <w:color w:val="141313" w:themeColor="text1"/>
      <w:sz w:val="24"/>
      <w:szCs w:val="24"/>
    </w:rPr>
  </w:style>
  <w:style w:type="paragraph" w:styleId="Funotentext">
    <w:name w:val="footnote text"/>
    <w:basedOn w:val="Standard"/>
    <w:link w:val="FunotentextZchn"/>
    <w:uiPriority w:val="99"/>
    <w:semiHidden/>
    <w:unhideWhenUsed/>
    <w:rsid w:val="00CF61D4"/>
    <w:pPr>
      <w:spacing w:after="0"/>
    </w:pPr>
    <w:rPr>
      <w:sz w:val="20"/>
      <w:szCs w:val="20"/>
    </w:rPr>
  </w:style>
  <w:style w:type="character" w:customStyle="1" w:styleId="FunotentextZchn">
    <w:name w:val="Fußnotentext Zchn"/>
    <w:basedOn w:val="Absatz-Standardschriftart"/>
    <w:link w:val="Funotentext"/>
    <w:uiPriority w:val="99"/>
    <w:semiHidden/>
    <w:rsid w:val="00CF61D4"/>
    <w:rPr>
      <w:rFonts w:ascii="Times New Roman" w:hAnsi="Times New Roman"/>
      <w:color w:val="141313" w:themeColor="text1"/>
    </w:rPr>
  </w:style>
  <w:style w:type="character" w:styleId="Funotenzeichen">
    <w:name w:val="footnote reference"/>
    <w:basedOn w:val="Absatz-Standardschriftart"/>
    <w:uiPriority w:val="99"/>
    <w:semiHidden/>
    <w:unhideWhenUsed/>
    <w:rsid w:val="00CF61D4"/>
    <w:rPr>
      <w:vertAlign w:val="superscript"/>
    </w:rPr>
  </w:style>
  <w:style w:type="character" w:styleId="Kommentarzeichen">
    <w:name w:val="annotation reference"/>
    <w:basedOn w:val="Absatz-Standardschriftart"/>
    <w:uiPriority w:val="99"/>
    <w:semiHidden/>
    <w:unhideWhenUsed/>
    <w:rsid w:val="00DF1F86"/>
    <w:rPr>
      <w:sz w:val="16"/>
      <w:szCs w:val="16"/>
    </w:rPr>
  </w:style>
  <w:style w:type="paragraph" w:styleId="Kommentartext">
    <w:name w:val="annotation text"/>
    <w:basedOn w:val="Standard"/>
    <w:link w:val="KommentartextZchn"/>
    <w:uiPriority w:val="99"/>
    <w:unhideWhenUsed/>
    <w:rsid w:val="00DF1F86"/>
    <w:rPr>
      <w:sz w:val="20"/>
      <w:szCs w:val="20"/>
    </w:rPr>
  </w:style>
  <w:style w:type="character" w:customStyle="1" w:styleId="KommentartextZchn">
    <w:name w:val="Kommentartext Zchn"/>
    <w:basedOn w:val="Absatz-Standardschriftart"/>
    <w:link w:val="Kommentartext"/>
    <w:uiPriority w:val="99"/>
    <w:rsid w:val="00DF1F86"/>
    <w:rPr>
      <w:rFonts w:ascii="Times New Roman" w:hAnsi="Times New Roman"/>
      <w:color w:val="141313" w:themeColor="text1"/>
    </w:rPr>
  </w:style>
  <w:style w:type="paragraph" w:styleId="Kommentarthema">
    <w:name w:val="annotation subject"/>
    <w:basedOn w:val="Kommentartext"/>
    <w:next w:val="Kommentartext"/>
    <w:link w:val="KommentarthemaZchn"/>
    <w:uiPriority w:val="99"/>
    <w:semiHidden/>
    <w:unhideWhenUsed/>
    <w:rsid w:val="00DF1F86"/>
    <w:rPr>
      <w:b/>
      <w:bCs/>
    </w:rPr>
  </w:style>
  <w:style w:type="character" w:customStyle="1" w:styleId="KommentarthemaZchn">
    <w:name w:val="Kommentarthema Zchn"/>
    <w:basedOn w:val="KommentartextZchn"/>
    <w:link w:val="Kommentarthema"/>
    <w:uiPriority w:val="99"/>
    <w:semiHidden/>
    <w:rsid w:val="00DF1F86"/>
    <w:rPr>
      <w:rFonts w:ascii="Times New Roman" w:hAnsi="Times New Roman"/>
      <w:b/>
      <w:bCs/>
      <w:color w:val="141313" w:themeColor="text1"/>
    </w:rPr>
  </w:style>
  <w:style w:type="paragraph" w:styleId="berarbeitung">
    <w:name w:val="Revision"/>
    <w:hidden/>
    <w:uiPriority w:val="99"/>
    <w:semiHidden/>
    <w:rsid w:val="003F6D45"/>
    <w:rPr>
      <w:rFonts w:ascii="Times New Roman" w:hAnsi="Times New Roman"/>
      <w:color w:val="141313" w:themeColor="text1"/>
      <w:sz w:val="24"/>
      <w:szCs w:val="18"/>
    </w:rPr>
  </w:style>
  <w:style w:type="paragraph" w:customStyle="1" w:styleId="Body">
    <w:name w:val="Body"/>
    <w:aliases w:val="Italic"/>
    <w:basedOn w:val="Standard"/>
    <w:link w:val="BodyChar"/>
    <w:uiPriority w:val="99"/>
    <w:rsid w:val="009B247A"/>
    <w:pPr>
      <w:tabs>
        <w:tab w:val="left" w:pos="1440"/>
        <w:tab w:val="left" w:pos="3420"/>
      </w:tabs>
      <w:spacing w:after="60" w:line="220" w:lineRule="atLeast"/>
    </w:pPr>
    <w:rPr>
      <w:rFonts w:eastAsia="Times New Roman" w:cs="Times New Roman"/>
      <w:snapToGrid w:val="0"/>
      <w:color w:val="000000"/>
      <w:szCs w:val="20"/>
      <w:lang w:eastAsia="en-US"/>
    </w:rPr>
  </w:style>
  <w:style w:type="character" w:customStyle="1" w:styleId="BodyChar">
    <w:name w:val="Body Char"/>
    <w:aliases w:val="Italic Char"/>
    <w:link w:val="Body"/>
    <w:uiPriority w:val="99"/>
    <w:rsid w:val="009B247A"/>
    <w:rPr>
      <w:rFonts w:ascii="Times New Roman" w:eastAsia="Times New Roman" w:hAnsi="Times New Roman" w:cs="Times New Roman"/>
      <w:snapToGrid w:val="0"/>
      <w:color w:val="000000"/>
      <w:sz w:val="24"/>
      <w:lang w:eastAsia="en-US"/>
    </w:rPr>
  </w:style>
  <w:style w:type="paragraph" w:customStyle="1" w:styleId="Hyperlink2">
    <w:name w:val="Hyperlink2"/>
    <w:basedOn w:val="Standard"/>
    <w:qFormat/>
    <w:rsid w:val="001B11D9"/>
    <w:pPr>
      <w:spacing w:after="0"/>
    </w:pPr>
    <w:rPr>
      <w:color w:val="00A0B6" w:themeColor="accent1"/>
    </w:rPr>
  </w:style>
  <w:style w:type="character" w:customStyle="1" w:styleId="ListenabsatzZchn">
    <w:name w:val="Listenabsatz Zchn"/>
    <w:link w:val="Listenabsatz"/>
    <w:uiPriority w:val="34"/>
    <w:rsid w:val="004503B7"/>
    <w:rPr>
      <w:rFonts w:ascii="Times New Roman" w:hAnsi="Times New Roman"/>
      <w:color w:val="141313" w:themeColor="text1"/>
      <w:sz w:val="24"/>
      <w:szCs w:val="18"/>
    </w:rPr>
  </w:style>
  <w:style w:type="character" w:styleId="NichtaufgelsteErwhnung">
    <w:name w:val="Unresolved Mention"/>
    <w:basedOn w:val="Absatz-Standardschriftart"/>
    <w:uiPriority w:val="99"/>
    <w:semiHidden/>
    <w:unhideWhenUsed/>
    <w:rsid w:val="00E2232F"/>
    <w:rPr>
      <w:color w:val="808080"/>
      <w:shd w:val="clear" w:color="auto" w:fill="E6E6E6"/>
    </w:rPr>
  </w:style>
  <w:style w:type="paragraph" w:styleId="StandardWeb">
    <w:name w:val="Normal (Web)"/>
    <w:basedOn w:val="Standard"/>
    <w:uiPriority w:val="99"/>
    <w:semiHidden/>
    <w:unhideWhenUsed/>
    <w:rsid w:val="00FD290E"/>
    <w:pPr>
      <w:spacing w:before="100" w:beforeAutospacing="1" w:after="100" w:afterAutospacing="1"/>
    </w:pPr>
    <w:rPr>
      <w:rFonts w:eastAsia="Times New Roman" w:cs="Times New Roman"/>
      <w:color w:val="auto"/>
      <w:szCs w:val="24"/>
      <w:lang w:eastAsia="en-US"/>
    </w:rPr>
  </w:style>
  <w:style w:type="paragraph" w:styleId="HTMLVorformatiert">
    <w:name w:val="HTML Preformatted"/>
    <w:basedOn w:val="Standard"/>
    <w:link w:val="HTMLVorformatiertZchn"/>
    <w:uiPriority w:val="99"/>
    <w:semiHidden/>
    <w:unhideWhenUsed/>
    <w:rsid w:val="00B01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sz w:val="20"/>
      <w:szCs w:val="20"/>
      <w:lang w:eastAsia="en-US"/>
    </w:rPr>
  </w:style>
  <w:style w:type="character" w:customStyle="1" w:styleId="HTMLVorformatiertZchn">
    <w:name w:val="HTML Vorformatiert Zchn"/>
    <w:basedOn w:val="Absatz-Standardschriftart"/>
    <w:link w:val="HTMLVorformatiert"/>
    <w:uiPriority w:val="99"/>
    <w:semiHidden/>
    <w:rsid w:val="00B01803"/>
    <w:rPr>
      <w:rFonts w:ascii="Courier New" w:eastAsia="Times New Roman" w:hAnsi="Courier New" w:cs="Courier New"/>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68193">
      <w:bodyDiv w:val="1"/>
      <w:marLeft w:val="0"/>
      <w:marRight w:val="0"/>
      <w:marTop w:val="0"/>
      <w:marBottom w:val="0"/>
      <w:divBdr>
        <w:top w:val="none" w:sz="0" w:space="0" w:color="auto"/>
        <w:left w:val="none" w:sz="0" w:space="0" w:color="auto"/>
        <w:bottom w:val="none" w:sz="0" w:space="0" w:color="auto"/>
        <w:right w:val="none" w:sz="0" w:space="0" w:color="auto"/>
      </w:divBdr>
    </w:div>
    <w:div w:id="60949438">
      <w:bodyDiv w:val="1"/>
      <w:marLeft w:val="0"/>
      <w:marRight w:val="0"/>
      <w:marTop w:val="0"/>
      <w:marBottom w:val="0"/>
      <w:divBdr>
        <w:top w:val="none" w:sz="0" w:space="0" w:color="auto"/>
        <w:left w:val="none" w:sz="0" w:space="0" w:color="auto"/>
        <w:bottom w:val="none" w:sz="0" w:space="0" w:color="auto"/>
        <w:right w:val="none" w:sz="0" w:space="0" w:color="auto"/>
      </w:divBdr>
    </w:div>
    <w:div w:id="86536940">
      <w:bodyDiv w:val="1"/>
      <w:marLeft w:val="0"/>
      <w:marRight w:val="0"/>
      <w:marTop w:val="0"/>
      <w:marBottom w:val="0"/>
      <w:divBdr>
        <w:top w:val="none" w:sz="0" w:space="0" w:color="auto"/>
        <w:left w:val="none" w:sz="0" w:space="0" w:color="auto"/>
        <w:bottom w:val="none" w:sz="0" w:space="0" w:color="auto"/>
        <w:right w:val="none" w:sz="0" w:space="0" w:color="auto"/>
      </w:divBdr>
      <w:divsChild>
        <w:div w:id="571277929">
          <w:marLeft w:val="0"/>
          <w:marRight w:val="0"/>
          <w:marTop w:val="0"/>
          <w:marBottom w:val="0"/>
          <w:divBdr>
            <w:top w:val="none" w:sz="0" w:space="0" w:color="auto"/>
            <w:left w:val="none" w:sz="0" w:space="0" w:color="auto"/>
            <w:bottom w:val="none" w:sz="0" w:space="0" w:color="auto"/>
            <w:right w:val="none" w:sz="0" w:space="0" w:color="auto"/>
          </w:divBdr>
          <w:divsChild>
            <w:div w:id="1576429968">
              <w:marLeft w:val="0"/>
              <w:marRight w:val="0"/>
              <w:marTop w:val="0"/>
              <w:marBottom w:val="0"/>
              <w:divBdr>
                <w:top w:val="none" w:sz="0" w:space="0" w:color="auto"/>
                <w:left w:val="none" w:sz="0" w:space="0" w:color="auto"/>
                <w:bottom w:val="none" w:sz="0" w:space="0" w:color="auto"/>
                <w:right w:val="none" w:sz="0" w:space="0" w:color="auto"/>
              </w:divBdr>
            </w:div>
            <w:div w:id="1909801659">
              <w:marLeft w:val="0"/>
              <w:marRight w:val="0"/>
              <w:marTop w:val="0"/>
              <w:marBottom w:val="0"/>
              <w:divBdr>
                <w:top w:val="none" w:sz="0" w:space="0" w:color="auto"/>
                <w:left w:val="none" w:sz="0" w:space="0" w:color="auto"/>
                <w:bottom w:val="none" w:sz="0" w:space="0" w:color="auto"/>
                <w:right w:val="none" w:sz="0" w:space="0" w:color="auto"/>
              </w:divBdr>
            </w:div>
            <w:div w:id="582108603">
              <w:marLeft w:val="0"/>
              <w:marRight w:val="0"/>
              <w:marTop w:val="0"/>
              <w:marBottom w:val="0"/>
              <w:divBdr>
                <w:top w:val="none" w:sz="0" w:space="0" w:color="auto"/>
                <w:left w:val="none" w:sz="0" w:space="0" w:color="auto"/>
                <w:bottom w:val="none" w:sz="0" w:space="0" w:color="auto"/>
                <w:right w:val="none" w:sz="0" w:space="0" w:color="auto"/>
              </w:divBdr>
            </w:div>
            <w:div w:id="920792527">
              <w:marLeft w:val="0"/>
              <w:marRight w:val="0"/>
              <w:marTop w:val="0"/>
              <w:marBottom w:val="0"/>
              <w:divBdr>
                <w:top w:val="none" w:sz="0" w:space="0" w:color="auto"/>
                <w:left w:val="none" w:sz="0" w:space="0" w:color="auto"/>
                <w:bottom w:val="none" w:sz="0" w:space="0" w:color="auto"/>
                <w:right w:val="none" w:sz="0" w:space="0" w:color="auto"/>
              </w:divBdr>
            </w:div>
            <w:div w:id="12533591">
              <w:marLeft w:val="0"/>
              <w:marRight w:val="0"/>
              <w:marTop w:val="0"/>
              <w:marBottom w:val="0"/>
              <w:divBdr>
                <w:top w:val="none" w:sz="0" w:space="0" w:color="auto"/>
                <w:left w:val="none" w:sz="0" w:space="0" w:color="auto"/>
                <w:bottom w:val="none" w:sz="0" w:space="0" w:color="auto"/>
                <w:right w:val="none" w:sz="0" w:space="0" w:color="auto"/>
              </w:divBdr>
            </w:div>
            <w:div w:id="100927096">
              <w:marLeft w:val="0"/>
              <w:marRight w:val="0"/>
              <w:marTop w:val="0"/>
              <w:marBottom w:val="0"/>
              <w:divBdr>
                <w:top w:val="none" w:sz="0" w:space="0" w:color="auto"/>
                <w:left w:val="none" w:sz="0" w:space="0" w:color="auto"/>
                <w:bottom w:val="none" w:sz="0" w:space="0" w:color="auto"/>
                <w:right w:val="none" w:sz="0" w:space="0" w:color="auto"/>
              </w:divBdr>
            </w:div>
            <w:div w:id="802583052">
              <w:marLeft w:val="0"/>
              <w:marRight w:val="0"/>
              <w:marTop w:val="0"/>
              <w:marBottom w:val="0"/>
              <w:divBdr>
                <w:top w:val="none" w:sz="0" w:space="0" w:color="auto"/>
                <w:left w:val="none" w:sz="0" w:space="0" w:color="auto"/>
                <w:bottom w:val="none" w:sz="0" w:space="0" w:color="auto"/>
                <w:right w:val="none" w:sz="0" w:space="0" w:color="auto"/>
              </w:divBdr>
            </w:div>
            <w:div w:id="1593582629">
              <w:marLeft w:val="0"/>
              <w:marRight w:val="0"/>
              <w:marTop w:val="0"/>
              <w:marBottom w:val="0"/>
              <w:divBdr>
                <w:top w:val="none" w:sz="0" w:space="0" w:color="auto"/>
                <w:left w:val="none" w:sz="0" w:space="0" w:color="auto"/>
                <w:bottom w:val="none" w:sz="0" w:space="0" w:color="auto"/>
                <w:right w:val="none" w:sz="0" w:space="0" w:color="auto"/>
              </w:divBdr>
            </w:div>
            <w:div w:id="810706284">
              <w:marLeft w:val="0"/>
              <w:marRight w:val="0"/>
              <w:marTop w:val="0"/>
              <w:marBottom w:val="0"/>
              <w:divBdr>
                <w:top w:val="none" w:sz="0" w:space="0" w:color="auto"/>
                <w:left w:val="none" w:sz="0" w:space="0" w:color="auto"/>
                <w:bottom w:val="none" w:sz="0" w:space="0" w:color="auto"/>
                <w:right w:val="none" w:sz="0" w:space="0" w:color="auto"/>
              </w:divBdr>
            </w:div>
            <w:div w:id="232156320">
              <w:marLeft w:val="0"/>
              <w:marRight w:val="0"/>
              <w:marTop w:val="0"/>
              <w:marBottom w:val="0"/>
              <w:divBdr>
                <w:top w:val="none" w:sz="0" w:space="0" w:color="auto"/>
                <w:left w:val="none" w:sz="0" w:space="0" w:color="auto"/>
                <w:bottom w:val="none" w:sz="0" w:space="0" w:color="auto"/>
                <w:right w:val="none" w:sz="0" w:space="0" w:color="auto"/>
              </w:divBdr>
            </w:div>
            <w:div w:id="1637756909">
              <w:marLeft w:val="0"/>
              <w:marRight w:val="0"/>
              <w:marTop w:val="0"/>
              <w:marBottom w:val="0"/>
              <w:divBdr>
                <w:top w:val="none" w:sz="0" w:space="0" w:color="auto"/>
                <w:left w:val="none" w:sz="0" w:space="0" w:color="auto"/>
                <w:bottom w:val="none" w:sz="0" w:space="0" w:color="auto"/>
                <w:right w:val="none" w:sz="0" w:space="0" w:color="auto"/>
              </w:divBdr>
            </w:div>
            <w:div w:id="592393355">
              <w:marLeft w:val="0"/>
              <w:marRight w:val="0"/>
              <w:marTop w:val="0"/>
              <w:marBottom w:val="0"/>
              <w:divBdr>
                <w:top w:val="none" w:sz="0" w:space="0" w:color="auto"/>
                <w:left w:val="none" w:sz="0" w:space="0" w:color="auto"/>
                <w:bottom w:val="none" w:sz="0" w:space="0" w:color="auto"/>
                <w:right w:val="none" w:sz="0" w:space="0" w:color="auto"/>
              </w:divBdr>
            </w:div>
            <w:div w:id="1571160787">
              <w:marLeft w:val="0"/>
              <w:marRight w:val="0"/>
              <w:marTop w:val="0"/>
              <w:marBottom w:val="0"/>
              <w:divBdr>
                <w:top w:val="none" w:sz="0" w:space="0" w:color="auto"/>
                <w:left w:val="none" w:sz="0" w:space="0" w:color="auto"/>
                <w:bottom w:val="none" w:sz="0" w:space="0" w:color="auto"/>
                <w:right w:val="none" w:sz="0" w:space="0" w:color="auto"/>
              </w:divBdr>
            </w:div>
            <w:div w:id="1460756558">
              <w:marLeft w:val="0"/>
              <w:marRight w:val="0"/>
              <w:marTop w:val="0"/>
              <w:marBottom w:val="0"/>
              <w:divBdr>
                <w:top w:val="none" w:sz="0" w:space="0" w:color="auto"/>
                <w:left w:val="none" w:sz="0" w:space="0" w:color="auto"/>
                <w:bottom w:val="none" w:sz="0" w:space="0" w:color="auto"/>
                <w:right w:val="none" w:sz="0" w:space="0" w:color="auto"/>
              </w:divBdr>
            </w:div>
            <w:div w:id="828446818">
              <w:marLeft w:val="0"/>
              <w:marRight w:val="0"/>
              <w:marTop w:val="0"/>
              <w:marBottom w:val="0"/>
              <w:divBdr>
                <w:top w:val="none" w:sz="0" w:space="0" w:color="auto"/>
                <w:left w:val="none" w:sz="0" w:space="0" w:color="auto"/>
                <w:bottom w:val="none" w:sz="0" w:space="0" w:color="auto"/>
                <w:right w:val="none" w:sz="0" w:space="0" w:color="auto"/>
              </w:divBdr>
            </w:div>
            <w:div w:id="158540387">
              <w:marLeft w:val="0"/>
              <w:marRight w:val="0"/>
              <w:marTop w:val="0"/>
              <w:marBottom w:val="0"/>
              <w:divBdr>
                <w:top w:val="none" w:sz="0" w:space="0" w:color="auto"/>
                <w:left w:val="none" w:sz="0" w:space="0" w:color="auto"/>
                <w:bottom w:val="none" w:sz="0" w:space="0" w:color="auto"/>
                <w:right w:val="none" w:sz="0" w:space="0" w:color="auto"/>
              </w:divBdr>
            </w:div>
            <w:div w:id="1152914616">
              <w:marLeft w:val="0"/>
              <w:marRight w:val="0"/>
              <w:marTop w:val="0"/>
              <w:marBottom w:val="0"/>
              <w:divBdr>
                <w:top w:val="none" w:sz="0" w:space="0" w:color="auto"/>
                <w:left w:val="none" w:sz="0" w:space="0" w:color="auto"/>
                <w:bottom w:val="none" w:sz="0" w:space="0" w:color="auto"/>
                <w:right w:val="none" w:sz="0" w:space="0" w:color="auto"/>
              </w:divBdr>
            </w:div>
            <w:div w:id="1994871772">
              <w:marLeft w:val="0"/>
              <w:marRight w:val="0"/>
              <w:marTop w:val="0"/>
              <w:marBottom w:val="0"/>
              <w:divBdr>
                <w:top w:val="none" w:sz="0" w:space="0" w:color="auto"/>
                <w:left w:val="none" w:sz="0" w:space="0" w:color="auto"/>
                <w:bottom w:val="none" w:sz="0" w:space="0" w:color="auto"/>
                <w:right w:val="none" w:sz="0" w:space="0" w:color="auto"/>
              </w:divBdr>
            </w:div>
            <w:div w:id="1228299658">
              <w:marLeft w:val="0"/>
              <w:marRight w:val="0"/>
              <w:marTop w:val="0"/>
              <w:marBottom w:val="0"/>
              <w:divBdr>
                <w:top w:val="none" w:sz="0" w:space="0" w:color="auto"/>
                <w:left w:val="none" w:sz="0" w:space="0" w:color="auto"/>
                <w:bottom w:val="none" w:sz="0" w:space="0" w:color="auto"/>
                <w:right w:val="none" w:sz="0" w:space="0" w:color="auto"/>
              </w:divBdr>
            </w:div>
            <w:div w:id="177165189">
              <w:marLeft w:val="0"/>
              <w:marRight w:val="0"/>
              <w:marTop w:val="0"/>
              <w:marBottom w:val="0"/>
              <w:divBdr>
                <w:top w:val="none" w:sz="0" w:space="0" w:color="auto"/>
                <w:left w:val="none" w:sz="0" w:space="0" w:color="auto"/>
                <w:bottom w:val="none" w:sz="0" w:space="0" w:color="auto"/>
                <w:right w:val="none" w:sz="0" w:space="0" w:color="auto"/>
              </w:divBdr>
            </w:div>
            <w:div w:id="607275870">
              <w:marLeft w:val="0"/>
              <w:marRight w:val="0"/>
              <w:marTop w:val="0"/>
              <w:marBottom w:val="0"/>
              <w:divBdr>
                <w:top w:val="none" w:sz="0" w:space="0" w:color="auto"/>
                <w:left w:val="none" w:sz="0" w:space="0" w:color="auto"/>
                <w:bottom w:val="none" w:sz="0" w:space="0" w:color="auto"/>
                <w:right w:val="none" w:sz="0" w:space="0" w:color="auto"/>
              </w:divBdr>
            </w:div>
            <w:div w:id="1855076653">
              <w:marLeft w:val="0"/>
              <w:marRight w:val="0"/>
              <w:marTop w:val="0"/>
              <w:marBottom w:val="0"/>
              <w:divBdr>
                <w:top w:val="none" w:sz="0" w:space="0" w:color="auto"/>
                <w:left w:val="none" w:sz="0" w:space="0" w:color="auto"/>
                <w:bottom w:val="none" w:sz="0" w:space="0" w:color="auto"/>
                <w:right w:val="none" w:sz="0" w:space="0" w:color="auto"/>
              </w:divBdr>
            </w:div>
            <w:div w:id="501941926">
              <w:marLeft w:val="0"/>
              <w:marRight w:val="0"/>
              <w:marTop w:val="0"/>
              <w:marBottom w:val="0"/>
              <w:divBdr>
                <w:top w:val="none" w:sz="0" w:space="0" w:color="auto"/>
                <w:left w:val="none" w:sz="0" w:space="0" w:color="auto"/>
                <w:bottom w:val="none" w:sz="0" w:space="0" w:color="auto"/>
                <w:right w:val="none" w:sz="0" w:space="0" w:color="auto"/>
              </w:divBdr>
            </w:div>
            <w:div w:id="236092071">
              <w:marLeft w:val="0"/>
              <w:marRight w:val="0"/>
              <w:marTop w:val="0"/>
              <w:marBottom w:val="0"/>
              <w:divBdr>
                <w:top w:val="none" w:sz="0" w:space="0" w:color="auto"/>
                <w:left w:val="none" w:sz="0" w:space="0" w:color="auto"/>
                <w:bottom w:val="none" w:sz="0" w:space="0" w:color="auto"/>
                <w:right w:val="none" w:sz="0" w:space="0" w:color="auto"/>
              </w:divBdr>
            </w:div>
            <w:div w:id="52975511">
              <w:marLeft w:val="0"/>
              <w:marRight w:val="0"/>
              <w:marTop w:val="0"/>
              <w:marBottom w:val="0"/>
              <w:divBdr>
                <w:top w:val="none" w:sz="0" w:space="0" w:color="auto"/>
                <w:left w:val="none" w:sz="0" w:space="0" w:color="auto"/>
                <w:bottom w:val="none" w:sz="0" w:space="0" w:color="auto"/>
                <w:right w:val="none" w:sz="0" w:space="0" w:color="auto"/>
              </w:divBdr>
            </w:div>
            <w:div w:id="1602569076">
              <w:marLeft w:val="0"/>
              <w:marRight w:val="0"/>
              <w:marTop w:val="0"/>
              <w:marBottom w:val="0"/>
              <w:divBdr>
                <w:top w:val="none" w:sz="0" w:space="0" w:color="auto"/>
                <w:left w:val="none" w:sz="0" w:space="0" w:color="auto"/>
                <w:bottom w:val="none" w:sz="0" w:space="0" w:color="auto"/>
                <w:right w:val="none" w:sz="0" w:space="0" w:color="auto"/>
              </w:divBdr>
            </w:div>
            <w:div w:id="1431582473">
              <w:marLeft w:val="0"/>
              <w:marRight w:val="0"/>
              <w:marTop w:val="0"/>
              <w:marBottom w:val="0"/>
              <w:divBdr>
                <w:top w:val="none" w:sz="0" w:space="0" w:color="auto"/>
                <w:left w:val="none" w:sz="0" w:space="0" w:color="auto"/>
                <w:bottom w:val="none" w:sz="0" w:space="0" w:color="auto"/>
                <w:right w:val="none" w:sz="0" w:space="0" w:color="auto"/>
              </w:divBdr>
            </w:div>
            <w:div w:id="2001079437">
              <w:marLeft w:val="0"/>
              <w:marRight w:val="0"/>
              <w:marTop w:val="0"/>
              <w:marBottom w:val="0"/>
              <w:divBdr>
                <w:top w:val="none" w:sz="0" w:space="0" w:color="auto"/>
                <w:left w:val="none" w:sz="0" w:space="0" w:color="auto"/>
                <w:bottom w:val="none" w:sz="0" w:space="0" w:color="auto"/>
                <w:right w:val="none" w:sz="0" w:space="0" w:color="auto"/>
              </w:divBdr>
            </w:div>
            <w:div w:id="2019767397">
              <w:marLeft w:val="0"/>
              <w:marRight w:val="0"/>
              <w:marTop w:val="0"/>
              <w:marBottom w:val="0"/>
              <w:divBdr>
                <w:top w:val="none" w:sz="0" w:space="0" w:color="auto"/>
                <w:left w:val="none" w:sz="0" w:space="0" w:color="auto"/>
                <w:bottom w:val="none" w:sz="0" w:space="0" w:color="auto"/>
                <w:right w:val="none" w:sz="0" w:space="0" w:color="auto"/>
              </w:divBdr>
            </w:div>
            <w:div w:id="540946647">
              <w:marLeft w:val="0"/>
              <w:marRight w:val="0"/>
              <w:marTop w:val="0"/>
              <w:marBottom w:val="0"/>
              <w:divBdr>
                <w:top w:val="none" w:sz="0" w:space="0" w:color="auto"/>
                <w:left w:val="none" w:sz="0" w:space="0" w:color="auto"/>
                <w:bottom w:val="none" w:sz="0" w:space="0" w:color="auto"/>
                <w:right w:val="none" w:sz="0" w:space="0" w:color="auto"/>
              </w:divBdr>
            </w:div>
            <w:div w:id="1093547959">
              <w:marLeft w:val="0"/>
              <w:marRight w:val="0"/>
              <w:marTop w:val="0"/>
              <w:marBottom w:val="0"/>
              <w:divBdr>
                <w:top w:val="none" w:sz="0" w:space="0" w:color="auto"/>
                <w:left w:val="none" w:sz="0" w:space="0" w:color="auto"/>
                <w:bottom w:val="none" w:sz="0" w:space="0" w:color="auto"/>
                <w:right w:val="none" w:sz="0" w:space="0" w:color="auto"/>
              </w:divBdr>
            </w:div>
            <w:div w:id="44985501">
              <w:marLeft w:val="0"/>
              <w:marRight w:val="0"/>
              <w:marTop w:val="0"/>
              <w:marBottom w:val="0"/>
              <w:divBdr>
                <w:top w:val="none" w:sz="0" w:space="0" w:color="auto"/>
                <w:left w:val="none" w:sz="0" w:space="0" w:color="auto"/>
                <w:bottom w:val="none" w:sz="0" w:space="0" w:color="auto"/>
                <w:right w:val="none" w:sz="0" w:space="0" w:color="auto"/>
              </w:divBdr>
            </w:div>
            <w:div w:id="2112116501">
              <w:marLeft w:val="0"/>
              <w:marRight w:val="0"/>
              <w:marTop w:val="0"/>
              <w:marBottom w:val="0"/>
              <w:divBdr>
                <w:top w:val="none" w:sz="0" w:space="0" w:color="auto"/>
                <w:left w:val="none" w:sz="0" w:space="0" w:color="auto"/>
                <w:bottom w:val="none" w:sz="0" w:space="0" w:color="auto"/>
                <w:right w:val="none" w:sz="0" w:space="0" w:color="auto"/>
              </w:divBdr>
            </w:div>
            <w:div w:id="1917786903">
              <w:marLeft w:val="0"/>
              <w:marRight w:val="0"/>
              <w:marTop w:val="0"/>
              <w:marBottom w:val="0"/>
              <w:divBdr>
                <w:top w:val="none" w:sz="0" w:space="0" w:color="auto"/>
                <w:left w:val="none" w:sz="0" w:space="0" w:color="auto"/>
                <w:bottom w:val="none" w:sz="0" w:space="0" w:color="auto"/>
                <w:right w:val="none" w:sz="0" w:space="0" w:color="auto"/>
              </w:divBdr>
            </w:div>
            <w:div w:id="1275021515">
              <w:marLeft w:val="0"/>
              <w:marRight w:val="0"/>
              <w:marTop w:val="0"/>
              <w:marBottom w:val="0"/>
              <w:divBdr>
                <w:top w:val="none" w:sz="0" w:space="0" w:color="auto"/>
                <w:left w:val="none" w:sz="0" w:space="0" w:color="auto"/>
                <w:bottom w:val="none" w:sz="0" w:space="0" w:color="auto"/>
                <w:right w:val="none" w:sz="0" w:space="0" w:color="auto"/>
              </w:divBdr>
            </w:div>
            <w:div w:id="781845187">
              <w:marLeft w:val="0"/>
              <w:marRight w:val="0"/>
              <w:marTop w:val="0"/>
              <w:marBottom w:val="0"/>
              <w:divBdr>
                <w:top w:val="none" w:sz="0" w:space="0" w:color="auto"/>
                <w:left w:val="none" w:sz="0" w:space="0" w:color="auto"/>
                <w:bottom w:val="none" w:sz="0" w:space="0" w:color="auto"/>
                <w:right w:val="none" w:sz="0" w:space="0" w:color="auto"/>
              </w:divBdr>
            </w:div>
            <w:div w:id="1945109076">
              <w:marLeft w:val="0"/>
              <w:marRight w:val="0"/>
              <w:marTop w:val="0"/>
              <w:marBottom w:val="0"/>
              <w:divBdr>
                <w:top w:val="none" w:sz="0" w:space="0" w:color="auto"/>
                <w:left w:val="none" w:sz="0" w:space="0" w:color="auto"/>
                <w:bottom w:val="none" w:sz="0" w:space="0" w:color="auto"/>
                <w:right w:val="none" w:sz="0" w:space="0" w:color="auto"/>
              </w:divBdr>
            </w:div>
            <w:div w:id="1661156725">
              <w:marLeft w:val="0"/>
              <w:marRight w:val="0"/>
              <w:marTop w:val="0"/>
              <w:marBottom w:val="0"/>
              <w:divBdr>
                <w:top w:val="none" w:sz="0" w:space="0" w:color="auto"/>
                <w:left w:val="none" w:sz="0" w:space="0" w:color="auto"/>
                <w:bottom w:val="none" w:sz="0" w:space="0" w:color="auto"/>
                <w:right w:val="none" w:sz="0" w:space="0" w:color="auto"/>
              </w:divBdr>
            </w:div>
            <w:div w:id="1129202129">
              <w:marLeft w:val="0"/>
              <w:marRight w:val="0"/>
              <w:marTop w:val="0"/>
              <w:marBottom w:val="0"/>
              <w:divBdr>
                <w:top w:val="none" w:sz="0" w:space="0" w:color="auto"/>
                <w:left w:val="none" w:sz="0" w:space="0" w:color="auto"/>
                <w:bottom w:val="none" w:sz="0" w:space="0" w:color="auto"/>
                <w:right w:val="none" w:sz="0" w:space="0" w:color="auto"/>
              </w:divBdr>
            </w:div>
            <w:div w:id="476726132">
              <w:marLeft w:val="0"/>
              <w:marRight w:val="0"/>
              <w:marTop w:val="0"/>
              <w:marBottom w:val="0"/>
              <w:divBdr>
                <w:top w:val="none" w:sz="0" w:space="0" w:color="auto"/>
                <w:left w:val="none" w:sz="0" w:space="0" w:color="auto"/>
                <w:bottom w:val="none" w:sz="0" w:space="0" w:color="auto"/>
                <w:right w:val="none" w:sz="0" w:space="0" w:color="auto"/>
              </w:divBdr>
            </w:div>
            <w:div w:id="1171137364">
              <w:marLeft w:val="0"/>
              <w:marRight w:val="0"/>
              <w:marTop w:val="0"/>
              <w:marBottom w:val="0"/>
              <w:divBdr>
                <w:top w:val="none" w:sz="0" w:space="0" w:color="auto"/>
                <w:left w:val="none" w:sz="0" w:space="0" w:color="auto"/>
                <w:bottom w:val="none" w:sz="0" w:space="0" w:color="auto"/>
                <w:right w:val="none" w:sz="0" w:space="0" w:color="auto"/>
              </w:divBdr>
            </w:div>
            <w:div w:id="1740781824">
              <w:marLeft w:val="0"/>
              <w:marRight w:val="0"/>
              <w:marTop w:val="0"/>
              <w:marBottom w:val="0"/>
              <w:divBdr>
                <w:top w:val="none" w:sz="0" w:space="0" w:color="auto"/>
                <w:left w:val="none" w:sz="0" w:space="0" w:color="auto"/>
                <w:bottom w:val="none" w:sz="0" w:space="0" w:color="auto"/>
                <w:right w:val="none" w:sz="0" w:space="0" w:color="auto"/>
              </w:divBdr>
            </w:div>
            <w:div w:id="1219364361">
              <w:marLeft w:val="0"/>
              <w:marRight w:val="0"/>
              <w:marTop w:val="0"/>
              <w:marBottom w:val="0"/>
              <w:divBdr>
                <w:top w:val="none" w:sz="0" w:space="0" w:color="auto"/>
                <w:left w:val="none" w:sz="0" w:space="0" w:color="auto"/>
                <w:bottom w:val="none" w:sz="0" w:space="0" w:color="auto"/>
                <w:right w:val="none" w:sz="0" w:space="0" w:color="auto"/>
              </w:divBdr>
            </w:div>
            <w:div w:id="280844738">
              <w:marLeft w:val="0"/>
              <w:marRight w:val="0"/>
              <w:marTop w:val="0"/>
              <w:marBottom w:val="0"/>
              <w:divBdr>
                <w:top w:val="none" w:sz="0" w:space="0" w:color="auto"/>
                <w:left w:val="none" w:sz="0" w:space="0" w:color="auto"/>
                <w:bottom w:val="none" w:sz="0" w:space="0" w:color="auto"/>
                <w:right w:val="none" w:sz="0" w:space="0" w:color="auto"/>
              </w:divBdr>
            </w:div>
            <w:div w:id="2145417491">
              <w:marLeft w:val="0"/>
              <w:marRight w:val="0"/>
              <w:marTop w:val="0"/>
              <w:marBottom w:val="0"/>
              <w:divBdr>
                <w:top w:val="none" w:sz="0" w:space="0" w:color="auto"/>
                <w:left w:val="none" w:sz="0" w:space="0" w:color="auto"/>
                <w:bottom w:val="none" w:sz="0" w:space="0" w:color="auto"/>
                <w:right w:val="none" w:sz="0" w:space="0" w:color="auto"/>
              </w:divBdr>
            </w:div>
            <w:div w:id="1963415767">
              <w:marLeft w:val="0"/>
              <w:marRight w:val="0"/>
              <w:marTop w:val="0"/>
              <w:marBottom w:val="0"/>
              <w:divBdr>
                <w:top w:val="none" w:sz="0" w:space="0" w:color="auto"/>
                <w:left w:val="none" w:sz="0" w:space="0" w:color="auto"/>
                <w:bottom w:val="none" w:sz="0" w:space="0" w:color="auto"/>
                <w:right w:val="none" w:sz="0" w:space="0" w:color="auto"/>
              </w:divBdr>
            </w:div>
            <w:div w:id="1673338324">
              <w:marLeft w:val="0"/>
              <w:marRight w:val="0"/>
              <w:marTop w:val="0"/>
              <w:marBottom w:val="0"/>
              <w:divBdr>
                <w:top w:val="none" w:sz="0" w:space="0" w:color="auto"/>
                <w:left w:val="none" w:sz="0" w:space="0" w:color="auto"/>
                <w:bottom w:val="none" w:sz="0" w:space="0" w:color="auto"/>
                <w:right w:val="none" w:sz="0" w:space="0" w:color="auto"/>
              </w:divBdr>
            </w:div>
            <w:div w:id="1508180271">
              <w:marLeft w:val="0"/>
              <w:marRight w:val="0"/>
              <w:marTop w:val="0"/>
              <w:marBottom w:val="0"/>
              <w:divBdr>
                <w:top w:val="none" w:sz="0" w:space="0" w:color="auto"/>
                <w:left w:val="none" w:sz="0" w:space="0" w:color="auto"/>
                <w:bottom w:val="none" w:sz="0" w:space="0" w:color="auto"/>
                <w:right w:val="none" w:sz="0" w:space="0" w:color="auto"/>
              </w:divBdr>
            </w:div>
            <w:div w:id="1879315869">
              <w:marLeft w:val="0"/>
              <w:marRight w:val="0"/>
              <w:marTop w:val="0"/>
              <w:marBottom w:val="0"/>
              <w:divBdr>
                <w:top w:val="none" w:sz="0" w:space="0" w:color="auto"/>
                <w:left w:val="none" w:sz="0" w:space="0" w:color="auto"/>
                <w:bottom w:val="none" w:sz="0" w:space="0" w:color="auto"/>
                <w:right w:val="none" w:sz="0" w:space="0" w:color="auto"/>
              </w:divBdr>
            </w:div>
            <w:div w:id="946892175">
              <w:marLeft w:val="0"/>
              <w:marRight w:val="0"/>
              <w:marTop w:val="0"/>
              <w:marBottom w:val="0"/>
              <w:divBdr>
                <w:top w:val="none" w:sz="0" w:space="0" w:color="auto"/>
                <w:left w:val="none" w:sz="0" w:space="0" w:color="auto"/>
                <w:bottom w:val="none" w:sz="0" w:space="0" w:color="auto"/>
                <w:right w:val="none" w:sz="0" w:space="0" w:color="auto"/>
              </w:divBdr>
            </w:div>
            <w:div w:id="1010986991">
              <w:marLeft w:val="0"/>
              <w:marRight w:val="0"/>
              <w:marTop w:val="0"/>
              <w:marBottom w:val="0"/>
              <w:divBdr>
                <w:top w:val="none" w:sz="0" w:space="0" w:color="auto"/>
                <w:left w:val="none" w:sz="0" w:space="0" w:color="auto"/>
                <w:bottom w:val="none" w:sz="0" w:space="0" w:color="auto"/>
                <w:right w:val="none" w:sz="0" w:space="0" w:color="auto"/>
              </w:divBdr>
            </w:div>
            <w:div w:id="1577476368">
              <w:marLeft w:val="0"/>
              <w:marRight w:val="0"/>
              <w:marTop w:val="0"/>
              <w:marBottom w:val="0"/>
              <w:divBdr>
                <w:top w:val="none" w:sz="0" w:space="0" w:color="auto"/>
                <w:left w:val="none" w:sz="0" w:space="0" w:color="auto"/>
                <w:bottom w:val="none" w:sz="0" w:space="0" w:color="auto"/>
                <w:right w:val="none" w:sz="0" w:space="0" w:color="auto"/>
              </w:divBdr>
            </w:div>
            <w:div w:id="1069962935">
              <w:marLeft w:val="0"/>
              <w:marRight w:val="0"/>
              <w:marTop w:val="0"/>
              <w:marBottom w:val="0"/>
              <w:divBdr>
                <w:top w:val="none" w:sz="0" w:space="0" w:color="auto"/>
                <w:left w:val="none" w:sz="0" w:space="0" w:color="auto"/>
                <w:bottom w:val="none" w:sz="0" w:space="0" w:color="auto"/>
                <w:right w:val="none" w:sz="0" w:space="0" w:color="auto"/>
              </w:divBdr>
            </w:div>
            <w:div w:id="1303923013">
              <w:marLeft w:val="0"/>
              <w:marRight w:val="0"/>
              <w:marTop w:val="0"/>
              <w:marBottom w:val="0"/>
              <w:divBdr>
                <w:top w:val="none" w:sz="0" w:space="0" w:color="auto"/>
                <w:left w:val="none" w:sz="0" w:space="0" w:color="auto"/>
                <w:bottom w:val="none" w:sz="0" w:space="0" w:color="auto"/>
                <w:right w:val="none" w:sz="0" w:space="0" w:color="auto"/>
              </w:divBdr>
            </w:div>
            <w:div w:id="1840777998">
              <w:marLeft w:val="0"/>
              <w:marRight w:val="0"/>
              <w:marTop w:val="0"/>
              <w:marBottom w:val="0"/>
              <w:divBdr>
                <w:top w:val="none" w:sz="0" w:space="0" w:color="auto"/>
                <w:left w:val="none" w:sz="0" w:space="0" w:color="auto"/>
                <w:bottom w:val="none" w:sz="0" w:space="0" w:color="auto"/>
                <w:right w:val="none" w:sz="0" w:space="0" w:color="auto"/>
              </w:divBdr>
            </w:div>
            <w:div w:id="482089189">
              <w:marLeft w:val="0"/>
              <w:marRight w:val="0"/>
              <w:marTop w:val="0"/>
              <w:marBottom w:val="0"/>
              <w:divBdr>
                <w:top w:val="none" w:sz="0" w:space="0" w:color="auto"/>
                <w:left w:val="none" w:sz="0" w:space="0" w:color="auto"/>
                <w:bottom w:val="none" w:sz="0" w:space="0" w:color="auto"/>
                <w:right w:val="none" w:sz="0" w:space="0" w:color="auto"/>
              </w:divBdr>
            </w:div>
            <w:div w:id="129716859">
              <w:marLeft w:val="0"/>
              <w:marRight w:val="0"/>
              <w:marTop w:val="0"/>
              <w:marBottom w:val="0"/>
              <w:divBdr>
                <w:top w:val="none" w:sz="0" w:space="0" w:color="auto"/>
                <w:left w:val="none" w:sz="0" w:space="0" w:color="auto"/>
                <w:bottom w:val="none" w:sz="0" w:space="0" w:color="auto"/>
                <w:right w:val="none" w:sz="0" w:space="0" w:color="auto"/>
              </w:divBdr>
            </w:div>
            <w:div w:id="167549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2363">
      <w:bodyDiv w:val="1"/>
      <w:marLeft w:val="0"/>
      <w:marRight w:val="0"/>
      <w:marTop w:val="0"/>
      <w:marBottom w:val="0"/>
      <w:divBdr>
        <w:top w:val="none" w:sz="0" w:space="0" w:color="auto"/>
        <w:left w:val="none" w:sz="0" w:space="0" w:color="auto"/>
        <w:bottom w:val="none" w:sz="0" w:space="0" w:color="auto"/>
        <w:right w:val="none" w:sz="0" w:space="0" w:color="auto"/>
      </w:divBdr>
      <w:divsChild>
        <w:div w:id="753281684">
          <w:marLeft w:val="979"/>
          <w:marRight w:val="0"/>
          <w:marTop w:val="84"/>
          <w:marBottom w:val="84"/>
          <w:divBdr>
            <w:top w:val="none" w:sz="0" w:space="0" w:color="auto"/>
            <w:left w:val="none" w:sz="0" w:space="0" w:color="auto"/>
            <w:bottom w:val="none" w:sz="0" w:space="0" w:color="auto"/>
            <w:right w:val="none" w:sz="0" w:space="0" w:color="auto"/>
          </w:divBdr>
        </w:div>
      </w:divsChild>
    </w:div>
    <w:div w:id="152569414">
      <w:bodyDiv w:val="1"/>
      <w:marLeft w:val="0"/>
      <w:marRight w:val="0"/>
      <w:marTop w:val="0"/>
      <w:marBottom w:val="0"/>
      <w:divBdr>
        <w:top w:val="none" w:sz="0" w:space="0" w:color="auto"/>
        <w:left w:val="none" w:sz="0" w:space="0" w:color="auto"/>
        <w:bottom w:val="none" w:sz="0" w:space="0" w:color="auto"/>
        <w:right w:val="none" w:sz="0" w:space="0" w:color="auto"/>
      </w:divBdr>
      <w:divsChild>
        <w:div w:id="631519607">
          <w:marLeft w:val="979"/>
          <w:marRight w:val="0"/>
          <w:marTop w:val="84"/>
          <w:marBottom w:val="84"/>
          <w:divBdr>
            <w:top w:val="none" w:sz="0" w:space="0" w:color="auto"/>
            <w:left w:val="none" w:sz="0" w:space="0" w:color="auto"/>
            <w:bottom w:val="none" w:sz="0" w:space="0" w:color="auto"/>
            <w:right w:val="none" w:sz="0" w:space="0" w:color="auto"/>
          </w:divBdr>
        </w:div>
        <w:div w:id="692848658">
          <w:marLeft w:val="1483"/>
          <w:marRight w:val="0"/>
          <w:marTop w:val="84"/>
          <w:marBottom w:val="84"/>
          <w:divBdr>
            <w:top w:val="none" w:sz="0" w:space="0" w:color="auto"/>
            <w:left w:val="none" w:sz="0" w:space="0" w:color="auto"/>
            <w:bottom w:val="none" w:sz="0" w:space="0" w:color="auto"/>
            <w:right w:val="none" w:sz="0" w:space="0" w:color="auto"/>
          </w:divBdr>
        </w:div>
        <w:div w:id="594435689">
          <w:marLeft w:val="1483"/>
          <w:marRight w:val="0"/>
          <w:marTop w:val="84"/>
          <w:marBottom w:val="84"/>
          <w:divBdr>
            <w:top w:val="none" w:sz="0" w:space="0" w:color="auto"/>
            <w:left w:val="none" w:sz="0" w:space="0" w:color="auto"/>
            <w:bottom w:val="none" w:sz="0" w:space="0" w:color="auto"/>
            <w:right w:val="none" w:sz="0" w:space="0" w:color="auto"/>
          </w:divBdr>
        </w:div>
        <w:div w:id="372730509">
          <w:marLeft w:val="1483"/>
          <w:marRight w:val="0"/>
          <w:marTop w:val="84"/>
          <w:marBottom w:val="84"/>
          <w:divBdr>
            <w:top w:val="none" w:sz="0" w:space="0" w:color="auto"/>
            <w:left w:val="none" w:sz="0" w:space="0" w:color="auto"/>
            <w:bottom w:val="none" w:sz="0" w:space="0" w:color="auto"/>
            <w:right w:val="none" w:sz="0" w:space="0" w:color="auto"/>
          </w:divBdr>
        </w:div>
        <w:div w:id="1115293832">
          <w:marLeft w:val="1483"/>
          <w:marRight w:val="0"/>
          <w:marTop w:val="84"/>
          <w:marBottom w:val="84"/>
          <w:divBdr>
            <w:top w:val="none" w:sz="0" w:space="0" w:color="auto"/>
            <w:left w:val="none" w:sz="0" w:space="0" w:color="auto"/>
            <w:bottom w:val="none" w:sz="0" w:space="0" w:color="auto"/>
            <w:right w:val="none" w:sz="0" w:space="0" w:color="auto"/>
          </w:divBdr>
        </w:div>
        <w:div w:id="1444108247">
          <w:marLeft w:val="1483"/>
          <w:marRight w:val="0"/>
          <w:marTop w:val="84"/>
          <w:marBottom w:val="84"/>
          <w:divBdr>
            <w:top w:val="none" w:sz="0" w:space="0" w:color="auto"/>
            <w:left w:val="none" w:sz="0" w:space="0" w:color="auto"/>
            <w:bottom w:val="none" w:sz="0" w:space="0" w:color="auto"/>
            <w:right w:val="none" w:sz="0" w:space="0" w:color="auto"/>
          </w:divBdr>
        </w:div>
        <w:div w:id="1782455234">
          <w:marLeft w:val="1483"/>
          <w:marRight w:val="0"/>
          <w:marTop w:val="84"/>
          <w:marBottom w:val="84"/>
          <w:divBdr>
            <w:top w:val="none" w:sz="0" w:space="0" w:color="auto"/>
            <w:left w:val="none" w:sz="0" w:space="0" w:color="auto"/>
            <w:bottom w:val="none" w:sz="0" w:space="0" w:color="auto"/>
            <w:right w:val="none" w:sz="0" w:space="0" w:color="auto"/>
          </w:divBdr>
        </w:div>
        <w:div w:id="1662806038">
          <w:marLeft w:val="1483"/>
          <w:marRight w:val="0"/>
          <w:marTop w:val="84"/>
          <w:marBottom w:val="84"/>
          <w:divBdr>
            <w:top w:val="none" w:sz="0" w:space="0" w:color="auto"/>
            <w:left w:val="none" w:sz="0" w:space="0" w:color="auto"/>
            <w:bottom w:val="none" w:sz="0" w:space="0" w:color="auto"/>
            <w:right w:val="none" w:sz="0" w:space="0" w:color="auto"/>
          </w:divBdr>
        </w:div>
        <w:div w:id="1063258077">
          <w:marLeft w:val="1483"/>
          <w:marRight w:val="0"/>
          <w:marTop w:val="84"/>
          <w:marBottom w:val="84"/>
          <w:divBdr>
            <w:top w:val="none" w:sz="0" w:space="0" w:color="auto"/>
            <w:left w:val="none" w:sz="0" w:space="0" w:color="auto"/>
            <w:bottom w:val="none" w:sz="0" w:space="0" w:color="auto"/>
            <w:right w:val="none" w:sz="0" w:space="0" w:color="auto"/>
          </w:divBdr>
        </w:div>
        <w:div w:id="888804815">
          <w:marLeft w:val="1483"/>
          <w:marRight w:val="0"/>
          <w:marTop w:val="84"/>
          <w:marBottom w:val="84"/>
          <w:divBdr>
            <w:top w:val="none" w:sz="0" w:space="0" w:color="auto"/>
            <w:left w:val="none" w:sz="0" w:space="0" w:color="auto"/>
            <w:bottom w:val="none" w:sz="0" w:space="0" w:color="auto"/>
            <w:right w:val="none" w:sz="0" w:space="0" w:color="auto"/>
          </w:divBdr>
        </w:div>
        <w:div w:id="878854162">
          <w:marLeft w:val="1483"/>
          <w:marRight w:val="0"/>
          <w:marTop w:val="84"/>
          <w:marBottom w:val="84"/>
          <w:divBdr>
            <w:top w:val="none" w:sz="0" w:space="0" w:color="auto"/>
            <w:left w:val="none" w:sz="0" w:space="0" w:color="auto"/>
            <w:bottom w:val="none" w:sz="0" w:space="0" w:color="auto"/>
            <w:right w:val="none" w:sz="0" w:space="0" w:color="auto"/>
          </w:divBdr>
        </w:div>
      </w:divsChild>
    </w:div>
    <w:div w:id="181745929">
      <w:bodyDiv w:val="1"/>
      <w:marLeft w:val="0"/>
      <w:marRight w:val="0"/>
      <w:marTop w:val="0"/>
      <w:marBottom w:val="0"/>
      <w:divBdr>
        <w:top w:val="none" w:sz="0" w:space="0" w:color="auto"/>
        <w:left w:val="none" w:sz="0" w:space="0" w:color="auto"/>
        <w:bottom w:val="none" w:sz="0" w:space="0" w:color="auto"/>
        <w:right w:val="none" w:sz="0" w:space="0" w:color="auto"/>
      </w:divBdr>
      <w:divsChild>
        <w:div w:id="759912534">
          <w:marLeft w:val="979"/>
          <w:marRight w:val="0"/>
          <w:marTop w:val="84"/>
          <w:marBottom w:val="84"/>
          <w:divBdr>
            <w:top w:val="none" w:sz="0" w:space="0" w:color="auto"/>
            <w:left w:val="none" w:sz="0" w:space="0" w:color="auto"/>
            <w:bottom w:val="none" w:sz="0" w:space="0" w:color="auto"/>
            <w:right w:val="none" w:sz="0" w:space="0" w:color="auto"/>
          </w:divBdr>
        </w:div>
        <w:div w:id="15085786">
          <w:marLeft w:val="1483"/>
          <w:marRight w:val="0"/>
          <w:marTop w:val="0"/>
          <w:marBottom w:val="0"/>
          <w:divBdr>
            <w:top w:val="none" w:sz="0" w:space="0" w:color="auto"/>
            <w:left w:val="none" w:sz="0" w:space="0" w:color="auto"/>
            <w:bottom w:val="none" w:sz="0" w:space="0" w:color="auto"/>
            <w:right w:val="none" w:sz="0" w:space="0" w:color="auto"/>
          </w:divBdr>
        </w:div>
        <w:div w:id="942110503">
          <w:marLeft w:val="1483"/>
          <w:marRight w:val="0"/>
          <w:marTop w:val="0"/>
          <w:marBottom w:val="0"/>
          <w:divBdr>
            <w:top w:val="none" w:sz="0" w:space="0" w:color="auto"/>
            <w:left w:val="none" w:sz="0" w:space="0" w:color="auto"/>
            <w:bottom w:val="none" w:sz="0" w:space="0" w:color="auto"/>
            <w:right w:val="none" w:sz="0" w:space="0" w:color="auto"/>
          </w:divBdr>
        </w:div>
        <w:div w:id="788619940">
          <w:marLeft w:val="1483"/>
          <w:marRight w:val="0"/>
          <w:marTop w:val="0"/>
          <w:marBottom w:val="0"/>
          <w:divBdr>
            <w:top w:val="none" w:sz="0" w:space="0" w:color="auto"/>
            <w:left w:val="none" w:sz="0" w:space="0" w:color="auto"/>
            <w:bottom w:val="none" w:sz="0" w:space="0" w:color="auto"/>
            <w:right w:val="none" w:sz="0" w:space="0" w:color="auto"/>
          </w:divBdr>
        </w:div>
        <w:div w:id="1168785295">
          <w:marLeft w:val="1483"/>
          <w:marRight w:val="0"/>
          <w:marTop w:val="0"/>
          <w:marBottom w:val="0"/>
          <w:divBdr>
            <w:top w:val="none" w:sz="0" w:space="0" w:color="auto"/>
            <w:left w:val="none" w:sz="0" w:space="0" w:color="auto"/>
            <w:bottom w:val="none" w:sz="0" w:space="0" w:color="auto"/>
            <w:right w:val="none" w:sz="0" w:space="0" w:color="auto"/>
          </w:divBdr>
        </w:div>
        <w:div w:id="1882550907">
          <w:marLeft w:val="1483"/>
          <w:marRight w:val="0"/>
          <w:marTop w:val="0"/>
          <w:marBottom w:val="0"/>
          <w:divBdr>
            <w:top w:val="none" w:sz="0" w:space="0" w:color="auto"/>
            <w:left w:val="none" w:sz="0" w:space="0" w:color="auto"/>
            <w:bottom w:val="none" w:sz="0" w:space="0" w:color="auto"/>
            <w:right w:val="none" w:sz="0" w:space="0" w:color="auto"/>
          </w:divBdr>
        </w:div>
        <w:div w:id="214775174">
          <w:marLeft w:val="1483"/>
          <w:marRight w:val="0"/>
          <w:marTop w:val="0"/>
          <w:marBottom w:val="0"/>
          <w:divBdr>
            <w:top w:val="none" w:sz="0" w:space="0" w:color="auto"/>
            <w:left w:val="none" w:sz="0" w:space="0" w:color="auto"/>
            <w:bottom w:val="none" w:sz="0" w:space="0" w:color="auto"/>
            <w:right w:val="none" w:sz="0" w:space="0" w:color="auto"/>
          </w:divBdr>
        </w:div>
        <w:div w:id="1653950295">
          <w:marLeft w:val="1483"/>
          <w:marRight w:val="0"/>
          <w:marTop w:val="0"/>
          <w:marBottom w:val="0"/>
          <w:divBdr>
            <w:top w:val="none" w:sz="0" w:space="0" w:color="auto"/>
            <w:left w:val="none" w:sz="0" w:space="0" w:color="auto"/>
            <w:bottom w:val="none" w:sz="0" w:space="0" w:color="auto"/>
            <w:right w:val="none" w:sz="0" w:space="0" w:color="auto"/>
          </w:divBdr>
        </w:div>
        <w:div w:id="45180076">
          <w:marLeft w:val="1483"/>
          <w:marRight w:val="0"/>
          <w:marTop w:val="0"/>
          <w:marBottom w:val="0"/>
          <w:divBdr>
            <w:top w:val="none" w:sz="0" w:space="0" w:color="auto"/>
            <w:left w:val="none" w:sz="0" w:space="0" w:color="auto"/>
            <w:bottom w:val="none" w:sz="0" w:space="0" w:color="auto"/>
            <w:right w:val="none" w:sz="0" w:space="0" w:color="auto"/>
          </w:divBdr>
        </w:div>
        <w:div w:id="1086921702">
          <w:marLeft w:val="1483"/>
          <w:marRight w:val="0"/>
          <w:marTop w:val="0"/>
          <w:marBottom w:val="0"/>
          <w:divBdr>
            <w:top w:val="none" w:sz="0" w:space="0" w:color="auto"/>
            <w:left w:val="none" w:sz="0" w:space="0" w:color="auto"/>
            <w:bottom w:val="none" w:sz="0" w:space="0" w:color="auto"/>
            <w:right w:val="none" w:sz="0" w:space="0" w:color="auto"/>
          </w:divBdr>
        </w:div>
        <w:div w:id="1598439633">
          <w:marLeft w:val="1483"/>
          <w:marRight w:val="0"/>
          <w:marTop w:val="0"/>
          <w:marBottom w:val="0"/>
          <w:divBdr>
            <w:top w:val="none" w:sz="0" w:space="0" w:color="auto"/>
            <w:left w:val="none" w:sz="0" w:space="0" w:color="auto"/>
            <w:bottom w:val="none" w:sz="0" w:space="0" w:color="auto"/>
            <w:right w:val="none" w:sz="0" w:space="0" w:color="auto"/>
          </w:divBdr>
        </w:div>
        <w:div w:id="659505257">
          <w:marLeft w:val="1483"/>
          <w:marRight w:val="0"/>
          <w:marTop w:val="0"/>
          <w:marBottom w:val="0"/>
          <w:divBdr>
            <w:top w:val="none" w:sz="0" w:space="0" w:color="auto"/>
            <w:left w:val="none" w:sz="0" w:space="0" w:color="auto"/>
            <w:bottom w:val="none" w:sz="0" w:space="0" w:color="auto"/>
            <w:right w:val="none" w:sz="0" w:space="0" w:color="auto"/>
          </w:divBdr>
        </w:div>
      </w:divsChild>
    </w:div>
    <w:div w:id="472062889">
      <w:bodyDiv w:val="1"/>
      <w:marLeft w:val="0"/>
      <w:marRight w:val="0"/>
      <w:marTop w:val="0"/>
      <w:marBottom w:val="0"/>
      <w:divBdr>
        <w:top w:val="none" w:sz="0" w:space="0" w:color="auto"/>
        <w:left w:val="none" w:sz="0" w:space="0" w:color="auto"/>
        <w:bottom w:val="none" w:sz="0" w:space="0" w:color="auto"/>
        <w:right w:val="none" w:sz="0" w:space="0" w:color="auto"/>
      </w:divBdr>
      <w:divsChild>
        <w:div w:id="605890293">
          <w:marLeft w:val="0"/>
          <w:marRight w:val="0"/>
          <w:marTop w:val="0"/>
          <w:marBottom w:val="0"/>
          <w:divBdr>
            <w:top w:val="none" w:sz="0" w:space="0" w:color="auto"/>
            <w:left w:val="none" w:sz="0" w:space="0" w:color="auto"/>
            <w:bottom w:val="none" w:sz="0" w:space="0" w:color="auto"/>
            <w:right w:val="none" w:sz="0" w:space="0" w:color="auto"/>
          </w:divBdr>
          <w:divsChild>
            <w:div w:id="1999311119">
              <w:marLeft w:val="0"/>
              <w:marRight w:val="0"/>
              <w:marTop w:val="0"/>
              <w:marBottom w:val="0"/>
              <w:divBdr>
                <w:top w:val="none" w:sz="0" w:space="0" w:color="auto"/>
                <w:left w:val="none" w:sz="0" w:space="0" w:color="auto"/>
                <w:bottom w:val="none" w:sz="0" w:space="0" w:color="auto"/>
                <w:right w:val="none" w:sz="0" w:space="0" w:color="auto"/>
              </w:divBdr>
            </w:div>
            <w:div w:id="1743871355">
              <w:marLeft w:val="0"/>
              <w:marRight w:val="0"/>
              <w:marTop w:val="0"/>
              <w:marBottom w:val="0"/>
              <w:divBdr>
                <w:top w:val="none" w:sz="0" w:space="0" w:color="auto"/>
                <w:left w:val="none" w:sz="0" w:space="0" w:color="auto"/>
                <w:bottom w:val="none" w:sz="0" w:space="0" w:color="auto"/>
                <w:right w:val="none" w:sz="0" w:space="0" w:color="auto"/>
              </w:divBdr>
            </w:div>
            <w:div w:id="1758017705">
              <w:marLeft w:val="0"/>
              <w:marRight w:val="0"/>
              <w:marTop w:val="0"/>
              <w:marBottom w:val="0"/>
              <w:divBdr>
                <w:top w:val="none" w:sz="0" w:space="0" w:color="auto"/>
                <w:left w:val="none" w:sz="0" w:space="0" w:color="auto"/>
                <w:bottom w:val="none" w:sz="0" w:space="0" w:color="auto"/>
                <w:right w:val="none" w:sz="0" w:space="0" w:color="auto"/>
              </w:divBdr>
            </w:div>
            <w:div w:id="1126041621">
              <w:marLeft w:val="0"/>
              <w:marRight w:val="0"/>
              <w:marTop w:val="0"/>
              <w:marBottom w:val="0"/>
              <w:divBdr>
                <w:top w:val="none" w:sz="0" w:space="0" w:color="auto"/>
                <w:left w:val="none" w:sz="0" w:space="0" w:color="auto"/>
                <w:bottom w:val="none" w:sz="0" w:space="0" w:color="auto"/>
                <w:right w:val="none" w:sz="0" w:space="0" w:color="auto"/>
              </w:divBdr>
            </w:div>
            <w:div w:id="598876161">
              <w:marLeft w:val="0"/>
              <w:marRight w:val="0"/>
              <w:marTop w:val="0"/>
              <w:marBottom w:val="0"/>
              <w:divBdr>
                <w:top w:val="none" w:sz="0" w:space="0" w:color="auto"/>
                <w:left w:val="none" w:sz="0" w:space="0" w:color="auto"/>
                <w:bottom w:val="none" w:sz="0" w:space="0" w:color="auto"/>
                <w:right w:val="none" w:sz="0" w:space="0" w:color="auto"/>
              </w:divBdr>
            </w:div>
            <w:div w:id="1624799593">
              <w:marLeft w:val="0"/>
              <w:marRight w:val="0"/>
              <w:marTop w:val="0"/>
              <w:marBottom w:val="0"/>
              <w:divBdr>
                <w:top w:val="none" w:sz="0" w:space="0" w:color="auto"/>
                <w:left w:val="none" w:sz="0" w:space="0" w:color="auto"/>
                <w:bottom w:val="none" w:sz="0" w:space="0" w:color="auto"/>
                <w:right w:val="none" w:sz="0" w:space="0" w:color="auto"/>
              </w:divBdr>
            </w:div>
            <w:div w:id="1550796143">
              <w:marLeft w:val="0"/>
              <w:marRight w:val="0"/>
              <w:marTop w:val="0"/>
              <w:marBottom w:val="0"/>
              <w:divBdr>
                <w:top w:val="none" w:sz="0" w:space="0" w:color="auto"/>
                <w:left w:val="none" w:sz="0" w:space="0" w:color="auto"/>
                <w:bottom w:val="none" w:sz="0" w:space="0" w:color="auto"/>
                <w:right w:val="none" w:sz="0" w:space="0" w:color="auto"/>
              </w:divBdr>
            </w:div>
            <w:div w:id="1564683387">
              <w:marLeft w:val="0"/>
              <w:marRight w:val="0"/>
              <w:marTop w:val="0"/>
              <w:marBottom w:val="0"/>
              <w:divBdr>
                <w:top w:val="none" w:sz="0" w:space="0" w:color="auto"/>
                <w:left w:val="none" w:sz="0" w:space="0" w:color="auto"/>
                <w:bottom w:val="none" w:sz="0" w:space="0" w:color="auto"/>
                <w:right w:val="none" w:sz="0" w:space="0" w:color="auto"/>
              </w:divBdr>
            </w:div>
            <w:div w:id="209615344">
              <w:marLeft w:val="0"/>
              <w:marRight w:val="0"/>
              <w:marTop w:val="0"/>
              <w:marBottom w:val="0"/>
              <w:divBdr>
                <w:top w:val="none" w:sz="0" w:space="0" w:color="auto"/>
                <w:left w:val="none" w:sz="0" w:space="0" w:color="auto"/>
                <w:bottom w:val="none" w:sz="0" w:space="0" w:color="auto"/>
                <w:right w:val="none" w:sz="0" w:space="0" w:color="auto"/>
              </w:divBdr>
            </w:div>
            <w:div w:id="138303818">
              <w:marLeft w:val="0"/>
              <w:marRight w:val="0"/>
              <w:marTop w:val="0"/>
              <w:marBottom w:val="0"/>
              <w:divBdr>
                <w:top w:val="none" w:sz="0" w:space="0" w:color="auto"/>
                <w:left w:val="none" w:sz="0" w:space="0" w:color="auto"/>
                <w:bottom w:val="none" w:sz="0" w:space="0" w:color="auto"/>
                <w:right w:val="none" w:sz="0" w:space="0" w:color="auto"/>
              </w:divBdr>
            </w:div>
            <w:div w:id="200363949">
              <w:marLeft w:val="0"/>
              <w:marRight w:val="0"/>
              <w:marTop w:val="0"/>
              <w:marBottom w:val="0"/>
              <w:divBdr>
                <w:top w:val="none" w:sz="0" w:space="0" w:color="auto"/>
                <w:left w:val="none" w:sz="0" w:space="0" w:color="auto"/>
                <w:bottom w:val="none" w:sz="0" w:space="0" w:color="auto"/>
                <w:right w:val="none" w:sz="0" w:space="0" w:color="auto"/>
              </w:divBdr>
            </w:div>
            <w:div w:id="942299204">
              <w:marLeft w:val="0"/>
              <w:marRight w:val="0"/>
              <w:marTop w:val="0"/>
              <w:marBottom w:val="0"/>
              <w:divBdr>
                <w:top w:val="none" w:sz="0" w:space="0" w:color="auto"/>
                <w:left w:val="none" w:sz="0" w:space="0" w:color="auto"/>
                <w:bottom w:val="none" w:sz="0" w:space="0" w:color="auto"/>
                <w:right w:val="none" w:sz="0" w:space="0" w:color="auto"/>
              </w:divBdr>
            </w:div>
            <w:div w:id="1469206516">
              <w:marLeft w:val="0"/>
              <w:marRight w:val="0"/>
              <w:marTop w:val="0"/>
              <w:marBottom w:val="0"/>
              <w:divBdr>
                <w:top w:val="none" w:sz="0" w:space="0" w:color="auto"/>
                <w:left w:val="none" w:sz="0" w:space="0" w:color="auto"/>
                <w:bottom w:val="none" w:sz="0" w:space="0" w:color="auto"/>
                <w:right w:val="none" w:sz="0" w:space="0" w:color="auto"/>
              </w:divBdr>
            </w:div>
            <w:div w:id="1398943080">
              <w:marLeft w:val="0"/>
              <w:marRight w:val="0"/>
              <w:marTop w:val="0"/>
              <w:marBottom w:val="0"/>
              <w:divBdr>
                <w:top w:val="none" w:sz="0" w:space="0" w:color="auto"/>
                <w:left w:val="none" w:sz="0" w:space="0" w:color="auto"/>
                <w:bottom w:val="none" w:sz="0" w:space="0" w:color="auto"/>
                <w:right w:val="none" w:sz="0" w:space="0" w:color="auto"/>
              </w:divBdr>
            </w:div>
            <w:div w:id="200942272">
              <w:marLeft w:val="0"/>
              <w:marRight w:val="0"/>
              <w:marTop w:val="0"/>
              <w:marBottom w:val="0"/>
              <w:divBdr>
                <w:top w:val="none" w:sz="0" w:space="0" w:color="auto"/>
                <w:left w:val="none" w:sz="0" w:space="0" w:color="auto"/>
                <w:bottom w:val="none" w:sz="0" w:space="0" w:color="auto"/>
                <w:right w:val="none" w:sz="0" w:space="0" w:color="auto"/>
              </w:divBdr>
            </w:div>
            <w:div w:id="575943967">
              <w:marLeft w:val="0"/>
              <w:marRight w:val="0"/>
              <w:marTop w:val="0"/>
              <w:marBottom w:val="0"/>
              <w:divBdr>
                <w:top w:val="none" w:sz="0" w:space="0" w:color="auto"/>
                <w:left w:val="none" w:sz="0" w:space="0" w:color="auto"/>
                <w:bottom w:val="none" w:sz="0" w:space="0" w:color="auto"/>
                <w:right w:val="none" w:sz="0" w:space="0" w:color="auto"/>
              </w:divBdr>
            </w:div>
            <w:div w:id="8455045">
              <w:marLeft w:val="0"/>
              <w:marRight w:val="0"/>
              <w:marTop w:val="0"/>
              <w:marBottom w:val="0"/>
              <w:divBdr>
                <w:top w:val="none" w:sz="0" w:space="0" w:color="auto"/>
                <w:left w:val="none" w:sz="0" w:space="0" w:color="auto"/>
                <w:bottom w:val="none" w:sz="0" w:space="0" w:color="auto"/>
                <w:right w:val="none" w:sz="0" w:space="0" w:color="auto"/>
              </w:divBdr>
            </w:div>
            <w:div w:id="309360164">
              <w:marLeft w:val="0"/>
              <w:marRight w:val="0"/>
              <w:marTop w:val="0"/>
              <w:marBottom w:val="0"/>
              <w:divBdr>
                <w:top w:val="none" w:sz="0" w:space="0" w:color="auto"/>
                <w:left w:val="none" w:sz="0" w:space="0" w:color="auto"/>
                <w:bottom w:val="none" w:sz="0" w:space="0" w:color="auto"/>
                <w:right w:val="none" w:sz="0" w:space="0" w:color="auto"/>
              </w:divBdr>
            </w:div>
            <w:div w:id="1935672610">
              <w:marLeft w:val="0"/>
              <w:marRight w:val="0"/>
              <w:marTop w:val="0"/>
              <w:marBottom w:val="0"/>
              <w:divBdr>
                <w:top w:val="none" w:sz="0" w:space="0" w:color="auto"/>
                <w:left w:val="none" w:sz="0" w:space="0" w:color="auto"/>
                <w:bottom w:val="none" w:sz="0" w:space="0" w:color="auto"/>
                <w:right w:val="none" w:sz="0" w:space="0" w:color="auto"/>
              </w:divBdr>
            </w:div>
            <w:div w:id="2023237801">
              <w:marLeft w:val="0"/>
              <w:marRight w:val="0"/>
              <w:marTop w:val="0"/>
              <w:marBottom w:val="0"/>
              <w:divBdr>
                <w:top w:val="none" w:sz="0" w:space="0" w:color="auto"/>
                <w:left w:val="none" w:sz="0" w:space="0" w:color="auto"/>
                <w:bottom w:val="none" w:sz="0" w:space="0" w:color="auto"/>
                <w:right w:val="none" w:sz="0" w:space="0" w:color="auto"/>
              </w:divBdr>
            </w:div>
            <w:div w:id="1961104770">
              <w:marLeft w:val="0"/>
              <w:marRight w:val="0"/>
              <w:marTop w:val="0"/>
              <w:marBottom w:val="0"/>
              <w:divBdr>
                <w:top w:val="none" w:sz="0" w:space="0" w:color="auto"/>
                <w:left w:val="none" w:sz="0" w:space="0" w:color="auto"/>
                <w:bottom w:val="none" w:sz="0" w:space="0" w:color="auto"/>
                <w:right w:val="none" w:sz="0" w:space="0" w:color="auto"/>
              </w:divBdr>
            </w:div>
            <w:div w:id="989212194">
              <w:marLeft w:val="0"/>
              <w:marRight w:val="0"/>
              <w:marTop w:val="0"/>
              <w:marBottom w:val="0"/>
              <w:divBdr>
                <w:top w:val="none" w:sz="0" w:space="0" w:color="auto"/>
                <w:left w:val="none" w:sz="0" w:space="0" w:color="auto"/>
                <w:bottom w:val="none" w:sz="0" w:space="0" w:color="auto"/>
                <w:right w:val="none" w:sz="0" w:space="0" w:color="auto"/>
              </w:divBdr>
            </w:div>
            <w:div w:id="1377318846">
              <w:marLeft w:val="0"/>
              <w:marRight w:val="0"/>
              <w:marTop w:val="0"/>
              <w:marBottom w:val="0"/>
              <w:divBdr>
                <w:top w:val="none" w:sz="0" w:space="0" w:color="auto"/>
                <w:left w:val="none" w:sz="0" w:space="0" w:color="auto"/>
                <w:bottom w:val="none" w:sz="0" w:space="0" w:color="auto"/>
                <w:right w:val="none" w:sz="0" w:space="0" w:color="auto"/>
              </w:divBdr>
            </w:div>
            <w:div w:id="104009662">
              <w:marLeft w:val="0"/>
              <w:marRight w:val="0"/>
              <w:marTop w:val="0"/>
              <w:marBottom w:val="0"/>
              <w:divBdr>
                <w:top w:val="none" w:sz="0" w:space="0" w:color="auto"/>
                <w:left w:val="none" w:sz="0" w:space="0" w:color="auto"/>
                <w:bottom w:val="none" w:sz="0" w:space="0" w:color="auto"/>
                <w:right w:val="none" w:sz="0" w:space="0" w:color="auto"/>
              </w:divBdr>
            </w:div>
            <w:div w:id="142620187">
              <w:marLeft w:val="0"/>
              <w:marRight w:val="0"/>
              <w:marTop w:val="0"/>
              <w:marBottom w:val="0"/>
              <w:divBdr>
                <w:top w:val="none" w:sz="0" w:space="0" w:color="auto"/>
                <w:left w:val="none" w:sz="0" w:space="0" w:color="auto"/>
                <w:bottom w:val="none" w:sz="0" w:space="0" w:color="auto"/>
                <w:right w:val="none" w:sz="0" w:space="0" w:color="auto"/>
              </w:divBdr>
            </w:div>
            <w:div w:id="942684541">
              <w:marLeft w:val="0"/>
              <w:marRight w:val="0"/>
              <w:marTop w:val="0"/>
              <w:marBottom w:val="0"/>
              <w:divBdr>
                <w:top w:val="none" w:sz="0" w:space="0" w:color="auto"/>
                <w:left w:val="none" w:sz="0" w:space="0" w:color="auto"/>
                <w:bottom w:val="none" w:sz="0" w:space="0" w:color="auto"/>
                <w:right w:val="none" w:sz="0" w:space="0" w:color="auto"/>
              </w:divBdr>
            </w:div>
            <w:div w:id="61565601">
              <w:marLeft w:val="0"/>
              <w:marRight w:val="0"/>
              <w:marTop w:val="0"/>
              <w:marBottom w:val="0"/>
              <w:divBdr>
                <w:top w:val="none" w:sz="0" w:space="0" w:color="auto"/>
                <w:left w:val="none" w:sz="0" w:space="0" w:color="auto"/>
                <w:bottom w:val="none" w:sz="0" w:space="0" w:color="auto"/>
                <w:right w:val="none" w:sz="0" w:space="0" w:color="auto"/>
              </w:divBdr>
            </w:div>
            <w:div w:id="1433435285">
              <w:marLeft w:val="0"/>
              <w:marRight w:val="0"/>
              <w:marTop w:val="0"/>
              <w:marBottom w:val="0"/>
              <w:divBdr>
                <w:top w:val="none" w:sz="0" w:space="0" w:color="auto"/>
                <w:left w:val="none" w:sz="0" w:space="0" w:color="auto"/>
                <w:bottom w:val="none" w:sz="0" w:space="0" w:color="auto"/>
                <w:right w:val="none" w:sz="0" w:space="0" w:color="auto"/>
              </w:divBdr>
            </w:div>
            <w:div w:id="537553574">
              <w:marLeft w:val="0"/>
              <w:marRight w:val="0"/>
              <w:marTop w:val="0"/>
              <w:marBottom w:val="0"/>
              <w:divBdr>
                <w:top w:val="none" w:sz="0" w:space="0" w:color="auto"/>
                <w:left w:val="none" w:sz="0" w:space="0" w:color="auto"/>
                <w:bottom w:val="none" w:sz="0" w:space="0" w:color="auto"/>
                <w:right w:val="none" w:sz="0" w:space="0" w:color="auto"/>
              </w:divBdr>
            </w:div>
            <w:div w:id="92941643">
              <w:marLeft w:val="0"/>
              <w:marRight w:val="0"/>
              <w:marTop w:val="0"/>
              <w:marBottom w:val="0"/>
              <w:divBdr>
                <w:top w:val="none" w:sz="0" w:space="0" w:color="auto"/>
                <w:left w:val="none" w:sz="0" w:space="0" w:color="auto"/>
                <w:bottom w:val="none" w:sz="0" w:space="0" w:color="auto"/>
                <w:right w:val="none" w:sz="0" w:space="0" w:color="auto"/>
              </w:divBdr>
            </w:div>
            <w:div w:id="935096948">
              <w:marLeft w:val="0"/>
              <w:marRight w:val="0"/>
              <w:marTop w:val="0"/>
              <w:marBottom w:val="0"/>
              <w:divBdr>
                <w:top w:val="none" w:sz="0" w:space="0" w:color="auto"/>
                <w:left w:val="none" w:sz="0" w:space="0" w:color="auto"/>
                <w:bottom w:val="none" w:sz="0" w:space="0" w:color="auto"/>
                <w:right w:val="none" w:sz="0" w:space="0" w:color="auto"/>
              </w:divBdr>
            </w:div>
            <w:div w:id="1816987497">
              <w:marLeft w:val="0"/>
              <w:marRight w:val="0"/>
              <w:marTop w:val="0"/>
              <w:marBottom w:val="0"/>
              <w:divBdr>
                <w:top w:val="none" w:sz="0" w:space="0" w:color="auto"/>
                <w:left w:val="none" w:sz="0" w:space="0" w:color="auto"/>
                <w:bottom w:val="none" w:sz="0" w:space="0" w:color="auto"/>
                <w:right w:val="none" w:sz="0" w:space="0" w:color="auto"/>
              </w:divBdr>
            </w:div>
            <w:div w:id="1106191375">
              <w:marLeft w:val="0"/>
              <w:marRight w:val="0"/>
              <w:marTop w:val="0"/>
              <w:marBottom w:val="0"/>
              <w:divBdr>
                <w:top w:val="none" w:sz="0" w:space="0" w:color="auto"/>
                <w:left w:val="none" w:sz="0" w:space="0" w:color="auto"/>
                <w:bottom w:val="none" w:sz="0" w:space="0" w:color="auto"/>
                <w:right w:val="none" w:sz="0" w:space="0" w:color="auto"/>
              </w:divBdr>
            </w:div>
            <w:div w:id="1779913203">
              <w:marLeft w:val="0"/>
              <w:marRight w:val="0"/>
              <w:marTop w:val="0"/>
              <w:marBottom w:val="0"/>
              <w:divBdr>
                <w:top w:val="none" w:sz="0" w:space="0" w:color="auto"/>
                <w:left w:val="none" w:sz="0" w:space="0" w:color="auto"/>
                <w:bottom w:val="none" w:sz="0" w:space="0" w:color="auto"/>
                <w:right w:val="none" w:sz="0" w:space="0" w:color="auto"/>
              </w:divBdr>
            </w:div>
            <w:div w:id="103810208">
              <w:marLeft w:val="0"/>
              <w:marRight w:val="0"/>
              <w:marTop w:val="0"/>
              <w:marBottom w:val="0"/>
              <w:divBdr>
                <w:top w:val="none" w:sz="0" w:space="0" w:color="auto"/>
                <w:left w:val="none" w:sz="0" w:space="0" w:color="auto"/>
                <w:bottom w:val="none" w:sz="0" w:space="0" w:color="auto"/>
                <w:right w:val="none" w:sz="0" w:space="0" w:color="auto"/>
              </w:divBdr>
            </w:div>
            <w:div w:id="1784348682">
              <w:marLeft w:val="0"/>
              <w:marRight w:val="0"/>
              <w:marTop w:val="0"/>
              <w:marBottom w:val="0"/>
              <w:divBdr>
                <w:top w:val="none" w:sz="0" w:space="0" w:color="auto"/>
                <w:left w:val="none" w:sz="0" w:space="0" w:color="auto"/>
                <w:bottom w:val="none" w:sz="0" w:space="0" w:color="auto"/>
                <w:right w:val="none" w:sz="0" w:space="0" w:color="auto"/>
              </w:divBdr>
            </w:div>
            <w:div w:id="183567140">
              <w:marLeft w:val="0"/>
              <w:marRight w:val="0"/>
              <w:marTop w:val="0"/>
              <w:marBottom w:val="0"/>
              <w:divBdr>
                <w:top w:val="none" w:sz="0" w:space="0" w:color="auto"/>
                <w:left w:val="none" w:sz="0" w:space="0" w:color="auto"/>
                <w:bottom w:val="none" w:sz="0" w:space="0" w:color="auto"/>
                <w:right w:val="none" w:sz="0" w:space="0" w:color="auto"/>
              </w:divBdr>
            </w:div>
            <w:div w:id="1924215724">
              <w:marLeft w:val="0"/>
              <w:marRight w:val="0"/>
              <w:marTop w:val="0"/>
              <w:marBottom w:val="0"/>
              <w:divBdr>
                <w:top w:val="none" w:sz="0" w:space="0" w:color="auto"/>
                <w:left w:val="none" w:sz="0" w:space="0" w:color="auto"/>
                <w:bottom w:val="none" w:sz="0" w:space="0" w:color="auto"/>
                <w:right w:val="none" w:sz="0" w:space="0" w:color="auto"/>
              </w:divBdr>
            </w:div>
            <w:div w:id="1819304890">
              <w:marLeft w:val="0"/>
              <w:marRight w:val="0"/>
              <w:marTop w:val="0"/>
              <w:marBottom w:val="0"/>
              <w:divBdr>
                <w:top w:val="none" w:sz="0" w:space="0" w:color="auto"/>
                <w:left w:val="none" w:sz="0" w:space="0" w:color="auto"/>
                <w:bottom w:val="none" w:sz="0" w:space="0" w:color="auto"/>
                <w:right w:val="none" w:sz="0" w:space="0" w:color="auto"/>
              </w:divBdr>
            </w:div>
            <w:div w:id="1767650824">
              <w:marLeft w:val="0"/>
              <w:marRight w:val="0"/>
              <w:marTop w:val="0"/>
              <w:marBottom w:val="0"/>
              <w:divBdr>
                <w:top w:val="none" w:sz="0" w:space="0" w:color="auto"/>
                <w:left w:val="none" w:sz="0" w:space="0" w:color="auto"/>
                <w:bottom w:val="none" w:sz="0" w:space="0" w:color="auto"/>
                <w:right w:val="none" w:sz="0" w:space="0" w:color="auto"/>
              </w:divBdr>
            </w:div>
            <w:div w:id="1867911389">
              <w:marLeft w:val="0"/>
              <w:marRight w:val="0"/>
              <w:marTop w:val="0"/>
              <w:marBottom w:val="0"/>
              <w:divBdr>
                <w:top w:val="none" w:sz="0" w:space="0" w:color="auto"/>
                <w:left w:val="none" w:sz="0" w:space="0" w:color="auto"/>
                <w:bottom w:val="none" w:sz="0" w:space="0" w:color="auto"/>
                <w:right w:val="none" w:sz="0" w:space="0" w:color="auto"/>
              </w:divBdr>
            </w:div>
            <w:div w:id="1993168610">
              <w:marLeft w:val="0"/>
              <w:marRight w:val="0"/>
              <w:marTop w:val="0"/>
              <w:marBottom w:val="0"/>
              <w:divBdr>
                <w:top w:val="none" w:sz="0" w:space="0" w:color="auto"/>
                <w:left w:val="none" w:sz="0" w:space="0" w:color="auto"/>
                <w:bottom w:val="none" w:sz="0" w:space="0" w:color="auto"/>
                <w:right w:val="none" w:sz="0" w:space="0" w:color="auto"/>
              </w:divBdr>
            </w:div>
            <w:div w:id="1105344061">
              <w:marLeft w:val="0"/>
              <w:marRight w:val="0"/>
              <w:marTop w:val="0"/>
              <w:marBottom w:val="0"/>
              <w:divBdr>
                <w:top w:val="none" w:sz="0" w:space="0" w:color="auto"/>
                <w:left w:val="none" w:sz="0" w:space="0" w:color="auto"/>
                <w:bottom w:val="none" w:sz="0" w:space="0" w:color="auto"/>
                <w:right w:val="none" w:sz="0" w:space="0" w:color="auto"/>
              </w:divBdr>
            </w:div>
            <w:div w:id="1473790151">
              <w:marLeft w:val="0"/>
              <w:marRight w:val="0"/>
              <w:marTop w:val="0"/>
              <w:marBottom w:val="0"/>
              <w:divBdr>
                <w:top w:val="none" w:sz="0" w:space="0" w:color="auto"/>
                <w:left w:val="none" w:sz="0" w:space="0" w:color="auto"/>
                <w:bottom w:val="none" w:sz="0" w:space="0" w:color="auto"/>
                <w:right w:val="none" w:sz="0" w:space="0" w:color="auto"/>
              </w:divBdr>
            </w:div>
            <w:div w:id="689451465">
              <w:marLeft w:val="0"/>
              <w:marRight w:val="0"/>
              <w:marTop w:val="0"/>
              <w:marBottom w:val="0"/>
              <w:divBdr>
                <w:top w:val="none" w:sz="0" w:space="0" w:color="auto"/>
                <w:left w:val="none" w:sz="0" w:space="0" w:color="auto"/>
                <w:bottom w:val="none" w:sz="0" w:space="0" w:color="auto"/>
                <w:right w:val="none" w:sz="0" w:space="0" w:color="auto"/>
              </w:divBdr>
            </w:div>
            <w:div w:id="35129383">
              <w:marLeft w:val="0"/>
              <w:marRight w:val="0"/>
              <w:marTop w:val="0"/>
              <w:marBottom w:val="0"/>
              <w:divBdr>
                <w:top w:val="none" w:sz="0" w:space="0" w:color="auto"/>
                <w:left w:val="none" w:sz="0" w:space="0" w:color="auto"/>
                <w:bottom w:val="none" w:sz="0" w:space="0" w:color="auto"/>
                <w:right w:val="none" w:sz="0" w:space="0" w:color="auto"/>
              </w:divBdr>
            </w:div>
            <w:div w:id="1269042418">
              <w:marLeft w:val="0"/>
              <w:marRight w:val="0"/>
              <w:marTop w:val="0"/>
              <w:marBottom w:val="0"/>
              <w:divBdr>
                <w:top w:val="none" w:sz="0" w:space="0" w:color="auto"/>
                <w:left w:val="none" w:sz="0" w:space="0" w:color="auto"/>
                <w:bottom w:val="none" w:sz="0" w:space="0" w:color="auto"/>
                <w:right w:val="none" w:sz="0" w:space="0" w:color="auto"/>
              </w:divBdr>
            </w:div>
            <w:div w:id="708070527">
              <w:marLeft w:val="0"/>
              <w:marRight w:val="0"/>
              <w:marTop w:val="0"/>
              <w:marBottom w:val="0"/>
              <w:divBdr>
                <w:top w:val="none" w:sz="0" w:space="0" w:color="auto"/>
                <w:left w:val="none" w:sz="0" w:space="0" w:color="auto"/>
                <w:bottom w:val="none" w:sz="0" w:space="0" w:color="auto"/>
                <w:right w:val="none" w:sz="0" w:space="0" w:color="auto"/>
              </w:divBdr>
            </w:div>
            <w:div w:id="1439179769">
              <w:marLeft w:val="0"/>
              <w:marRight w:val="0"/>
              <w:marTop w:val="0"/>
              <w:marBottom w:val="0"/>
              <w:divBdr>
                <w:top w:val="none" w:sz="0" w:space="0" w:color="auto"/>
                <w:left w:val="none" w:sz="0" w:space="0" w:color="auto"/>
                <w:bottom w:val="none" w:sz="0" w:space="0" w:color="auto"/>
                <w:right w:val="none" w:sz="0" w:space="0" w:color="auto"/>
              </w:divBdr>
            </w:div>
            <w:div w:id="227881521">
              <w:marLeft w:val="0"/>
              <w:marRight w:val="0"/>
              <w:marTop w:val="0"/>
              <w:marBottom w:val="0"/>
              <w:divBdr>
                <w:top w:val="none" w:sz="0" w:space="0" w:color="auto"/>
                <w:left w:val="none" w:sz="0" w:space="0" w:color="auto"/>
                <w:bottom w:val="none" w:sz="0" w:space="0" w:color="auto"/>
                <w:right w:val="none" w:sz="0" w:space="0" w:color="auto"/>
              </w:divBdr>
            </w:div>
            <w:div w:id="609121419">
              <w:marLeft w:val="0"/>
              <w:marRight w:val="0"/>
              <w:marTop w:val="0"/>
              <w:marBottom w:val="0"/>
              <w:divBdr>
                <w:top w:val="none" w:sz="0" w:space="0" w:color="auto"/>
                <w:left w:val="none" w:sz="0" w:space="0" w:color="auto"/>
                <w:bottom w:val="none" w:sz="0" w:space="0" w:color="auto"/>
                <w:right w:val="none" w:sz="0" w:space="0" w:color="auto"/>
              </w:divBdr>
            </w:div>
            <w:div w:id="383942572">
              <w:marLeft w:val="0"/>
              <w:marRight w:val="0"/>
              <w:marTop w:val="0"/>
              <w:marBottom w:val="0"/>
              <w:divBdr>
                <w:top w:val="none" w:sz="0" w:space="0" w:color="auto"/>
                <w:left w:val="none" w:sz="0" w:space="0" w:color="auto"/>
                <w:bottom w:val="none" w:sz="0" w:space="0" w:color="auto"/>
                <w:right w:val="none" w:sz="0" w:space="0" w:color="auto"/>
              </w:divBdr>
            </w:div>
            <w:div w:id="465124635">
              <w:marLeft w:val="0"/>
              <w:marRight w:val="0"/>
              <w:marTop w:val="0"/>
              <w:marBottom w:val="0"/>
              <w:divBdr>
                <w:top w:val="none" w:sz="0" w:space="0" w:color="auto"/>
                <w:left w:val="none" w:sz="0" w:space="0" w:color="auto"/>
                <w:bottom w:val="none" w:sz="0" w:space="0" w:color="auto"/>
                <w:right w:val="none" w:sz="0" w:space="0" w:color="auto"/>
              </w:divBdr>
            </w:div>
            <w:div w:id="1383099025">
              <w:marLeft w:val="0"/>
              <w:marRight w:val="0"/>
              <w:marTop w:val="0"/>
              <w:marBottom w:val="0"/>
              <w:divBdr>
                <w:top w:val="none" w:sz="0" w:space="0" w:color="auto"/>
                <w:left w:val="none" w:sz="0" w:space="0" w:color="auto"/>
                <w:bottom w:val="none" w:sz="0" w:space="0" w:color="auto"/>
                <w:right w:val="none" w:sz="0" w:space="0" w:color="auto"/>
              </w:divBdr>
            </w:div>
            <w:div w:id="1693265758">
              <w:marLeft w:val="0"/>
              <w:marRight w:val="0"/>
              <w:marTop w:val="0"/>
              <w:marBottom w:val="0"/>
              <w:divBdr>
                <w:top w:val="none" w:sz="0" w:space="0" w:color="auto"/>
                <w:left w:val="none" w:sz="0" w:space="0" w:color="auto"/>
                <w:bottom w:val="none" w:sz="0" w:space="0" w:color="auto"/>
                <w:right w:val="none" w:sz="0" w:space="0" w:color="auto"/>
              </w:divBdr>
            </w:div>
            <w:div w:id="1234507708">
              <w:marLeft w:val="0"/>
              <w:marRight w:val="0"/>
              <w:marTop w:val="0"/>
              <w:marBottom w:val="0"/>
              <w:divBdr>
                <w:top w:val="none" w:sz="0" w:space="0" w:color="auto"/>
                <w:left w:val="none" w:sz="0" w:space="0" w:color="auto"/>
                <w:bottom w:val="none" w:sz="0" w:space="0" w:color="auto"/>
                <w:right w:val="none" w:sz="0" w:space="0" w:color="auto"/>
              </w:divBdr>
            </w:div>
            <w:div w:id="393966046">
              <w:marLeft w:val="0"/>
              <w:marRight w:val="0"/>
              <w:marTop w:val="0"/>
              <w:marBottom w:val="0"/>
              <w:divBdr>
                <w:top w:val="none" w:sz="0" w:space="0" w:color="auto"/>
                <w:left w:val="none" w:sz="0" w:space="0" w:color="auto"/>
                <w:bottom w:val="none" w:sz="0" w:space="0" w:color="auto"/>
                <w:right w:val="none" w:sz="0" w:space="0" w:color="auto"/>
              </w:divBdr>
            </w:div>
            <w:div w:id="725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2496">
      <w:bodyDiv w:val="1"/>
      <w:marLeft w:val="0"/>
      <w:marRight w:val="0"/>
      <w:marTop w:val="0"/>
      <w:marBottom w:val="0"/>
      <w:divBdr>
        <w:top w:val="none" w:sz="0" w:space="0" w:color="auto"/>
        <w:left w:val="none" w:sz="0" w:space="0" w:color="auto"/>
        <w:bottom w:val="none" w:sz="0" w:space="0" w:color="auto"/>
        <w:right w:val="none" w:sz="0" w:space="0" w:color="auto"/>
      </w:divBdr>
      <w:divsChild>
        <w:div w:id="2015298565">
          <w:marLeft w:val="979"/>
          <w:marRight w:val="0"/>
          <w:marTop w:val="84"/>
          <w:marBottom w:val="84"/>
          <w:divBdr>
            <w:top w:val="none" w:sz="0" w:space="0" w:color="auto"/>
            <w:left w:val="none" w:sz="0" w:space="0" w:color="auto"/>
            <w:bottom w:val="none" w:sz="0" w:space="0" w:color="auto"/>
            <w:right w:val="none" w:sz="0" w:space="0" w:color="auto"/>
          </w:divBdr>
        </w:div>
        <w:div w:id="860515193">
          <w:marLeft w:val="1483"/>
          <w:marRight w:val="0"/>
          <w:marTop w:val="0"/>
          <w:marBottom w:val="0"/>
          <w:divBdr>
            <w:top w:val="none" w:sz="0" w:space="0" w:color="auto"/>
            <w:left w:val="none" w:sz="0" w:space="0" w:color="auto"/>
            <w:bottom w:val="none" w:sz="0" w:space="0" w:color="auto"/>
            <w:right w:val="none" w:sz="0" w:space="0" w:color="auto"/>
          </w:divBdr>
        </w:div>
        <w:div w:id="705376325">
          <w:marLeft w:val="1483"/>
          <w:marRight w:val="0"/>
          <w:marTop w:val="0"/>
          <w:marBottom w:val="0"/>
          <w:divBdr>
            <w:top w:val="none" w:sz="0" w:space="0" w:color="auto"/>
            <w:left w:val="none" w:sz="0" w:space="0" w:color="auto"/>
            <w:bottom w:val="none" w:sz="0" w:space="0" w:color="auto"/>
            <w:right w:val="none" w:sz="0" w:space="0" w:color="auto"/>
          </w:divBdr>
        </w:div>
        <w:div w:id="1856797692">
          <w:marLeft w:val="1483"/>
          <w:marRight w:val="0"/>
          <w:marTop w:val="0"/>
          <w:marBottom w:val="0"/>
          <w:divBdr>
            <w:top w:val="none" w:sz="0" w:space="0" w:color="auto"/>
            <w:left w:val="none" w:sz="0" w:space="0" w:color="auto"/>
            <w:bottom w:val="none" w:sz="0" w:space="0" w:color="auto"/>
            <w:right w:val="none" w:sz="0" w:space="0" w:color="auto"/>
          </w:divBdr>
        </w:div>
        <w:div w:id="227500724">
          <w:marLeft w:val="1483"/>
          <w:marRight w:val="0"/>
          <w:marTop w:val="0"/>
          <w:marBottom w:val="0"/>
          <w:divBdr>
            <w:top w:val="none" w:sz="0" w:space="0" w:color="auto"/>
            <w:left w:val="none" w:sz="0" w:space="0" w:color="auto"/>
            <w:bottom w:val="none" w:sz="0" w:space="0" w:color="auto"/>
            <w:right w:val="none" w:sz="0" w:space="0" w:color="auto"/>
          </w:divBdr>
        </w:div>
        <w:div w:id="1037663765">
          <w:marLeft w:val="1483"/>
          <w:marRight w:val="0"/>
          <w:marTop w:val="0"/>
          <w:marBottom w:val="0"/>
          <w:divBdr>
            <w:top w:val="none" w:sz="0" w:space="0" w:color="auto"/>
            <w:left w:val="none" w:sz="0" w:space="0" w:color="auto"/>
            <w:bottom w:val="none" w:sz="0" w:space="0" w:color="auto"/>
            <w:right w:val="none" w:sz="0" w:space="0" w:color="auto"/>
          </w:divBdr>
        </w:div>
        <w:div w:id="124201127">
          <w:marLeft w:val="1483"/>
          <w:marRight w:val="0"/>
          <w:marTop w:val="0"/>
          <w:marBottom w:val="0"/>
          <w:divBdr>
            <w:top w:val="none" w:sz="0" w:space="0" w:color="auto"/>
            <w:left w:val="none" w:sz="0" w:space="0" w:color="auto"/>
            <w:bottom w:val="none" w:sz="0" w:space="0" w:color="auto"/>
            <w:right w:val="none" w:sz="0" w:space="0" w:color="auto"/>
          </w:divBdr>
        </w:div>
        <w:div w:id="903026113">
          <w:marLeft w:val="1483"/>
          <w:marRight w:val="0"/>
          <w:marTop w:val="0"/>
          <w:marBottom w:val="0"/>
          <w:divBdr>
            <w:top w:val="none" w:sz="0" w:space="0" w:color="auto"/>
            <w:left w:val="none" w:sz="0" w:space="0" w:color="auto"/>
            <w:bottom w:val="none" w:sz="0" w:space="0" w:color="auto"/>
            <w:right w:val="none" w:sz="0" w:space="0" w:color="auto"/>
          </w:divBdr>
        </w:div>
        <w:div w:id="777675646">
          <w:marLeft w:val="1483"/>
          <w:marRight w:val="0"/>
          <w:marTop w:val="0"/>
          <w:marBottom w:val="0"/>
          <w:divBdr>
            <w:top w:val="none" w:sz="0" w:space="0" w:color="auto"/>
            <w:left w:val="none" w:sz="0" w:space="0" w:color="auto"/>
            <w:bottom w:val="none" w:sz="0" w:space="0" w:color="auto"/>
            <w:right w:val="none" w:sz="0" w:space="0" w:color="auto"/>
          </w:divBdr>
        </w:div>
        <w:div w:id="1964341485">
          <w:marLeft w:val="1483"/>
          <w:marRight w:val="0"/>
          <w:marTop w:val="0"/>
          <w:marBottom w:val="0"/>
          <w:divBdr>
            <w:top w:val="none" w:sz="0" w:space="0" w:color="auto"/>
            <w:left w:val="none" w:sz="0" w:space="0" w:color="auto"/>
            <w:bottom w:val="none" w:sz="0" w:space="0" w:color="auto"/>
            <w:right w:val="none" w:sz="0" w:space="0" w:color="auto"/>
          </w:divBdr>
        </w:div>
        <w:div w:id="1235241799">
          <w:marLeft w:val="1483"/>
          <w:marRight w:val="0"/>
          <w:marTop w:val="0"/>
          <w:marBottom w:val="0"/>
          <w:divBdr>
            <w:top w:val="none" w:sz="0" w:space="0" w:color="auto"/>
            <w:left w:val="none" w:sz="0" w:space="0" w:color="auto"/>
            <w:bottom w:val="none" w:sz="0" w:space="0" w:color="auto"/>
            <w:right w:val="none" w:sz="0" w:space="0" w:color="auto"/>
          </w:divBdr>
        </w:div>
        <w:div w:id="90054522">
          <w:marLeft w:val="1483"/>
          <w:marRight w:val="0"/>
          <w:marTop w:val="0"/>
          <w:marBottom w:val="0"/>
          <w:divBdr>
            <w:top w:val="none" w:sz="0" w:space="0" w:color="auto"/>
            <w:left w:val="none" w:sz="0" w:space="0" w:color="auto"/>
            <w:bottom w:val="none" w:sz="0" w:space="0" w:color="auto"/>
            <w:right w:val="none" w:sz="0" w:space="0" w:color="auto"/>
          </w:divBdr>
        </w:div>
      </w:divsChild>
    </w:div>
    <w:div w:id="614555845">
      <w:bodyDiv w:val="1"/>
      <w:marLeft w:val="0"/>
      <w:marRight w:val="0"/>
      <w:marTop w:val="0"/>
      <w:marBottom w:val="0"/>
      <w:divBdr>
        <w:top w:val="none" w:sz="0" w:space="0" w:color="auto"/>
        <w:left w:val="none" w:sz="0" w:space="0" w:color="auto"/>
        <w:bottom w:val="none" w:sz="0" w:space="0" w:color="auto"/>
        <w:right w:val="none" w:sz="0" w:space="0" w:color="auto"/>
      </w:divBdr>
    </w:div>
    <w:div w:id="852770526">
      <w:bodyDiv w:val="1"/>
      <w:marLeft w:val="0"/>
      <w:marRight w:val="0"/>
      <w:marTop w:val="0"/>
      <w:marBottom w:val="0"/>
      <w:divBdr>
        <w:top w:val="none" w:sz="0" w:space="0" w:color="auto"/>
        <w:left w:val="none" w:sz="0" w:space="0" w:color="auto"/>
        <w:bottom w:val="none" w:sz="0" w:space="0" w:color="auto"/>
        <w:right w:val="none" w:sz="0" w:space="0" w:color="auto"/>
      </w:divBdr>
    </w:div>
    <w:div w:id="904099054">
      <w:bodyDiv w:val="1"/>
      <w:marLeft w:val="0"/>
      <w:marRight w:val="0"/>
      <w:marTop w:val="0"/>
      <w:marBottom w:val="0"/>
      <w:divBdr>
        <w:top w:val="none" w:sz="0" w:space="0" w:color="auto"/>
        <w:left w:val="none" w:sz="0" w:space="0" w:color="auto"/>
        <w:bottom w:val="none" w:sz="0" w:space="0" w:color="auto"/>
        <w:right w:val="none" w:sz="0" w:space="0" w:color="auto"/>
      </w:divBdr>
    </w:div>
    <w:div w:id="923999815">
      <w:bodyDiv w:val="1"/>
      <w:marLeft w:val="0"/>
      <w:marRight w:val="0"/>
      <w:marTop w:val="0"/>
      <w:marBottom w:val="0"/>
      <w:divBdr>
        <w:top w:val="none" w:sz="0" w:space="0" w:color="auto"/>
        <w:left w:val="none" w:sz="0" w:space="0" w:color="auto"/>
        <w:bottom w:val="none" w:sz="0" w:space="0" w:color="auto"/>
        <w:right w:val="none" w:sz="0" w:space="0" w:color="auto"/>
      </w:divBdr>
    </w:div>
    <w:div w:id="926886951">
      <w:bodyDiv w:val="1"/>
      <w:marLeft w:val="0"/>
      <w:marRight w:val="0"/>
      <w:marTop w:val="0"/>
      <w:marBottom w:val="0"/>
      <w:divBdr>
        <w:top w:val="none" w:sz="0" w:space="0" w:color="auto"/>
        <w:left w:val="none" w:sz="0" w:space="0" w:color="auto"/>
        <w:bottom w:val="none" w:sz="0" w:space="0" w:color="auto"/>
        <w:right w:val="none" w:sz="0" w:space="0" w:color="auto"/>
      </w:divBdr>
    </w:div>
    <w:div w:id="949241690">
      <w:bodyDiv w:val="1"/>
      <w:marLeft w:val="0"/>
      <w:marRight w:val="0"/>
      <w:marTop w:val="0"/>
      <w:marBottom w:val="0"/>
      <w:divBdr>
        <w:top w:val="none" w:sz="0" w:space="0" w:color="auto"/>
        <w:left w:val="none" w:sz="0" w:space="0" w:color="auto"/>
        <w:bottom w:val="none" w:sz="0" w:space="0" w:color="auto"/>
        <w:right w:val="none" w:sz="0" w:space="0" w:color="auto"/>
      </w:divBdr>
    </w:div>
    <w:div w:id="1085150978">
      <w:bodyDiv w:val="1"/>
      <w:marLeft w:val="0"/>
      <w:marRight w:val="0"/>
      <w:marTop w:val="0"/>
      <w:marBottom w:val="0"/>
      <w:divBdr>
        <w:top w:val="none" w:sz="0" w:space="0" w:color="auto"/>
        <w:left w:val="none" w:sz="0" w:space="0" w:color="auto"/>
        <w:bottom w:val="none" w:sz="0" w:space="0" w:color="auto"/>
        <w:right w:val="none" w:sz="0" w:space="0" w:color="auto"/>
      </w:divBdr>
      <w:divsChild>
        <w:div w:id="775518999">
          <w:marLeft w:val="979"/>
          <w:marRight w:val="0"/>
          <w:marTop w:val="84"/>
          <w:marBottom w:val="84"/>
          <w:divBdr>
            <w:top w:val="none" w:sz="0" w:space="0" w:color="auto"/>
            <w:left w:val="none" w:sz="0" w:space="0" w:color="auto"/>
            <w:bottom w:val="none" w:sz="0" w:space="0" w:color="auto"/>
            <w:right w:val="none" w:sz="0" w:space="0" w:color="auto"/>
          </w:divBdr>
        </w:div>
        <w:div w:id="1352338759">
          <w:marLeft w:val="1483"/>
          <w:marRight w:val="0"/>
          <w:marTop w:val="84"/>
          <w:marBottom w:val="84"/>
          <w:divBdr>
            <w:top w:val="none" w:sz="0" w:space="0" w:color="auto"/>
            <w:left w:val="none" w:sz="0" w:space="0" w:color="auto"/>
            <w:bottom w:val="none" w:sz="0" w:space="0" w:color="auto"/>
            <w:right w:val="none" w:sz="0" w:space="0" w:color="auto"/>
          </w:divBdr>
        </w:div>
        <w:div w:id="1452550618">
          <w:marLeft w:val="1483"/>
          <w:marRight w:val="0"/>
          <w:marTop w:val="84"/>
          <w:marBottom w:val="84"/>
          <w:divBdr>
            <w:top w:val="none" w:sz="0" w:space="0" w:color="auto"/>
            <w:left w:val="none" w:sz="0" w:space="0" w:color="auto"/>
            <w:bottom w:val="none" w:sz="0" w:space="0" w:color="auto"/>
            <w:right w:val="none" w:sz="0" w:space="0" w:color="auto"/>
          </w:divBdr>
        </w:div>
        <w:div w:id="717628198">
          <w:marLeft w:val="1483"/>
          <w:marRight w:val="0"/>
          <w:marTop w:val="84"/>
          <w:marBottom w:val="84"/>
          <w:divBdr>
            <w:top w:val="none" w:sz="0" w:space="0" w:color="auto"/>
            <w:left w:val="none" w:sz="0" w:space="0" w:color="auto"/>
            <w:bottom w:val="none" w:sz="0" w:space="0" w:color="auto"/>
            <w:right w:val="none" w:sz="0" w:space="0" w:color="auto"/>
          </w:divBdr>
        </w:div>
        <w:div w:id="1829861292">
          <w:marLeft w:val="1483"/>
          <w:marRight w:val="0"/>
          <w:marTop w:val="84"/>
          <w:marBottom w:val="84"/>
          <w:divBdr>
            <w:top w:val="none" w:sz="0" w:space="0" w:color="auto"/>
            <w:left w:val="none" w:sz="0" w:space="0" w:color="auto"/>
            <w:bottom w:val="none" w:sz="0" w:space="0" w:color="auto"/>
            <w:right w:val="none" w:sz="0" w:space="0" w:color="auto"/>
          </w:divBdr>
        </w:div>
        <w:div w:id="768280685">
          <w:marLeft w:val="1483"/>
          <w:marRight w:val="0"/>
          <w:marTop w:val="84"/>
          <w:marBottom w:val="84"/>
          <w:divBdr>
            <w:top w:val="none" w:sz="0" w:space="0" w:color="auto"/>
            <w:left w:val="none" w:sz="0" w:space="0" w:color="auto"/>
            <w:bottom w:val="none" w:sz="0" w:space="0" w:color="auto"/>
            <w:right w:val="none" w:sz="0" w:space="0" w:color="auto"/>
          </w:divBdr>
        </w:div>
        <w:div w:id="1382940746">
          <w:marLeft w:val="1483"/>
          <w:marRight w:val="0"/>
          <w:marTop w:val="84"/>
          <w:marBottom w:val="84"/>
          <w:divBdr>
            <w:top w:val="none" w:sz="0" w:space="0" w:color="auto"/>
            <w:left w:val="none" w:sz="0" w:space="0" w:color="auto"/>
            <w:bottom w:val="none" w:sz="0" w:space="0" w:color="auto"/>
            <w:right w:val="none" w:sz="0" w:space="0" w:color="auto"/>
          </w:divBdr>
        </w:div>
        <w:div w:id="590090169">
          <w:marLeft w:val="1483"/>
          <w:marRight w:val="0"/>
          <w:marTop w:val="84"/>
          <w:marBottom w:val="84"/>
          <w:divBdr>
            <w:top w:val="none" w:sz="0" w:space="0" w:color="auto"/>
            <w:left w:val="none" w:sz="0" w:space="0" w:color="auto"/>
            <w:bottom w:val="none" w:sz="0" w:space="0" w:color="auto"/>
            <w:right w:val="none" w:sz="0" w:space="0" w:color="auto"/>
          </w:divBdr>
        </w:div>
      </w:divsChild>
    </w:div>
    <w:div w:id="1176186799">
      <w:bodyDiv w:val="1"/>
      <w:marLeft w:val="0"/>
      <w:marRight w:val="0"/>
      <w:marTop w:val="0"/>
      <w:marBottom w:val="0"/>
      <w:divBdr>
        <w:top w:val="none" w:sz="0" w:space="0" w:color="auto"/>
        <w:left w:val="none" w:sz="0" w:space="0" w:color="auto"/>
        <w:bottom w:val="none" w:sz="0" w:space="0" w:color="auto"/>
        <w:right w:val="none" w:sz="0" w:space="0" w:color="auto"/>
      </w:divBdr>
    </w:div>
    <w:div w:id="1178354038">
      <w:bodyDiv w:val="1"/>
      <w:marLeft w:val="0"/>
      <w:marRight w:val="0"/>
      <w:marTop w:val="0"/>
      <w:marBottom w:val="0"/>
      <w:divBdr>
        <w:top w:val="none" w:sz="0" w:space="0" w:color="auto"/>
        <w:left w:val="none" w:sz="0" w:space="0" w:color="auto"/>
        <w:bottom w:val="none" w:sz="0" w:space="0" w:color="auto"/>
        <w:right w:val="none" w:sz="0" w:space="0" w:color="auto"/>
      </w:divBdr>
    </w:div>
    <w:div w:id="1220092750">
      <w:bodyDiv w:val="1"/>
      <w:marLeft w:val="0"/>
      <w:marRight w:val="0"/>
      <w:marTop w:val="0"/>
      <w:marBottom w:val="0"/>
      <w:divBdr>
        <w:top w:val="none" w:sz="0" w:space="0" w:color="auto"/>
        <w:left w:val="none" w:sz="0" w:space="0" w:color="auto"/>
        <w:bottom w:val="none" w:sz="0" w:space="0" w:color="auto"/>
        <w:right w:val="none" w:sz="0" w:space="0" w:color="auto"/>
      </w:divBdr>
    </w:div>
    <w:div w:id="1247224870">
      <w:bodyDiv w:val="1"/>
      <w:marLeft w:val="0"/>
      <w:marRight w:val="0"/>
      <w:marTop w:val="0"/>
      <w:marBottom w:val="0"/>
      <w:divBdr>
        <w:top w:val="none" w:sz="0" w:space="0" w:color="auto"/>
        <w:left w:val="none" w:sz="0" w:space="0" w:color="auto"/>
        <w:bottom w:val="none" w:sz="0" w:space="0" w:color="auto"/>
        <w:right w:val="none" w:sz="0" w:space="0" w:color="auto"/>
      </w:divBdr>
      <w:divsChild>
        <w:div w:id="1836723106">
          <w:marLeft w:val="979"/>
          <w:marRight w:val="0"/>
          <w:marTop w:val="84"/>
          <w:marBottom w:val="84"/>
          <w:divBdr>
            <w:top w:val="none" w:sz="0" w:space="0" w:color="auto"/>
            <w:left w:val="none" w:sz="0" w:space="0" w:color="auto"/>
            <w:bottom w:val="none" w:sz="0" w:space="0" w:color="auto"/>
            <w:right w:val="none" w:sz="0" w:space="0" w:color="auto"/>
          </w:divBdr>
        </w:div>
        <w:div w:id="1842696318">
          <w:marLeft w:val="1483"/>
          <w:marRight w:val="0"/>
          <w:marTop w:val="84"/>
          <w:marBottom w:val="84"/>
          <w:divBdr>
            <w:top w:val="none" w:sz="0" w:space="0" w:color="auto"/>
            <w:left w:val="none" w:sz="0" w:space="0" w:color="auto"/>
            <w:bottom w:val="none" w:sz="0" w:space="0" w:color="auto"/>
            <w:right w:val="none" w:sz="0" w:space="0" w:color="auto"/>
          </w:divBdr>
        </w:div>
        <w:div w:id="353269348">
          <w:marLeft w:val="1483"/>
          <w:marRight w:val="0"/>
          <w:marTop w:val="84"/>
          <w:marBottom w:val="84"/>
          <w:divBdr>
            <w:top w:val="none" w:sz="0" w:space="0" w:color="auto"/>
            <w:left w:val="none" w:sz="0" w:space="0" w:color="auto"/>
            <w:bottom w:val="none" w:sz="0" w:space="0" w:color="auto"/>
            <w:right w:val="none" w:sz="0" w:space="0" w:color="auto"/>
          </w:divBdr>
        </w:div>
        <w:div w:id="107965991">
          <w:marLeft w:val="1483"/>
          <w:marRight w:val="0"/>
          <w:marTop w:val="84"/>
          <w:marBottom w:val="84"/>
          <w:divBdr>
            <w:top w:val="none" w:sz="0" w:space="0" w:color="auto"/>
            <w:left w:val="none" w:sz="0" w:space="0" w:color="auto"/>
            <w:bottom w:val="none" w:sz="0" w:space="0" w:color="auto"/>
            <w:right w:val="none" w:sz="0" w:space="0" w:color="auto"/>
          </w:divBdr>
        </w:div>
        <w:div w:id="2114400381">
          <w:marLeft w:val="1483"/>
          <w:marRight w:val="0"/>
          <w:marTop w:val="84"/>
          <w:marBottom w:val="84"/>
          <w:divBdr>
            <w:top w:val="none" w:sz="0" w:space="0" w:color="auto"/>
            <w:left w:val="none" w:sz="0" w:space="0" w:color="auto"/>
            <w:bottom w:val="none" w:sz="0" w:space="0" w:color="auto"/>
            <w:right w:val="none" w:sz="0" w:space="0" w:color="auto"/>
          </w:divBdr>
        </w:div>
      </w:divsChild>
    </w:div>
    <w:div w:id="1249772860">
      <w:bodyDiv w:val="1"/>
      <w:marLeft w:val="0"/>
      <w:marRight w:val="0"/>
      <w:marTop w:val="0"/>
      <w:marBottom w:val="0"/>
      <w:divBdr>
        <w:top w:val="none" w:sz="0" w:space="0" w:color="auto"/>
        <w:left w:val="none" w:sz="0" w:space="0" w:color="auto"/>
        <w:bottom w:val="none" w:sz="0" w:space="0" w:color="auto"/>
        <w:right w:val="none" w:sz="0" w:space="0" w:color="auto"/>
      </w:divBdr>
      <w:divsChild>
        <w:div w:id="705913845">
          <w:marLeft w:val="0"/>
          <w:marRight w:val="0"/>
          <w:marTop w:val="0"/>
          <w:marBottom w:val="0"/>
          <w:divBdr>
            <w:top w:val="none" w:sz="0" w:space="0" w:color="auto"/>
            <w:left w:val="none" w:sz="0" w:space="0" w:color="auto"/>
            <w:bottom w:val="none" w:sz="0" w:space="0" w:color="auto"/>
            <w:right w:val="none" w:sz="0" w:space="0" w:color="auto"/>
          </w:divBdr>
          <w:divsChild>
            <w:div w:id="1781486458">
              <w:marLeft w:val="0"/>
              <w:marRight w:val="0"/>
              <w:marTop w:val="0"/>
              <w:marBottom w:val="0"/>
              <w:divBdr>
                <w:top w:val="none" w:sz="0" w:space="0" w:color="auto"/>
                <w:left w:val="none" w:sz="0" w:space="0" w:color="auto"/>
                <w:bottom w:val="none" w:sz="0" w:space="0" w:color="auto"/>
                <w:right w:val="none" w:sz="0" w:space="0" w:color="auto"/>
              </w:divBdr>
            </w:div>
            <w:div w:id="400057414">
              <w:marLeft w:val="0"/>
              <w:marRight w:val="0"/>
              <w:marTop w:val="0"/>
              <w:marBottom w:val="0"/>
              <w:divBdr>
                <w:top w:val="none" w:sz="0" w:space="0" w:color="auto"/>
                <w:left w:val="none" w:sz="0" w:space="0" w:color="auto"/>
                <w:bottom w:val="none" w:sz="0" w:space="0" w:color="auto"/>
                <w:right w:val="none" w:sz="0" w:space="0" w:color="auto"/>
              </w:divBdr>
            </w:div>
            <w:div w:id="1865753700">
              <w:marLeft w:val="0"/>
              <w:marRight w:val="0"/>
              <w:marTop w:val="0"/>
              <w:marBottom w:val="0"/>
              <w:divBdr>
                <w:top w:val="none" w:sz="0" w:space="0" w:color="auto"/>
                <w:left w:val="none" w:sz="0" w:space="0" w:color="auto"/>
                <w:bottom w:val="none" w:sz="0" w:space="0" w:color="auto"/>
                <w:right w:val="none" w:sz="0" w:space="0" w:color="auto"/>
              </w:divBdr>
            </w:div>
            <w:div w:id="492835342">
              <w:marLeft w:val="0"/>
              <w:marRight w:val="0"/>
              <w:marTop w:val="0"/>
              <w:marBottom w:val="0"/>
              <w:divBdr>
                <w:top w:val="none" w:sz="0" w:space="0" w:color="auto"/>
                <w:left w:val="none" w:sz="0" w:space="0" w:color="auto"/>
                <w:bottom w:val="none" w:sz="0" w:space="0" w:color="auto"/>
                <w:right w:val="none" w:sz="0" w:space="0" w:color="auto"/>
              </w:divBdr>
            </w:div>
            <w:div w:id="595479019">
              <w:marLeft w:val="0"/>
              <w:marRight w:val="0"/>
              <w:marTop w:val="0"/>
              <w:marBottom w:val="0"/>
              <w:divBdr>
                <w:top w:val="none" w:sz="0" w:space="0" w:color="auto"/>
                <w:left w:val="none" w:sz="0" w:space="0" w:color="auto"/>
                <w:bottom w:val="none" w:sz="0" w:space="0" w:color="auto"/>
                <w:right w:val="none" w:sz="0" w:space="0" w:color="auto"/>
              </w:divBdr>
            </w:div>
            <w:div w:id="1391272237">
              <w:marLeft w:val="0"/>
              <w:marRight w:val="0"/>
              <w:marTop w:val="0"/>
              <w:marBottom w:val="0"/>
              <w:divBdr>
                <w:top w:val="none" w:sz="0" w:space="0" w:color="auto"/>
                <w:left w:val="none" w:sz="0" w:space="0" w:color="auto"/>
                <w:bottom w:val="none" w:sz="0" w:space="0" w:color="auto"/>
                <w:right w:val="none" w:sz="0" w:space="0" w:color="auto"/>
              </w:divBdr>
            </w:div>
            <w:div w:id="1264648530">
              <w:marLeft w:val="0"/>
              <w:marRight w:val="0"/>
              <w:marTop w:val="0"/>
              <w:marBottom w:val="0"/>
              <w:divBdr>
                <w:top w:val="none" w:sz="0" w:space="0" w:color="auto"/>
                <w:left w:val="none" w:sz="0" w:space="0" w:color="auto"/>
                <w:bottom w:val="none" w:sz="0" w:space="0" w:color="auto"/>
                <w:right w:val="none" w:sz="0" w:space="0" w:color="auto"/>
              </w:divBdr>
            </w:div>
            <w:div w:id="489685745">
              <w:marLeft w:val="0"/>
              <w:marRight w:val="0"/>
              <w:marTop w:val="0"/>
              <w:marBottom w:val="0"/>
              <w:divBdr>
                <w:top w:val="none" w:sz="0" w:space="0" w:color="auto"/>
                <w:left w:val="none" w:sz="0" w:space="0" w:color="auto"/>
                <w:bottom w:val="none" w:sz="0" w:space="0" w:color="auto"/>
                <w:right w:val="none" w:sz="0" w:space="0" w:color="auto"/>
              </w:divBdr>
            </w:div>
            <w:div w:id="1331904081">
              <w:marLeft w:val="0"/>
              <w:marRight w:val="0"/>
              <w:marTop w:val="0"/>
              <w:marBottom w:val="0"/>
              <w:divBdr>
                <w:top w:val="none" w:sz="0" w:space="0" w:color="auto"/>
                <w:left w:val="none" w:sz="0" w:space="0" w:color="auto"/>
                <w:bottom w:val="none" w:sz="0" w:space="0" w:color="auto"/>
                <w:right w:val="none" w:sz="0" w:space="0" w:color="auto"/>
              </w:divBdr>
            </w:div>
            <w:div w:id="1045789756">
              <w:marLeft w:val="0"/>
              <w:marRight w:val="0"/>
              <w:marTop w:val="0"/>
              <w:marBottom w:val="0"/>
              <w:divBdr>
                <w:top w:val="none" w:sz="0" w:space="0" w:color="auto"/>
                <w:left w:val="none" w:sz="0" w:space="0" w:color="auto"/>
                <w:bottom w:val="none" w:sz="0" w:space="0" w:color="auto"/>
                <w:right w:val="none" w:sz="0" w:space="0" w:color="auto"/>
              </w:divBdr>
            </w:div>
            <w:div w:id="772702031">
              <w:marLeft w:val="0"/>
              <w:marRight w:val="0"/>
              <w:marTop w:val="0"/>
              <w:marBottom w:val="0"/>
              <w:divBdr>
                <w:top w:val="none" w:sz="0" w:space="0" w:color="auto"/>
                <w:left w:val="none" w:sz="0" w:space="0" w:color="auto"/>
                <w:bottom w:val="none" w:sz="0" w:space="0" w:color="auto"/>
                <w:right w:val="none" w:sz="0" w:space="0" w:color="auto"/>
              </w:divBdr>
            </w:div>
            <w:div w:id="502355681">
              <w:marLeft w:val="0"/>
              <w:marRight w:val="0"/>
              <w:marTop w:val="0"/>
              <w:marBottom w:val="0"/>
              <w:divBdr>
                <w:top w:val="none" w:sz="0" w:space="0" w:color="auto"/>
                <w:left w:val="none" w:sz="0" w:space="0" w:color="auto"/>
                <w:bottom w:val="none" w:sz="0" w:space="0" w:color="auto"/>
                <w:right w:val="none" w:sz="0" w:space="0" w:color="auto"/>
              </w:divBdr>
            </w:div>
            <w:div w:id="451288571">
              <w:marLeft w:val="0"/>
              <w:marRight w:val="0"/>
              <w:marTop w:val="0"/>
              <w:marBottom w:val="0"/>
              <w:divBdr>
                <w:top w:val="none" w:sz="0" w:space="0" w:color="auto"/>
                <w:left w:val="none" w:sz="0" w:space="0" w:color="auto"/>
                <w:bottom w:val="none" w:sz="0" w:space="0" w:color="auto"/>
                <w:right w:val="none" w:sz="0" w:space="0" w:color="auto"/>
              </w:divBdr>
            </w:div>
            <w:div w:id="1236237518">
              <w:marLeft w:val="0"/>
              <w:marRight w:val="0"/>
              <w:marTop w:val="0"/>
              <w:marBottom w:val="0"/>
              <w:divBdr>
                <w:top w:val="none" w:sz="0" w:space="0" w:color="auto"/>
                <w:left w:val="none" w:sz="0" w:space="0" w:color="auto"/>
                <w:bottom w:val="none" w:sz="0" w:space="0" w:color="auto"/>
                <w:right w:val="none" w:sz="0" w:space="0" w:color="auto"/>
              </w:divBdr>
            </w:div>
            <w:div w:id="148447597">
              <w:marLeft w:val="0"/>
              <w:marRight w:val="0"/>
              <w:marTop w:val="0"/>
              <w:marBottom w:val="0"/>
              <w:divBdr>
                <w:top w:val="none" w:sz="0" w:space="0" w:color="auto"/>
                <w:left w:val="none" w:sz="0" w:space="0" w:color="auto"/>
                <w:bottom w:val="none" w:sz="0" w:space="0" w:color="auto"/>
                <w:right w:val="none" w:sz="0" w:space="0" w:color="auto"/>
              </w:divBdr>
            </w:div>
            <w:div w:id="1379285160">
              <w:marLeft w:val="0"/>
              <w:marRight w:val="0"/>
              <w:marTop w:val="0"/>
              <w:marBottom w:val="0"/>
              <w:divBdr>
                <w:top w:val="none" w:sz="0" w:space="0" w:color="auto"/>
                <w:left w:val="none" w:sz="0" w:space="0" w:color="auto"/>
                <w:bottom w:val="none" w:sz="0" w:space="0" w:color="auto"/>
                <w:right w:val="none" w:sz="0" w:space="0" w:color="auto"/>
              </w:divBdr>
            </w:div>
            <w:div w:id="493255535">
              <w:marLeft w:val="0"/>
              <w:marRight w:val="0"/>
              <w:marTop w:val="0"/>
              <w:marBottom w:val="0"/>
              <w:divBdr>
                <w:top w:val="none" w:sz="0" w:space="0" w:color="auto"/>
                <w:left w:val="none" w:sz="0" w:space="0" w:color="auto"/>
                <w:bottom w:val="none" w:sz="0" w:space="0" w:color="auto"/>
                <w:right w:val="none" w:sz="0" w:space="0" w:color="auto"/>
              </w:divBdr>
            </w:div>
            <w:div w:id="1883857253">
              <w:marLeft w:val="0"/>
              <w:marRight w:val="0"/>
              <w:marTop w:val="0"/>
              <w:marBottom w:val="0"/>
              <w:divBdr>
                <w:top w:val="none" w:sz="0" w:space="0" w:color="auto"/>
                <w:left w:val="none" w:sz="0" w:space="0" w:color="auto"/>
                <w:bottom w:val="none" w:sz="0" w:space="0" w:color="auto"/>
                <w:right w:val="none" w:sz="0" w:space="0" w:color="auto"/>
              </w:divBdr>
            </w:div>
            <w:div w:id="114756349">
              <w:marLeft w:val="0"/>
              <w:marRight w:val="0"/>
              <w:marTop w:val="0"/>
              <w:marBottom w:val="0"/>
              <w:divBdr>
                <w:top w:val="none" w:sz="0" w:space="0" w:color="auto"/>
                <w:left w:val="none" w:sz="0" w:space="0" w:color="auto"/>
                <w:bottom w:val="none" w:sz="0" w:space="0" w:color="auto"/>
                <w:right w:val="none" w:sz="0" w:space="0" w:color="auto"/>
              </w:divBdr>
            </w:div>
            <w:div w:id="179395946">
              <w:marLeft w:val="0"/>
              <w:marRight w:val="0"/>
              <w:marTop w:val="0"/>
              <w:marBottom w:val="0"/>
              <w:divBdr>
                <w:top w:val="none" w:sz="0" w:space="0" w:color="auto"/>
                <w:left w:val="none" w:sz="0" w:space="0" w:color="auto"/>
                <w:bottom w:val="none" w:sz="0" w:space="0" w:color="auto"/>
                <w:right w:val="none" w:sz="0" w:space="0" w:color="auto"/>
              </w:divBdr>
            </w:div>
            <w:div w:id="1646009655">
              <w:marLeft w:val="0"/>
              <w:marRight w:val="0"/>
              <w:marTop w:val="0"/>
              <w:marBottom w:val="0"/>
              <w:divBdr>
                <w:top w:val="none" w:sz="0" w:space="0" w:color="auto"/>
                <w:left w:val="none" w:sz="0" w:space="0" w:color="auto"/>
                <w:bottom w:val="none" w:sz="0" w:space="0" w:color="auto"/>
                <w:right w:val="none" w:sz="0" w:space="0" w:color="auto"/>
              </w:divBdr>
            </w:div>
            <w:div w:id="1476527470">
              <w:marLeft w:val="0"/>
              <w:marRight w:val="0"/>
              <w:marTop w:val="0"/>
              <w:marBottom w:val="0"/>
              <w:divBdr>
                <w:top w:val="none" w:sz="0" w:space="0" w:color="auto"/>
                <w:left w:val="none" w:sz="0" w:space="0" w:color="auto"/>
                <w:bottom w:val="none" w:sz="0" w:space="0" w:color="auto"/>
                <w:right w:val="none" w:sz="0" w:space="0" w:color="auto"/>
              </w:divBdr>
            </w:div>
            <w:div w:id="1470124293">
              <w:marLeft w:val="0"/>
              <w:marRight w:val="0"/>
              <w:marTop w:val="0"/>
              <w:marBottom w:val="0"/>
              <w:divBdr>
                <w:top w:val="none" w:sz="0" w:space="0" w:color="auto"/>
                <w:left w:val="none" w:sz="0" w:space="0" w:color="auto"/>
                <w:bottom w:val="none" w:sz="0" w:space="0" w:color="auto"/>
                <w:right w:val="none" w:sz="0" w:space="0" w:color="auto"/>
              </w:divBdr>
            </w:div>
            <w:div w:id="1325088295">
              <w:marLeft w:val="0"/>
              <w:marRight w:val="0"/>
              <w:marTop w:val="0"/>
              <w:marBottom w:val="0"/>
              <w:divBdr>
                <w:top w:val="none" w:sz="0" w:space="0" w:color="auto"/>
                <w:left w:val="none" w:sz="0" w:space="0" w:color="auto"/>
                <w:bottom w:val="none" w:sz="0" w:space="0" w:color="auto"/>
                <w:right w:val="none" w:sz="0" w:space="0" w:color="auto"/>
              </w:divBdr>
            </w:div>
            <w:div w:id="1820997131">
              <w:marLeft w:val="0"/>
              <w:marRight w:val="0"/>
              <w:marTop w:val="0"/>
              <w:marBottom w:val="0"/>
              <w:divBdr>
                <w:top w:val="none" w:sz="0" w:space="0" w:color="auto"/>
                <w:left w:val="none" w:sz="0" w:space="0" w:color="auto"/>
                <w:bottom w:val="none" w:sz="0" w:space="0" w:color="auto"/>
                <w:right w:val="none" w:sz="0" w:space="0" w:color="auto"/>
              </w:divBdr>
            </w:div>
            <w:div w:id="1591623456">
              <w:marLeft w:val="0"/>
              <w:marRight w:val="0"/>
              <w:marTop w:val="0"/>
              <w:marBottom w:val="0"/>
              <w:divBdr>
                <w:top w:val="none" w:sz="0" w:space="0" w:color="auto"/>
                <w:left w:val="none" w:sz="0" w:space="0" w:color="auto"/>
                <w:bottom w:val="none" w:sz="0" w:space="0" w:color="auto"/>
                <w:right w:val="none" w:sz="0" w:space="0" w:color="auto"/>
              </w:divBdr>
            </w:div>
            <w:div w:id="1187791337">
              <w:marLeft w:val="0"/>
              <w:marRight w:val="0"/>
              <w:marTop w:val="0"/>
              <w:marBottom w:val="0"/>
              <w:divBdr>
                <w:top w:val="none" w:sz="0" w:space="0" w:color="auto"/>
                <w:left w:val="none" w:sz="0" w:space="0" w:color="auto"/>
                <w:bottom w:val="none" w:sz="0" w:space="0" w:color="auto"/>
                <w:right w:val="none" w:sz="0" w:space="0" w:color="auto"/>
              </w:divBdr>
            </w:div>
            <w:div w:id="696590467">
              <w:marLeft w:val="0"/>
              <w:marRight w:val="0"/>
              <w:marTop w:val="0"/>
              <w:marBottom w:val="0"/>
              <w:divBdr>
                <w:top w:val="none" w:sz="0" w:space="0" w:color="auto"/>
                <w:left w:val="none" w:sz="0" w:space="0" w:color="auto"/>
                <w:bottom w:val="none" w:sz="0" w:space="0" w:color="auto"/>
                <w:right w:val="none" w:sz="0" w:space="0" w:color="auto"/>
              </w:divBdr>
            </w:div>
            <w:div w:id="1581870460">
              <w:marLeft w:val="0"/>
              <w:marRight w:val="0"/>
              <w:marTop w:val="0"/>
              <w:marBottom w:val="0"/>
              <w:divBdr>
                <w:top w:val="none" w:sz="0" w:space="0" w:color="auto"/>
                <w:left w:val="none" w:sz="0" w:space="0" w:color="auto"/>
                <w:bottom w:val="none" w:sz="0" w:space="0" w:color="auto"/>
                <w:right w:val="none" w:sz="0" w:space="0" w:color="auto"/>
              </w:divBdr>
            </w:div>
            <w:div w:id="1241326129">
              <w:marLeft w:val="0"/>
              <w:marRight w:val="0"/>
              <w:marTop w:val="0"/>
              <w:marBottom w:val="0"/>
              <w:divBdr>
                <w:top w:val="none" w:sz="0" w:space="0" w:color="auto"/>
                <w:left w:val="none" w:sz="0" w:space="0" w:color="auto"/>
                <w:bottom w:val="none" w:sz="0" w:space="0" w:color="auto"/>
                <w:right w:val="none" w:sz="0" w:space="0" w:color="auto"/>
              </w:divBdr>
            </w:div>
            <w:div w:id="965044698">
              <w:marLeft w:val="0"/>
              <w:marRight w:val="0"/>
              <w:marTop w:val="0"/>
              <w:marBottom w:val="0"/>
              <w:divBdr>
                <w:top w:val="none" w:sz="0" w:space="0" w:color="auto"/>
                <w:left w:val="none" w:sz="0" w:space="0" w:color="auto"/>
                <w:bottom w:val="none" w:sz="0" w:space="0" w:color="auto"/>
                <w:right w:val="none" w:sz="0" w:space="0" w:color="auto"/>
              </w:divBdr>
            </w:div>
            <w:div w:id="1948730514">
              <w:marLeft w:val="0"/>
              <w:marRight w:val="0"/>
              <w:marTop w:val="0"/>
              <w:marBottom w:val="0"/>
              <w:divBdr>
                <w:top w:val="none" w:sz="0" w:space="0" w:color="auto"/>
                <w:left w:val="none" w:sz="0" w:space="0" w:color="auto"/>
                <w:bottom w:val="none" w:sz="0" w:space="0" w:color="auto"/>
                <w:right w:val="none" w:sz="0" w:space="0" w:color="auto"/>
              </w:divBdr>
            </w:div>
            <w:div w:id="599682094">
              <w:marLeft w:val="0"/>
              <w:marRight w:val="0"/>
              <w:marTop w:val="0"/>
              <w:marBottom w:val="0"/>
              <w:divBdr>
                <w:top w:val="none" w:sz="0" w:space="0" w:color="auto"/>
                <w:left w:val="none" w:sz="0" w:space="0" w:color="auto"/>
                <w:bottom w:val="none" w:sz="0" w:space="0" w:color="auto"/>
                <w:right w:val="none" w:sz="0" w:space="0" w:color="auto"/>
              </w:divBdr>
            </w:div>
            <w:div w:id="999121509">
              <w:marLeft w:val="0"/>
              <w:marRight w:val="0"/>
              <w:marTop w:val="0"/>
              <w:marBottom w:val="0"/>
              <w:divBdr>
                <w:top w:val="none" w:sz="0" w:space="0" w:color="auto"/>
                <w:left w:val="none" w:sz="0" w:space="0" w:color="auto"/>
                <w:bottom w:val="none" w:sz="0" w:space="0" w:color="auto"/>
                <w:right w:val="none" w:sz="0" w:space="0" w:color="auto"/>
              </w:divBdr>
            </w:div>
            <w:div w:id="1527984311">
              <w:marLeft w:val="0"/>
              <w:marRight w:val="0"/>
              <w:marTop w:val="0"/>
              <w:marBottom w:val="0"/>
              <w:divBdr>
                <w:top w:val="none" w:sz="0" w:space="0" w:color="auto"/>
                <w:left w:val="none" w:sz="0" w:space="0" w:color="auto"/>
                <w:bottom w:val="none" w:sz="0" w:space="0" w:color="auto"/>
                <w:right w:val="none" w:sz="0" w:space="0" w:color="auto"/>
              </w:divBdr>
            </w:div>
            <w:div w:id="2105104454">
              <w:marLeft w:val="0"/>
              <w:marRight w:val="0"/>
              <w:marTop w:val="0"/>
              <w:marBottom w:val="0"/>
              <w:divBdr>
                <w:top w:val="none" w:sz="0" w:space="0" w:color="auto"/>
                <w:left w:val="none" w:sz="0" w:space="0" w:color="auto"/>
                <w:bottom w:val="none" w:sz="0" w:space="0" w:color="auto"/>
                <w:right w:val="none" w:sz="0" w:space="0" w:color="auto"/>
              </w:divBdr>
            </w:div>
            <w:div w:id="107552864">
              <w:marLeft w:val="0"/>
              <w:marRight w:val="0"/>
              <w:marTop w:val="0"/>
              <w:marBottom w:val="0"/>
              <w:divBdr>
                <w:top w:val="none" w:sz="0" w:space="0" w:color="auto"/>
                <w:left w:val="none" w:sz="0" w:space="0" w:color="auto"/>
                <w:bottom w:val="none" w:sz="0" w:space="0" w:color="auto"/>
                <w:right w:val="none" w:sz="0" w:space="0" w:color="auto"/>
              </w:divBdr>
            </w:div>
            <w:div w:id="23288163">
              <w:marLeft w:val="0"/>
              <w:marRight w:val="0"/>
              <w:marTop w:val="0"/>
              <w:marBottom w:val="0"/>
              <w:divBdr>
                <w:top w:val="none" w:sz="0" w:space="0" w:color="auto"/>
                <w:left w:val="none" w:sz="0" w:space="0" w:color="auto"/>
                <w:bottom w:val="none" w:sz="0" w:space="0" w:color="auto"/>
                <w:right w:val="none" w:sz="0" w:space="0" w:color="auto"/>
              </w:divBdr>
            </w:div>
            <w:div w:id="1318151302">
              <w:marLeft w:val="0"/>
              <w:marRight w:val="0"/>
              <w:marTop w:val="0"/>
              <w:marBottom w:val="0"/>
              <w:divBdr>
                <w:top w:val="none" w:sz="0" w:space="0" w:color="auto"/>
                <w:left w:val="none" w:sz="0" w:space="0" w:color="auto"/>
                <w:bottom w:val="none" w:sz="0" w:space="0" w:color="auto"/>
                <w:right w:val="none" w:sz="0" w:space="0" w:color="auto"/>
              </w:divBdr>
            </w:div>
            <w:div w:id="479928055">
              <w:marLeft w:val="0"/>
              <w:marRight w:val="0"/>
              <w:marTop w:val="0"/>
              <w:marBottom w:val="0"/>
              <w:divBdr>
                <w:top w:val="none" w:sz="0" w:space="0" w:color="auto"/>
                <w:left w:val="none" w:sz="0" w:space="0" w:color="auto"/>
                <w:bottom w:val="none" w:sz="0" w:space="0" w:color="auto"/>
                <w:right w:val="none" w:sz="0" w:space="0" w:color="auto"/>
              </w:divBdr>
            </w:div>
            <w:div w:id="91628810">
              <w:marLeft w:val="0"/>
              <w:marRight w:val="0"/>
              <w:marTop w:val="0"/>
              <w:marBottom w:val="0"/>
              <w:divBdr>
                <w:top w:val="none" w:sz="0" w:space="0" w:color="auto"/>
                <w:left w:val="none" w:sz="0" w:space="0" w:color="auto"/>
                <w:bottom w:val="none" w:sz="0" w:space="0" w:color="auto"/>
                <w:right w:val="none" w:sz="0" w:space="0" w:color="auto"/>
              </w:divBdr>
            </w:div>
            <w:div w:id="1995523648">
              <w:marLeft w:val="0"/>
              <w:marRight w:val="0"/>
              <w:marTop w:val="0"/>
              <w:marBottom w:val="0"/>
              <w:divBdr>
                <w:top w:val="none" w:sz="0" w:space="0" w:color="auto"/>
                <w:left w:val="none" w:sz="0" w:space="0" w:color="auto"/>
                <w:bottom w:val="none" w:sz="0" w:space="0" w:color="auto"/>
                <w:right w:val="none" w:sz="0" w:space="0" w:color="auto"/>
              </w:divBdr>
            </w:div>
            <w:div w:id="464200286">
              <w:marLeft w:val="0"/>
              <w:marRight w:val="0"/>
              <w:marTop w:val="0"/>
              <w:marBottom w:val="0"/>
              <w:divBdr>
                <w:top w:val="none" w:sz="0" w:space="0" w:color="auto"/>
                <w:left w:val="none" w:sz="0" w:space="0" w:color="auto"/>
                <w:bottom w:val="none" w:sz="0" w:space="0" w:color="auto"/>
                <w:right w:val="none" w:sz="0" w:space="0" w:color="auto"/>
              </w:divBdr>
            </w:div>
            <w:div w:id="2048792998">
              <w:marLeft w:val="0"/>
              <w:marRight w:val="0"/>
              <w:marTop w:val="0"/>
              <w:marBottom w:val="0"/>
              <w:divBdr>
                <w:top w:val="none" w:sz="0" w:space="0" w:color="auto"/>
                <w:left w:val="none" w:sz="0" w:space="0" w:color="auto"/>
                <w:bottom w:val="none" w:sz="0" w:space="0" w:color="auto"/>
                <w:right w:val="none" w:sz="0" w:space="0" w:color="auto"/>
              </w:divBdr>
            </w:div>
            <w:div w:id="328676131">
              <w:marLeft w:val="0"/>
              <w:marRight w:val="0"/>
              <w:marTop w:val="0"/>
              <w:marBottom w:val="0"/>
              <w:divBdr>
                <w:top w:val="none" w:sz="0" w:space="0" w:color="auto"/>
                <w:left w:val="none" w:sz="0" w:space="0" w:color="auto"/>
                <w:bottom w:val="none" w:sz="0" w:space="0" w:color="auto"/>
                <w:right w:val="none" w:sz="0" w:space="0" w:color="auto"/>
              </w:divBdr>
            </w:div>
            <w:div w:id="1789742651">
              <w:marLeft w:val="0"/>
              <w:marRight w:val="0"/>
              <w:marTop w:val="0"/>
              <w:marBottom w:val="0"/>
              <w:divBdr>
                <w:top w:val="none" w:sz="0" w:space="0" w:color="auto"/>
                <w:left w:val="none" w:sz="0" w:space="0" w:color="auto"/>
                <w:bottom w:val="none" w:sz="0" w:space="0" w:color="auto"/>
                <w:right w:val="none" w:sz="0" w:space="0" w:color="auto"/>
              </w:divBdr>
            </w:div>
            <w:div w:id="1176456036">
              <w:marLeft w:val="0"/>
              <w:marRight w:val="0"/>
              <w:marTop w:val="0"/>
              <w:marBottom w:val="0"/>
              <w:divBdr>
                <w:top w:val="none" w:sz="0" w:space="0" w:color="auto"/>
                <w:left w:val="none" w:sz="0" w:space="0" w:color="auto"/>
                <w:bottom w:val="none" w:sz="0" w:space="0" w:color="auto"/>
                <w:right w:val="none" w:sz="0" w:space="0" w:color="auto"/>
              </w:divBdr>
            </w:div>
            <w:div w:id="1791389636">
              <w:marLeft w:val="0"/>
              <w:marRight w:val="0"/>
              <w:marTop w:val="0"/>
              <w:marBottom w:val="0"/>
              <w:divBdr>
                <w:top w:val="none" w:sz="0" w:space="0" w:color="auto"/>
                <w:left w:val="none" w:sz="0" w:space="0" w:color="auto"/>
                <w:bottom w:val="none" w:sz="0" w:space="0" w:color="auto"/>
                <w:right w:val="none" w:sz="0" w:space="0" w:color="auto"/>
              </w:divBdr>
            </w:div>
            <w:div w:id="1422411606">
              <w:marLeft w:val="0"/>
              <w:marRight w:val="0"/>
              <w:marTop w:val="0"/>
              <w:marBottom w:val="0"/>
              <w:divBdr>
                <w:top w:val="none" w:sz="0" w:space="0" w:color="auto"/>
                <w:left w:val="none" w:sz="0" w:space="0" w:color="auto"/>
                <w:bottom w:val="none" w:sz="0" w:space="0" w:color="auto"/>
                <w:right w:val="none" w:sz="0" w:space="0" w:color="auto"/>
              </w:divBdr>
            </w:div>
            <w:div w:id="1215039735">
              <w:marLeft w:val="0"/>
              <w:marRight w:val="0"/>
              <w:marTop w:val="0"/>
              <w:marBottom w:val="0"/>
              <w:divBdr>
                <w:top w:val="none" w:sz="0" w:space="0" w:color="auto"/>
                <w:left w:val="none" w:sz="0" w:space="0" w:color="auto"/>
                <w:bottom w:val="none" w:sz="0" w:space="0" w:color="auto"/>
                <w:right w:val="none" w:sz="0" w:space="0" w:color="auto"/>
              </w:divBdr>
            </w:div>
            <w:div w:id="1691301851">
              <w:marLeft w:val="0"/>
              <w:marRight w:val="0"/>
              <w:marTop w:val="0"/>
              <w:marBottom w:val="0"/>
              <w:divBdr>
                <w:top w:val="none" w:sz="0" w:space="0" w:color="auto"/>
                <w:left w:val="none" w:sz="0" w:space="0" w:color="auto"/>
                <w:bottom w:val="none" w:sz="0" w:space="0" w:color="auto"/>
                <w:right w:val="none" w:sz="0" w:space="0" w:color="auto"/>
              </w:divBdr>
            </w:div>
            <w:div w:id="1691567317">
              <w:marLeft w:val="0"/>
              <w:marRight w:val="0"/>
              <w:marTop w:val="0"/>
              <w:marBottom w:val="0"/>
              <w:divBdr>
                <w:top w:val="none" w:sz="0" w:space="0" w:color="auto"/>
                <w:left w:val="none" w:sz="0" w:space="0" w:color="auto"/>
                <w:bottom w:val="none" w:sz="0" w:space="0" w:color="auto"/>
                <w:right w:val="none" w:sz="0" w:space="0" w:color="auto"/>
              </w:divBdr>
            </w:div>
            <w:div w:id="910892957">
              <w:marLeft w:val="0"/>
              <w:marRight w:val="0"/>
              <w:marTop w:val="0"/>
              <w:marBottom w:val="0"/>
              <w:divBdr>
                <w:top w:val="none" w:sz="0" w:space="0" w:color="auto"/>
                <w:left w:val="none" w:sz="0" w:space="0" w:color="auto"/>
                <w:bottom w:val="none" w:sz="0" w:space="0" w:color="auto"/>
                <w:right w:val="none" w:sz="0" w:space="0" w:color="auto"/>
              </w:divBdr>
            </w:div>
            <w:div w:id="1347168601">
              <w:marLeft w:val="0"/>
              <w:marRight w:val="0"/>
              <w:marTop w:val="0"/>
              <w:marBottom w:val="0"/>
              <w:divBdr>
                <w:top w:val="none" w:sz="0" w:space="0" w:color="auto"/>
                <w:left w:val="none" w:sz="0" w:space="0" w:color="auto"/>
                <w:bottom w:val="none" w:sz="0" w:space="0" w:color="auto"/>
                <w:right w:val="none" w:sz="0" w:space="0" w:color="auto"/>
              </w:divBdr>
            </w:div>
            <w:div w:id="1310398736">
              <w:marLeft w:val="0"/>
              <w:marRight w:val="0"/>
              <w:marTop w:val="0"/>
              <w:marBottom w:val="0"/>
              <w:divBdr>
                <w:top w:val="none" w:sz="0" w:space="0" w:color="auto"/>
                <w:left w:val="none" w:sz="0" w:space="0" w:color="auto"/>
                <w:bottom w:val="none" w:sz="0" w:space="0" w:color="auto"/>
                <w:right w:val="none" w:sz="0" w:space="0" w:color="auto"/>
              </w:divBdr>
            </w:div>
            <w:div w:id="433130374">
              <w:marLeft w:val="0"/>
              <w:marRight w:val="0"/>
              <w:marTop w:val="0"/>
              <w:marBottom w:val="0"/>
              <w:divBdr>
                <w:top w:val="none" w:sz="0" w:space="0" w:color="auto"/>
                <w:left w:val="none" w:sz="0" w:space="0" w:color="auto"/>
                <w:bottom w:val="none" w:sz="0" w:space="0" w:color="auto"/>
                <w:right w:val="none" w:sz="0" w:space="0" w:color="auto"/>
              </w:divBdr>
            </w:div>
            <w:div w:id="527262311">
              <w:marLeft w:val="0"/>
              <w:marRight w:val="0"/>
              <w:marTop w:val="0"/>
              <w:marBottom w:val="0"/>
              <w:divBdr>
                <w:top w:val="none" w:sz="0" w:space="0" w:color="auto"/>
                <w:left w:val="none" w:sz="0" w:space="0" w:color="auto"/>
                <w:bottom w:val="none" w:sz="0" w:space="0" w:color="auto"/>
                <w:right w:val="none" w:sz="0" w:space="0" w:color="auto"/>
              </w:divBdr>
            </w:div>
            <w:div w:id="5050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2354">
      <w:bodyDiv w:val="1"/>
      <w:marLeft w:val="0"/>
      <w:marRight w:val="0"/>
      <w:marTop w:val="0"/>
      <w:marBottom w:val="0"/>
      <w:divBdr>
        <w:top w:val="none" w:sz="0" w:space="0" w:color="auto"/>
        <w:left w:val="none" w:sz="0" w:space="0" w:color="auto"/>
        <w:bottom w:val="none" w:sz="0" w:space="0" w:color="auto"/>
        <w:right w:val="none" w:sz="0" w:space="0" w:color="auto"/>
      </w:divBdr>
      <w:divsChild>
        <w:div w:id="158229523">
          <w:marLeft w:val="979"/>
          <w:marRight w:val="0"/>
          <w:marTop w:val="84"/>
          <w:marBottom w:val="84"/>
          <w:divBdr>
            <w:top w:val="none" w:sz="0" w:space="0" w:color="auto"/>
            <w:left w:val="none" w:sz="0" w:space="0" w:color="auto"/>
            <w:bottom w:val="none" w:sz="0" w:space="0" w:color="auto"/>
            <w:right w:val="none" w:sz="0" w:space="0" w:color="auto"/>
          </w:divBdr>
        </w:div>
      </w:divsChild>
    </w:div>
    <w:div w:id="1457984109">
      <w:bodyDiv w:val="1"/>
      <w:marLeft w:val="0"/>
      <w:marRight w:val="0"/>
      <w:marTop w:val="0"/>
      <w:marBottom w:val="0"/>
      <w:divBdr>
        <w:top w:val="none" w:sz="0" w:space="0" w:color="auto"/>
        <w:left w:val="none" w:sz="0" w:space="0" w:color="auto"/>
        <w:bottom w:val="none" w:sz="0" w:space="0" w:color="auto"/>
        <w:right w:val="none" w:sz="0" w:space="0" w:color="auto"/>
      </w:divBdr>
    </w:div>
    <w:div w:id="1460296935">
      <w:bodyDiv w:val="1"/>
      <w:marLeft w:val="0"/>
      <w:marRight w:val="0"/>
      <w:marTop w:val="0"/>
      <w:marBottom w:val="0"/>
      <w:divBdr>
        <w:top w:val="none" w:sz="0" w:space="0" w:color="auto"/>
        <w:left w:val="none" w:sz="0" w:space="0" w:color="auto"/>
        <w:bottom w:val="none" w:sz="0" w:space="0" w:color="auto"/>
        <w:right w:val="none" w:sz="0" w:space="0" w:color="auto"/>
      </w:divBdr>
    </w:div>
    <w:div w:id="1468471282">
      <w:bodyDiv w:val="1"/>
      <w:marLeft w:val="0"/>
      <w:marRight w:val="0"/>
      <w:marTop w:val="0"/>
      <w:marBottom w:val="0"/>
      <w:divBdr>
        <w:top w:val="none" w:sz="0" w:space="0" w:color="auto"/>
        <w:left w:val="none" w:sz="0" w:space="0" w:color="auto"/>
        <w:bottom w:val="none" w:sz="0" w:space="0" w:color="auto"/>
        <w:right w:val="none" w:sz="0" w:space="0" w:color="auto"/>
      </w:divBdr>
      <w:divsChild>
        <w:div w:id="466777116">
          <w:marLeft w:val="979"/>
          <w:marRight w:val="0"/>
          <w:marTop w:val="84"/>
          <w:marBottom w:val="84"/>
          <w:divBdr>
            <w:top w:val="none" w:sz="0" w:space="0" w:color="auto"/>
            <w:left w:val="none" w:sz="0" w:space="0" w:color="auto"/>
            <w:bottom w:val="none" w:sz="0" w:space="0" w:color="auto"/>
            <w:right w:val="none" w:sz="0" w:space="0" w:color="auto"/>
          </w:divBdr>
        </w:div>
        <w:div w:id="2014911826">
          <w:marLeft w:val="1483"/>
          <w:marRight w:val="0"/>
          <w:marTop w:val="84"/>
          <w:marBottom w:val="84"/>
          <w:divBdr>
            <w:top w:val="none" w:sz="0" w:space="0" w:color="auto"/>
            <w:left w:val="none" w:sz="0" w:space="0" w:color="auto"/>
            <w:bottom w:val="none" w:sz="0" w:space="0" w:color="auto"/>
            <w:right w:val="none" w:sz="0" w:space="0" w:color="auto"/>
          </w:divBdr>
        </w:div>
      </w:divsChild>
    </w:div>
    <w:div w:id="1526820944">
      <w:bodyDiv w:val="1"/>
      <w:marLeft w:val="0"/>
      <w:marRight w:val="0"/>
      <w:marTop w:val="0"/>
      <w:marBottom w:val="0"/>
      <w:divBdr>
        <w:top w:val="none" w:sz="0" w:space="0" w:color="auto"/>
        <w:left w:val="none" w:sz="0" w:space="0" w:color="auto"/>
        <w:bottom w:val="none" w:sz="0" w:space="0" w:color="auto"/>
        <w:right w:val="none" w:sz="0" w:space="0" w:color="auto"/>
      </w:divBdr>
    </w:div>
    <w:div w:id="1679311517">
      <w:bodyDiv w:val="1"/>
      <w:marLeft w:val="0"/>
      <w:marRight w:val="0"/>
      <w:marTop w:val="0"/>
      <w:marBottom w:val="0"/>
      <w:divBdr>
        <w:top w:val="none" w:sz="0" w:space="0" w:color="auto"/>
        <w:left w:val="none" w:sz="0" w:space="0" w:color="auto"/>
        <w:bottom w:val="none" w:sz="0" w:space="0" w:color="auto"/>
        <w:right w:val="none" w:sz="0" w:space="0" w:color="auto"/>
      </w:divBdr>
    </w:div>
    <w:div w:id="1757744581">
      <w:bodyDiv w:val="1"/>
      <w:marLeft w:val="0"/>
      <w:marRight w:val="0"/>
      <w:marTop w:val="0"/>
      <w:marBottom w:val="0"/>
      <w:divBdr>
        <w:top w:val="none" w:sz="0" w:space="0" w:color="auto"/>
        <w:left w:val="none" w:sz="0" w:space="0" w:color="auto"/>
        <w:bottom w:val="none" w:sz="0" w:space="0" w:color="auto"/>
        <w:right w:val="none" w:sz="0" w:space="0" w:color="auto"/>
      </w:divBdr>
      <w:divsChild>
        <w:div w:id="693649186">
          <w:marLeft w:val="1483"/>
          <w:marRight w:val="0"/>
          <w:marTop w:val="84"/>
          <w:marBottom w:val="84"/>
          <w:divBdr>
            <w:top w:val="none" w:sz="0" w:space="0" w:color="auto"/>
            <w:left w:val="none" w:sz="0" w:space="0" w:color="auto"/>
            <w:bottom w:val="none" w:sz="0" w:space="0" w:color="auto"/>
            <w:right w:val="none" w:sz="0" w:space="0" w:color="auto"/>
          </w:divBdr>
        </w:div>
        <w:div w:id="541401640">
          <w:marLeft w:val="1483"/>
          <w:marRight w:val="0"/>
          <w:marTop w:val="84"/>
          <w:marBottom w:val="84"/>
          <w:divBdr>
            <w:top w:val="none" w:sz="0" w:space="0" w:color="auto"/>
            <w:left w:val="none" w:sz="0" w:space="0" w:color="auto"/>
            <w:bottom w:val="none" w:sz="0" w:space="0" w:color="auto"/>
            <w:right w:val="none" w:sz="0" w:space="0" w:color="auto"/>
          </w:divBdr>
        </w:div>
        <w:div w:id="1473937378">
          <w:marLeft w:val="1483"/>
          <w:marRight w:val="0"/>
          <w:marTop w:val="84"/>
          <w:marBottom w:val="84"/>
          <w:divBdr>
            <w:top w:val="none" w:sz="0" w:space="0" w:color="auto"/>
            <w:left w:val="none" w:sz="0" w:space="0" w:color="auto"/>
            <w:bottom w:val="none" w:sz="0" w:space="0" w:color="auto"/>
            <w:right w:val="none" w:sz="0" w:space="0" w:color="auto"/>
          </w:divBdr>
        </w:div>
        <w:div w:id="520708747">
          <w:marLeft w:val="1483"/>
          <w:marRight w:val="0"/>
          <w:marTop w:val="84"/>
          <w:marBottom w:val="84"/>
          <w:divBdr>
            <w:top w:val="none" w:sz="0" w:space="0" w:color="auto"/>
            <w:left w:val="none" w:sz="0" w:space="0" w:color="auto"/>
            <w:bottom w:val="none" w:sz="0" w:space="0" w:color="auto"/>
            <w:right w:val="none" w:sz="0" w:space="0" w:color="auto"/>
          </w:divBdr>
        </w:div>
        <w:div w:id="568151687">
          <w:marLeft w:val="1483"/>
          <w:marRight w:val="0"/>
          <w:marTop w:val="84"/>
          <w:marBottom w:val="84"/>
          <w:divBdr>
            <w:top w:val="none" w:sz="0" w:space="0" w:color="auto"/>
            <w:left w:val="none" w:sz="0" w:space="0" w:color="auto"/>
            <w:bottom w:val="none" w:sz="0" w:space="0" w:color="auto"/>
            <w:right w:val="none" w:sz="0" w:space="0" w:color="auto"/>
          </w:divBdr>
        </w:div>
        <w:div w:id="790392605">
          <w:marLeft w:val="1483"/>
          <w:marRight w:val="0"/>
          <w:marTop w:val="84"/>
          <w:marBottom w:val="84"/>
          <w:divBdr>
            <w:top w:val="none" w:sz="0" w:space="0" w:color="auto"/>
            <w:left w:val="none" w:sz="0" w:space="0" w:color="auto"/>
            <w:bottom w:val="none" w:sz="0" w:space="0" w:color="auto"/>
            <w:right w:val="none" w:sz="0" w:space="0" w:color="auto"/>
          </w:divBdr>
        </w:div>
        <w:div w:id="1248266037">
          <w:marLeft w:val="1483"/>
          <w:marRight w:val="0"/>
          <w:marTop w:val="84"/>
          <w:marBottom w:val="84"/>
          <w:divBdr>
            <w:top w:val="none" w:sz="0" w:space="0" w:color="auto"/>
            <w:left w:val="none" w:sz="0" w:space="0" w:color="auto"/>
            <w:bottom w:val="none" w:sz="0" w:space="0" w:color="auto"/>
            <w:right w:val="none" w:sz="0" w:space="0" w:color="auto"/>
          </w:divBdr>
        </w:div>
        <w:div w:id="61145460">
          <w:marLeft w:val="1483"/>
          <w:marRight w:val="0"/>
          <w:marTop w:val="84"/>
          <w:marBottom w:val="84"/>
          <w:divBdr>
            <w:top w:val="none" w:sz="0" w:space="0" w:color="auto"/>
            <w:left w:val="none" w:sz="0" w:space="0" w:color="auto"/>
            <w:bottom w:val="none" w:sz="0" w:space="0" w:color="auto"/>
            <w:right w:val="none" w:sz="0" w:space="0" w:color="auto"/>
          </w:divBdr>
        </w:div>
        <w:div w:id="1324428134">
          <w:marLeft w:val="1483"/>
          <w:marRight w:val="0"/>
          <w:marTop w:val="84"/>
          <w:marBottom w:val="84"/>
          <w:divBdr>
            <w:top w:val="none" w:sz="0" w:space="0" w:color="auto"/>
            <w:left w:val="none" w:sz="0" w:space="0" w:color="auto"/>
            <w:bottom w:val="none" w:sz="0" w:space="0" w:color="auto"/>
            <w:right w:val="none" w:sz="0" w:space="0" w:color="auto"/>
          </w:divBdr>
        </w:div>
        <w:div w:id="89934175">
          <w:marLeft w:val="1483"/>
          <w:marRight w:val="0"/>
          <w:marTop w:val="84"/>
          <w:marBottom w:val="84"/>
          <w:divBdr>
            <w:top w:val="none" w:sz="0" w:space="0" w:color="auto"/>
            <w:left w:val="none" w:sz="0" w:space="0" w:color="auto"/>
            <w:bottom w:val="none" w:sz="0" w:space="0" w:color="auto"/>
            <w:right w:val="none" w:sz="0" w:space="0" w:color="auto"/>
          </w:divBdr>
        </w:div>
      </w:divsChild>
    </w:div>
    <w:div w:id="1774667308">
      <w:bodyDiv w:val="1"/>
      <w:marLeft w:val="0"/>
      <w:marRight w:val="0"/>
      <w:marTop w:val="0"/>
      <w:marBottom w:val="0"/>
      <w:divBdr>
        <w:top w:val="none" w:sz="0" w:space="0" w:color="auto"/>
        <w:left w:val="none" w:sz="0" w:space="0" w:color="auto"/>
        <w:bottom w:val="none" w:sz="0" w:space="0" w:color="auto"/>
        <w:right w:val="none" w:sz="0" w:space="0" w:color="auto"/>
      </w:divBdr>
    </w:div>
    <w:div w:id="1866283266">
      <w:bodyDiv w:val="1"/>
      <w:marLeft w:val="0"/>
      <w:marRight w:val="0"/>
      <w:marTop w:val="0"/>
      <w:marBottom w:val="0"/>
      <w:divBdr>
        <w:top w:val="none" w:sz="0" w:space="0" w:color="auto"/>
        <w:left w:val="none" w:sz="0" w:space="0" w:color="auto"/>
        <w:bottom w:val="none" w:sz="0" w:space="0" w:color="auto"/>
        <w:right w:val="none" w:sz="0" w:space="0" w:color="auto"/>
      </w:divBdr>
      <w:divsChild>
        <w:div w:id="1780562786">
          <w:marLeft w:val="979"/>
          <w:marRight w:val="0"/>
          <w:marTop w:val="84"/>
          <w:marBottom w:val="84"/>
          <w:divBdr>
            <w:top w:val="none" w:sz="0" w:space="0" w:color="auto"/>
            <w:left w:val="none" w:sz="0" w:space="0" w:color="auto"/>
            <w:bottom w:val="none" w:sz="0" w:space="0" w:color="auto"/>
            <w:right w:val="none" w:sz="0" w:space="0" w:color="auto"/>
          </w:divBdr>
        </w:div>
        <w:div w:id="764420506">
          <w:marLeft w:val="979"/>
          <w:marRight w:val="0"/>
          <w:marTop w:val="84"/>
          <w:marBottom w:val="84"/>
          <w:divBdr>
            <w:top w:val="none" w:sz="0" w:space="0" w:color="auto"/>
            <w:left w:val="none" w:sz="0" w:space="0" w:color="auto"/>
            <w:bottom w:val="none" w:sz="0" w:space="0" w:color="auto"/>
            <w:right w:val="none" w:sz="0" w:space="0" w:color="auto"/>
          </w:divBdr>
        </w:div>
        <w:div w:id="775366228">
          <w:marLeft w:val="979"/>
          <w:marRight w:val="0"/>
          <w:marTop w:val="84"/>
          <w:marBottom w:val="84"/>
          <w:divBdr>
            <w:top w:val="none" w:sz="0" w:space="0" w:color="auto"/>
            <w:left w:val="none" w:sz="0" w:space="0" w:color="auto"/>
            <w:bottom w:val="none" w:sz="0" w:space="0" w:color="auto"/>
            <w:right w:val="none" w:sz="0" w:space="0" w:color="auto"/>
          </w:divBdr>
        </w:div>
      </w:divsChild>
    </w:div>
    <w:div w:id="1955594441">
      <w:bodyDiv w:val="1"/>
      <w:marLeft w:val="0"/>
      <w:marRight w:val="0"/>
      <w:marTop w:val="0"/>
      <w:marBottom w:val="0"/>
      <w:divBdr>
        <w:top w:val="none" w:sz="0" w:space="0" w:color="auto"/>
        <w:left w:val="none" w:sz="0" w:space="0" w:color="auto"/>
        <w:bottom w:val="none" w:sz="0" w:space="0" w:color="auto"/>
        <w:right w:val="none" w:sz="0" w:space="0" w:color="auto"/>
      </w:divBdr>
      <w:divsChild>
        <w:div w:id="182745204">
          <w:marLeft w:val="979"/>
          <w:marRight w:val="0"/>
          <w:marTop w:val="84"/>
          <w:marBottom w:val="84"/>
          <w:divBdr>
            <w:top w:val="none" w:sz="0" w:space="0" w:color="auto"/>
            <w:left w:val="none" w:sz="0" w:space="0" w:color="auto"/>
            <w:bottom w:val="none" w:sz="0" w:space="0" w:color="auto"/>
            <w:right w:val="none" w:sz="0" w:space="0" w:color="auto"/>
          </w:divBdr>
        </w:div>
        <w:div w:id="482738512">
          <w:marLeft w:val="1483"/>
          <w:marRight w:val="0"/>
          <w:marTop w:val="0"/>
          <w:marBottom w:val="0"/>
          <w:divBdr>
            <w:top w:val="none" w:sz="0" w:space="0" w:color="auto"/>
            <w:left w:val="none" w:sz="0" w:space="0" w:color="auto"/>
            <w:bottom w:val="none" w:sz="0" w:space="0" w:color="auto"/>
            <w:right w:val="none" w:sz="0" w:space="0" w:color="auto"/>
          </w:divBdr>
        </w:div>
        <w:div w:id="1924097721">
          <w:marLeft w:val="1483"/>
          <w:marRight w:val="0"/>
          <w:marTop w:val="0"/>
          <w:marBottom w:val="0"/>
          <w:divBdr>
            <w:top w:val="none" w:sz="0" w:space="0" w:color="auto"/>
            <w:left w:val="none" w:sz="0" w:space="0" w:color="auto"/>
            <w:bottom w:val="none" w:sz="0" w:space="0" w:color="auto"/>
            <w:right w:val="none" w:sz="0" w:space="0" w:color="auto"/>
          </w:divBdr>
        </w:div>
        <w:div w:id="1650357225">
          <w:marLeft w:val="1483"/>
          <w:marRight w:val="0"/>
          <w:marTop w:val="0"/>
          <w:marBottom w:val="0"/>
          <w:divBdr>
            <w:top w:val="none" w:sz="0" w:space="0" w:color="auto"/>
            <w:left w:val="none" w:sz="0" w:space="0" w:color="auto"/>
            <w:bottom w:val="none" w:sz="0" w:space="0" w:color="auto"/>
            <w:right w:val="none" w:sz="0" w:space="0" w:color="auto"/>
          </w:divBdr>
        </w:div>
        <w:div w:id="1578439198">
          <w:marLeft w:val="1483"/>
          <w:marRight w:val="0"/>
          <w:marTop w:val="0"/>
          <w:marBottom w:val="0"/>
          <w:divBdr>
            <w:top w:val="none" w:sz="0" w:space="0" w:color="auto"/>
            <w:left w:val="none" w:sz="0" w:space="0" w:color="auto"/>
            <w:bottom w:val="none" w:sz="0" w:space="0" w:color="auto"/>
            <w:right w:val="none" w:sz="0" w:space="0" w:color="auto"/>
          </w:divBdr>
        </w:div>
        <w:div w:id="605503400">
          <w:marLeft w:val="1483"/>
          <w:marRight w:val="0"/>
          <w:marTop w:val="0"/>
          <w:marBottom w:val="0"/>
          <w:divBdr>
            <w:top w:val="none" w:sz="0" w:space="0" w:color="auto"/>
            <w:left w:val="none" w:sz="0" w:space="0" w:color="auto"/>
            <w:bottom w:val="none" w:sz="0" w:space="0" w:color="auto"/>
            <w:right w:val="none" w:sz="0" w:space="0" w:color="auto"/>
          </w:divBdr>
        </w:div>
        <w:div w:id="717046702">
          <w:marLeft w:val="1483"/>
          <w:marRight w:val="0"/>
          <w:marTop w:val="0"/>
          <w:marBottom w:val="0"/>
          <w:divBdr>
            <w:top w:val="none" w:sz="0" w:space="0" w:color="auto"/>
            <w:left w:val="none" w:sz="0" w:space="0" w:color="auto"/>
            <w:bottom w:val="none" w:sz="0" w:space="0" w:color="auto"/>
            <w:right w:val="none" w:sz="0" w:space="0" w:color="auto"/>
          </w:divBdr>
        </w:div>
        <w:div w:id="234362969">
          <w:marLeft w:val="1483"/>
          <w:marRight w:val="0"/>
          <w:marTop w:val="0"/>
          <w:marBottom w:val="0"/>
          <w:divBdr>
            <w:top w:val="none" w:sz="0" w:space="0" w:color="auto"/>
            <w:left w:val="none" w:sz="0" w:space="0" w:color="auto"/>
            <w:bottom w:val="none" w:sz="0" w:space="0" w:color="auto"/>
            <w:right w:val="none" w:sz="0" w:space="0" w:color="auto"/>
          </w:divBdr>
        </w:div>
        <w:div w:id="414595883">
          <w:marLeft w:val="1483"/>
          <w:marRight w:val="0"/>
          <w:marTop w:val="0"/>
          <w:marBottom w:val="0"/>
          <w:divBdr>
            <w:top w:val="none" w:sz="0" w:space="0" w:color="auto"/>
            <w:left w:val="none" w:sz="0" w:space="0" w:color="auto"/>
            <w:bottom w:val="none" w:sz="0" w:space="0" w:color="auto"/>
            <w:right w:val="none" w:sz="0" w:space="0" w:color="auto"/>
          </w:divBdr>
        </w:div>
        <w:div w:id="1917933387">
          <w:marLeft w:val="1483"/>
          <w:marRight w:val="0"/>
          <w:marTop w:val="0"/>
          <w:marBottom w:val="0"/>
          <w:divBdr>
            <w:top w:val="none" w:sz="0" w:space="0" w:color="auto"/>
            <w:left w:val="none" w:sz="0" w:space="0" w:color="auto"/>
            <w:bottom w:val="none" w:sz="0" w:space="0" w:color="auto"/>
            <w:right w:val="none" w:sz="0" w:space="0" w:color="auto"/>
          </w:divBdr>
        </w:div>
        <w:div w:id="2024624749">
          <w:marLeft w:val="1483"/>
          <w:marRight w:val="0"/>
          <w:marTop w:val="0"/>
          <w:marBottom w:val="0"/>
          <w:divBdr>
            <w:top w:val="none" w:sz="0" w:space="0" w:color="auto"/>
            <w:left w:val="none" w:sz="0" w:space="0" w:color="auto"/>
            <w:bottom w:val="none" w:sz="0" w:space="0" w:color="auto"/>
            <w:right w:val="none" w:sz="0" w:space="0" w:color="auto"/>
          </w:divBdr>
        </w:div>
        <w:div w:id="1076629361">
          <w:marLeft w:val="1483"/>
          <w:marRight w:val="0"/>
          <w:marTop w:val="0"/>
          <w:marBottom w:val="0"/>
          <w:divBdr>
            <w:top w:val="none" w:sz="0" w:space="0" w:color="auto"/>
            <w:left w:val="none" w:sz="0" w:space="0" w:color="auto"/>
            <w:bottom w:val="none" w:sz="0" w:space="0" w:color="auto"/>
            <w:right w:val="none" w:sz="0" w:space="0" w:color="auto"/>
          </w:divBdr>
        </w:div>
      </w:divsChild>
    </w:div>
    <w:div w:id="2026246161">
      <w:bodyDiv w:val="1"/>
      <w:marLeft w:val="0"/>
      <w:marRight w:val="0"/>
      <w:marTop w:val="0"/>
      <w:marBottom w:val="0"/>
      <w:divBdr>
        <w:top w:val="none" w:sz="0" w:space="0" w:color="auto"/>
        <w:left w:val="none" w:sz="0" w:space="0" w:color="auto"/>
        <w:bottom w:val="none" w:sz="0" w:space="0" w:color="auto"/>
        <w:right w:val="none" w:sz="0" w:space="0" w:color="auto"/>
      </w:divBdr>
      <w:divsChild>
        <w:div w:id="1376008872">
          <w:marLeft w:val="979"/>
          <w:marRight w:val="0"/>
          <w:marTop w:val="84"/>
          <w:marBottom w:val="84"/>
          <w:divBdr>
            <w:top w:val="none" w:sz="0" w:space="0" w:color="auto"/>
            <w:left w:val="none" w:sz="0" w:space="0" w:color="auto"/>
            <w:bottom w:val="none" w:sz="0" w:space="0" w:color="auto"/>
            <w:right w:val="none" w:sz="0" w:space="0" w:color="auto"/>
          </w:divBdr>
        </w:div>
        <w:div w:id="1649481575">
          <w:marLeft w:val="979"/>
          <w:marRight w:val="0"/>
          <w:marTop w:val="84"/>
          <w:marBottom w:val="84"/>
          <w:divBdr>
            <w:top w:val="none" w:sz="0" w:space="0" w:color="auto"/>
            <w:left w:val="none" w:sz="0" w:space="0" w:color="auto"/>
            <w:bottom w:val="none" w:sz="0" w:space="0" w:color="auto"/>
            <w:right w:val="none" w:sz="0" w:space="0" w:color="auto"/>
          </w:divBdr>
        </w:div>
        <w:div w:id="1707872160">
          <w:marLeft w:val="979"/>
          <w:marRight w:val="0"/>
          <w:marTop w:val="84"/>
          <w:marBottom w:val="84"/>
          <w:divBdr>
            <w:top w:val="none" w:sz="0" w:space="0" w:color="auto"/>
            <w:left w:val="none" w:sz="0" w:space="0" w:color="auto"/>
            <w:bottom w:val="none" w:sz="0" w:space="0" w:color="auto"/>
            <w:right w:val="none" w:sz="0" w:space="0" w:color="auto"/>
          </w:divBdr>
        </w:div>
        <w:div w:id="2142260386">
          <w:marLeft w:val="979"/>
          <w:marRight w:val="0"/>
          <w:marTop w:val="84"/>
          <w:marBottom w:val="84"/>
          <w:divBdr>
            <w:top w:val="none" w:sz="0" w:space="0" w:color="auto"/>
            <w:left w:val="none" w:sz="0" w:space="0" w:color="auto"/>
            <w:bottom w:val="none" w:sz="0" w:space="0" w:color="auto"/>
            <w:right w:val="none" w:sz="0" w:space="0" w:color="auto"/>
          </w:divBdr>
        </w:div>
        <w:div w:id="110976497">
          <w:marLeft w:val="979"/>
          <w:marRight w:val="0"/>
          <w:marTop w:val="84"/>
          <w:marBottom w:val="84"/>
          <w:divBdr>
            <w:top w:val="none" w:sz="0" w:space="0" w:color="auto"/>
            <w:left w:val="none" w:sz="0" w:space="0" w:color="auto"/>
            <w:bottom w:val="none" w:sz="0" w:space="0" w:color="auto"/>
            <w:right w:val="none" w:sz="0" w:space="0" w:color="auto"/>
          </w:divBdr>
        </w:div>
      </w:divsChild>
    </w:div>
    <w:div w:id="2061784470">
      <w:bodyDiv w:val="1"/>
      <w:marLeft w:val="0"/>
      <w:marRight w:val="0"/>
      <w:marTop w:val="0"/>
      <w:marBottom w:val="0"/>
      <w:divBdr>
        <w:top w:val="none" w:sz="0" w:space="0" w:color="auto"/>
        <w:left w:val="none" w:sz="0" w:space="0" w:color="auto"/>
        <w:bottom w:val="none" w:sz="0" w:space="0" w:color="auto"/>
        <w:right w:val="none" w:sz="0" w:space="0" w:color="auto"/>
      </w:divBdr>
      <w:divsChild>
        <w:div w:id="1828401909">
          <w:marLeft w:val="0"/>
          <w:marRight w:val="0"/>
          <w:marTop w:val="0"/>
          <w:marBottom w:val="0"/>
          <w:divBdr>
            <w:top w:val="none" w:sz="0" w:space="0" w:color="auto"/>
            <w:left w:val="none" w:sz="0" w:space="0" w:color="auto"/>
            <w:bottom w:val="none" w:sz="0" w:space="0" w:color="auto"/>
            <w:right w:val="none" w:sz="0" w:space="0" w:color="auto"/>
          </w:divBdr>
          <w:divsChild>
            <w:div w:id="334460011">
              <w:marLeft w:val="0"/>
              <w:marRight w:val="0"/>
              <w:marTop w:val="0"/>
              <w:marBottom w:val="0"/>
              <w:divBdr>
                <w:top w:val="none" w:sz="0" w:space="0" w:color="auto"/>
                <w:left w:val="none" w:sz="0" w:space="0" w:color="auto"/>
                <w:bottom w:val="none" w:sz="0" w:space="0" w:color="auto"/>
                <w:right w:val="none" w:sz="0" w:space="0" w:color="auto"/>
              </w:divBdr>
            </w:div>
            <w:div w:id="1550649967">
              <w:marLeft w:val="0"/>
              <w:marRight w:val="0"/>
              <w:marTop w:val="0"/>
              <w:marBottom w:val="0"/>
              <w:divBdr>
                <w:top w:val="none" w:sz="0" w:space="0" w:color="auto"/>
                <w:left w:val="none" w:sz="0" w:space="0" w:color="auto"/>
                <w:bottom w:val="none" w:sz="0" w:space="0" w:color="auto"/>
                <w:right w:val="none" w:sz="0" w:space="0" w:color="auto"/>
              </w:divBdr>
            </w:div>
            <w:div w:id="1312949418">
              <w:marLeft w:val="0"/>
              <w:marRight w:val="0"/>
              <w:marTop w:val="0"/>
              <w:marBottom w:val="0"/>
              <w:divBdr>
                <w:top w:val="none" w:sz="0" w:space="0" w:color="auto"/>
                <w:left w:val="none" w:sz="0" w:space="0" w:color="auto"/>
                <w:bottom w:val="none" w:sz="0" w:space="0" w:color="auto"/>
                <w:right w:val="none" w:sz="0" w:space="0" w:color="auto"/>
              </w:divBdr>
            </w:div>
            <w:div w:id="2073891341">
              <w:marLeft w:val="0"/>
              <w:marRight w:val="0"/>
              <w:marTop w:val="0"/>
              <w:marBottom w:val="0"/>
              <w:divBdr>
                <w:top w:val="none" w:sz="0" w:space="0" w:color="auto"/>
                <w:left w:val="none" w:sz="0" w:space="0" w:color="auto"/>
                <w:bottom w:val="none" w:sz="0" w:space="0" w:color="auto"/>
                <w:right w:val="none" w:sz="0" w:space="0" w:color="auto"/>
              </w:divBdr>
            </w:div>
            <w:div w:id="223300009">
              <w:marLeft w:val="0"/>
              <w:marRight w:val="0"/>
              <w:marTop w:val="0"/>
              <w:marBottom w:val="0"/>
              <w:divBdr>
                <w:top w:val="none" w:sz="0" w:space="0" w:color="auto"/>
                <w:left w:val="none" w:sz="0" w:space="0" w:color="auto"/>
                <w:bottom w:val="none" w:sz="0" w:space="0" w:color="auto"/>
                <w:right w:val="none" w:sz="0" w:space="0" w:color="auto"/>
              </w:divBdr>
            </w:div>
            <w:div w:id="55520789">
              <w:marLeft w:val="0"/>
              <w:marRight w:val="0"/>
              <w:marTop w:val="0"/>
              <w:marBottom w:val="0"/>
              <w:divBdr>
                <w:top w:val="none" w:sz="0" w:space="0" w:color="auto"/>
                <w:left w:val="none" w:sz="0" w:space="0" w:color="auto"/>
                <w:bottom w:val="none" w:sz="0" w:space="0" w:color="auto"/>
                <w:right w:val="none" w:sz="0" w:space="0" w:color="auto"/>
              </w:divBdr>
            </w:div>
            <w:div w:id="1776290322">
              <w:marLeft w:val="0"/>
              <w:marRight w:val="0"/>
              <w:marTop w:val="0"/>
              <w:marBottom w:val="0"/>
              <w:divBdr>
                <w:top w:val="none" w:sz="0" w:space="0" w:color="auto"/>
                <w:left w:val="none" w:sz="0" w:space="0" w:color="auto"/>
                <w:bottom w:val="none" w:sz="0" w:space="0" w:color="auto"/>
                <w:right w:val="none" w:sz="0" w:space="0" w:color="auto"/>
              </w:divBdr>
            </w:div>
            <w:div w:id="1689912830">
              <w:marLeft w:val="0"/>
              <w:marRight w:val="0"/>
              <w:marTop w:val="0"/>
              <w:marBottom w:val="0"/>
              <w:divBdr>
                <w:top w:val="none" w:sz="0" w:space="0" w:color="auto"/>
                <w:left w:val="none" w:sz="0" w:space="0" w:color="auto"/>
                <w:bottom w:val="none" w:sz="0" w:space="0" w:color="auto"/>
                <w:right w:val="none" w:sz="0" w:space="0" w:color="auto"/>
              </w:divBdr>
            </w:div>
            <w:div w:id="1918175252">
              <w:marLeft w:val="0"/>
              <w:marRight w:val="0"/>
              <w:marTop w:val="0"/>
              <w:marBottom w:val="0"/>
              <w:divBdr>
                <w:top w:val="none" w:sz="0" w:space="0" w:color="auto"/>
                <w:left w:val="none" w:sz="0" w:space="0" w:color="auto"/>
                <w:bottom w:val="none" w:sz="0" w:space="0" w:color="auto"/>
                <w:right w:val="none" w:sz="0" w:space="0" w:color="auto"/>
              </w:divBdr>
            </w:div>
            <w:div w:id="2139838497">
              <w:marLeft w:val="0"/>
              <w:marRight w:val="0"/>
              <w:marTop w:val="0"/>
              <w:marBottom w:val="0"/>
              <w:divBdr>
                <w:top w:val="none" w:sz="0" w:space="0" w:color="auto"/>
                <w:left w:val="none" w:sz="0" w:space="0" w:color="auto"/>
                <w:bottom w:val="none" w:sz="0" w:space="0" w:color="auto"/>
                <w:right w:val="none" w:sz="0" w:space="0" w:color="auto"/>
              </w:divBdr>
            </w:div>
            <w:div w:id="45297494">
              <w:marLeft w:val="0"/>
              <w:marRight w:val="0"/>
              <w:marTop w:val="0"/>
              <w:marBottom w:val="0"/>
              <w:divBdr>
                <w:top w:val="none" w:sz="0" w:space="0" w:color="auto"/>
                <w:left w:val="none" w:sz="0" w:space="0" w:color="auto"/>
                <w:bottom w:val="none" w:sz="0" w:space="0" w:color="auto"/>
                <w:right w:val="none" w:sz="0" w:space="0" w:color="auto"/>
              </w:divBdr>
            </w:div>
            <w:div w:id="69738000">
              <w:marLeft w:val="0"/>
              <w:marRight w:val="0"/>
              <w:marTop w:val="0"/>
              <w:marBottom w:val="0"/>
              <w:divBdr>
                <w:top w:val="none" w:sz="0" w:space="0" w:color="auto"/>
                <w:left w:val="none" w:sz="0" w:space="0" w:color="auto"/>
                <w:bottom w:val="none" w:sz="0" w:space="0" w:color="auto"/>
                <w:right w:val="none" w:sz="0" w:space="0" w:color="auto"/>
              </w:divBdr>
            </w:div>
            <w:div w:id="1554198935">
              <w:marLeft w:val="0"/>
              <w:marRight w:val="0"/>
              <w:marTop w:val="0"/>
              <w:marBottom w:val="0"/>
              <w:divBdr>
                <w:top w:val="none" w:sz="0" w:space="0" w:color="auto"/>
                <w:left w:val="none" w:sz="0" w:space="0" w:color="auto"/>
                <w:bottom w:val="none" w:sz="0" w:space="0" w:color="auto"/>
                <w:right w:val="none" w:sz="0" w:space="0" w:color="auto"/>
              </w:divBdr>
            </w:div>
            <w:div w:id="2061704050">
              <w:marLeft w:val="0"/>
              <w:marRight w:val="0"/>
              <w:marTop w:val="0"/>
              <w:marBottom w:val="0"/>
              <w:divBdr>
                <w:top w:val="none" w:sz="0" w:space="0" w:color="auto"/>
                <w:left w:val="none" w:sz="0" w:space="0" w:color="auto"/>
                <w:bottom w:val="none" w:sz="0" w:space="0" w:color="auto"/>
                <w:right w:val="none" w:sz="0" w:space="0" w:color="auto"/>
              </w:divBdr>
            </w:div>
            <w:div w:id="118840430">
              <w:marLeft w:val="0"/>
              <w:marRight w:val="0"/>
              <w:marTop w:val="0"/>
              <w:marBottom w:val="0"/>
              <w:divBdr>
                <w:top w:val="none" w:sz="0" w:space="0" w:color="auto"/>
                <w:left w:val="none" w:sz="0" w:space="0" w:color="auto"/>
                <w:bottom w:val="none" w:sz="0" w:space="0" w:color="auto"/>
                <w:right w:val="none" w:sz="0" w:space="0" w:color="auto"/>
              </w:divBdr>
            </w:div>
            <w:div w:id="480656171">
              <w:marLeft w:val="0"/>
              <w:marRight w:val="0"/>
              <w:marTop w:val="0"/>
              <w:marBottom w:val="0"/>
              <w:divBdr>
                <w:top w:val="none" w:sz="0" w:space="0" w:color="auto"/>
                <w:left w:val="none" w:sz="0" w:space="0" w:color="auto"/>
                <w:bottom w:val="none" w:sz="0" w:space="0" w:color="auto"/>
                <w:right w:val="none" w:sz="0" w:space="0" w:color="auto"/>
              </w:divBdr>
            </w:div>
            <w:div w:id="97413363">
              <w:marLeft w:val="0"/>
              <w:marRight w:val="0"/>
              <w:marTop w:val="0"/>
              <w:marBottom w:val="0"/>
              <w:divBdr>
                <w:top w:val="none" w:sz="0" w:space="0" w:color="auto"/>
                <w:left w:val="none" w:sz="0" w:space="0" w:color="auto"/>
                <w:bottom w:val="none" w:sz="0" w:space="0" w:color="auto"/>
                <w:right w:val="none" w:sz="0" w:space="0" w:color="auto"/>
              </w:divBdr>
            </w:div>
            <w:div w:id="1315642765">
              <w:marLeft w:val="0"/>
              <w:marRight w:val="0"/>
              <w:marTop w:val="0"/>
              <w:marBottom w:val="0"/>
              <w:divBdr>
                <w:top w:val="none" w:sz="0" w:space="0" w:color="auto"/>
                <w:left w:val="none" w:sz="0" w:space="0" w:color="auto"/>
                <w:bottom w:val="none" w:sz="0" w:space="0" w:color="auto"/>
                <w:right w:val="none" w:sz="0" w:space="0" w:color="auto"/>
              </w:divBdr>
            </w:div>
            <w:div w:id="1295521823">
              <w:marLeft w:val="0"/>
              <w:marRight w:val="0"/>
              <w:marTop w:val="0"/>
              <w:marBottom w:val="0"/>
              <w:divBdr>
                <w:top w:val="none" w:sz="0" w:space="0" w:color="auto"/>
                <w:left w:val="none" w:sz="0" w:space="0" w:color="auto"/>
                <w:bottom w:val="none" w:sz="0" w:space="0" w:color="auto"/>
                <w:right w:val="none" w:sz="0" w:space="0" w:color="auto"/>
              </w:divBdr>
            </w:div>
            <w:div w:id="2025547377">
              <w:marLeft w:val="0"/>
              <w:marRight w:val="0"/>
              <w:marTop w:val="0"/>
              <w:marBottom w:val="0"/>
              <w:divBdr>
                <w:top w:val="none" w:sz="0" w:space="0" w:color="auto"/>
                <w:left w:val="none" w:sz="0" w:space="0" w:color="auto"/>
                <w:bottom w:val="none" w:sz="0" w:space="0" w:color="auto"/>
                <w:right w:val="none" w:sz="0" w:space="0" w:color="auto"/>
              </w:divBdr>
            </w:div>
            <w:div w:id="491992226">
              <w:marLeft w:val="0"/>
              <w:marRight w:val="0"/>
              <w:marTop w:val="0"/>
              <w:marBottom w:val="0"/>
              <w:divBdr>
                <w:top w:val="none" w:sz="0" w:space="0" w:color="auto"/>
                <w:left w:val="none" w:sz="0" w:space="0" w:color="auto"/>
                <w:bottom w:val="none" w:sz="0" w:space="0" w:color="auto"/>
                <w:right w:val="none" w:sz="0" w:space="0" w:color="auto"/>
              </w:divBdr>
            </w:div>
            <w:div w:id="849758088">
              <w:marLeft w:val="0"/>
              <w:marRight w:val="0"/>
              <w:marTop w:val="0"/>
              <w:marBottom w:val="0"/>
              <w:divBdr>
                <w:top w:val="none" w:sz="0" w:space="0" w:color="auto"/>
                <w:left w:val="none" w:sz="0" w:space="0" w:color="auto"/>
                <w:bottom w:val="none" w:sz="0" w:space="0" w:color="auto"/>
                <w:right w:val="none" w:sz="0" w:space="0" w:color="auto"/>
              </w:divBdr>
            </w:div>
            <w:div w:id="1363702114">
              <w:marLeft w:val="0"/>
              <w:marRight w:val="0"/>
              <w:marTop w:val="0"/>
              <w:marBottom w:val="0"/>
              <w:divBdr>
                <w:top w:val="none" w:sz="0" w:space="0" w:color="auto"/>
                <w:left w:val="none" w:sz="0" w:space="0" w:color="auto"/>
                <w:bottom w:val="none" w:sz="0" w:space="0" w:color="auto"/>
                <w:right w:val="none" w:sz="0" w:space="0" w:color="auto"/>
              </w:divBdr>
            </w:div>
            <w:div w:id="2005931481">
              <w:marLeft w:val="0"/>
              <w:marRight w:val="0"/>
              <w:marTop w:val="0"/>
              <w:marBottom w:val="0"/>
              <w:divBdr>
                <w:top w:val="none" w:sz="0" w:space="0" w:color="auto"/>
                <w:left w:val="none" w:sz="0" w:space="0" w:color="auto"/>
                <w:bottom w:val="none" w:sz="0" w:space="0" w:color="auto"/>
                <w:right w:val="none" w:sz="0" w:space="0" w:color="auto"/>
              </w:divBdr>
            </w:div>
            <w:div w:id="606546129">
              <w:marLeft w:val="0"/>
              <w:marRight w:val="0"/>
              <w:marTop w:val="0"/>
              <w:marBottom w:val="0"/>
              <w:divBdr>
                <w:top w:val="none" w:sz="0" w:space="0" w:color="auto"/>
                <w:left w:val="none" w:sz="0" w:space="0" w:color="auto"/>
                <w:bottom w:val="none" w:sz="0" w:space="0" w:color="auto"/>
                <w:right w:val="none" w:sz="0" w:space="0" w:color="auto"/>
              </w:divBdr>
            </w:div>
            <w:div w:id="1992632739">
              <w:marLeft w:val="0"/>
              <w:marRight w:val="0"/>
              <w:marTop w:val="0"/>
              <w:marBottom w:val="0"/>
              <w:divBdr>
                <w:top w:val="none" w:sz="0" w:space="0" w:color="auto"/>
                <w:left w:val="none" w:sz="0" w:space="0" w:color="auto"/>
                <w:bottom w:val="none" w:sz="0" w:space="0" w:color="auto"/>
                <w:right w:val="none" w:sz="0" w:space="0" w:color="auto"/>
              </w:divBdr>
            </w:div>
            <w:div w:id="1476332472">
              <w:marLeft w:val="0"/>
              <w:marRight w:val="0"/>
              <w:marTop w:val="0"/>
              <w:marBottom w:val="0"/>
              <w:divBdr>
                <w:top w:val="none" w:sz="0" w:space="0" w:color="auto"/>
                <w:left w:val="none" w:sz="0" w:space="0" w:color="auto"/>
                <w:bottom w:val="none" w:sz="0" w:space="0" w:color="auto"/>
                <w:right w:val="none" w:sz="0" w:space="0" w:color="auto"/>
              </w:divBdr>
            </w:div>
            <w:div w:id="599531185">
              <w:marLeft w:val="0"/>
              <w:marRight w:val="0"/>
              <w:marTop w:val="0"/>
              <w:marBottom w:val="0"/>
              <w:divBdr>
                <w:top w:val="none" w:sz="0" w:space="0" w:color="auto"/>
                <w:left w:val="none" w:sz="0" w:space="0" w:color="auto"/>
                <w:bottom w:val="none" w:sz="0" w:space="0" w:color="auto"/>
                <w:right w:val="none" w:sz="0" w:space="0" w:color="auto"/>
              </w:divBdr>
            </w:div>
            <w:div w:id="37555072">
              <w:marLeft w:val="0"/>
              <w:marRight w:val="0"/>
              <w:marTop w:val="0"/>
              <w:marBottom w:val="0"/>
              <w:divBdr>
                <w:top w:val="none" w:sz="0" w:space="0" w:color="auto"/>
                <w:left w:val="none" w:sz="0" w:space="0" w:color="auto"/>
                <w:bottom w:val="none" w:sz="0" w:space="0" w:color="auto"/>
                <w:right w:val="none" w:sz="0" w:space="0" w:color="auto"/>
              </w:divBdr>
            </w:div>
            <w:div w:id="649555576">
              <w:marLeft w:val="0"/>
              <w:marRight w:val="0"/>
              <w:marTop w:val="0"/>
              <w:marBottom w:val="0"/>
              <w:divBdr>
                <w:top w:val="none" w:sz="0" w:space="0" w:color="auto"/>
                <w:left w:val="none" w:sz="0" w:space="0" w:color="auto"/>
                <w:bottom w:val="none" w:sz="0" w:space="0" w:color="auto"/>
                <w:right w:val="none" w:sz="0" w:space="0" w:color="auto"/>
              </w:divBdr>
            </w:div>
            <w:div w:id="149178244">
              <w:marLeft w:val="0"/>
              <w:marRight w:val="0"/>
              <w:marTop w:val="0"/>
              <w:marBottom w:val="0"/>
              <w:divBdr>
                <w:top w:val="none" w:sz="0" w:space="0" w:color="auto"/>
                <w:left w:val="none" w:sz="0" w:space="0" w:color="auto"/>
                <w:bottom w:val="none" w:sz="0" w:space="0" w:color="auto"/>
                <w:right w:val="none" w:sz="0" w:space="0" w:color="auto"/>
              </w:divBdr>
            </w:div>
            <w:div w:id="581257360">
              <w:marLeft w:val="0"/>
              <w:marRight w:val="0"/>
              <w:marTop w:val="0"/>
              <w:marBottom w:val="0"/>
              <w:divBdr>
                <w:top w:val="none" w:sz="0" w:space="0" w:color="auto"/>
                <w:left w:val="none" w:sz="0" w:space="0" w:color="auto"/>
                <w:bottom w:val="none" w:sz="0" w:space="0" w:color="auto"/>
                <w:right w:val="none" w:sz="0" w:space="0" w:color="auto"/>
              </w:divBdr>
            </w:div>
            <w:div w:id="1807892363">
              <w:marLeft w:val="0"/>
              <w:marRight w:val="0"/>
              <w:marTop w:val="0"/>
              <w:marBottom w:val="0"/>
              <w:divBdr>
                <w:top w:val="none" w:sz="0" w:space="0" w:color="auto"/>
                <w:left w:val="none" w:sz="0" w:space="0" w:color="auto"/>
                <w:bottom w:val="none" w:sz="0" w:space="0" w:color="auto"/>
                <w:right w:val="none" w:sz="0" w:space="0" w:color="auto"/>
              </w:divBdr>
            </w:div>
            <w:div w:id="1076704230">
              <w:marLeft w:val="0"/>
              <w:marRight w:val="0"/>
              <w:marTop w:val="0"/>
              <w:marBottom w:val="0"/>
              <w:divBdr>
                <w:top w:val="none" w:sz="0" w:space="0" w:color="auto"/>
                <w:left w:val="none" w:sz="0" w:space="0" w:color="auto"/>
                <w:bottom w:val="none" w:sz="0" w:space="0" w:color="auto"/>
                <w:right w:val="none" w:sz="0" w:space="0" w:color="auto"/>
              </w:divBdr>
            </w:div>
            <w:div w:id="446698059">
              <w:marLeft w:val="0"/>
              <w:marRight w:val="0"/>
              <w:marTop w:val="0"/>
              <w:marBottom w:val="0"/>
              <w:divBdr>
                <w:top w:val="none" w:sz="0" w:space="0" w:color="auto"/>
                <w:left w:val="none" w:sz="0" w:space="0" w:color="auto"/>
                <w:bottom w:val="none" w:sz="0" w:space="0" w:color="auto"/>
                <w:right w:val="none" w:sz="0" w:space="0" w:color="auto"/>
              </w:divBdr>
            </w:div>
            <w:div w:id="1409687547">
              <w:marLeft w:val="0"/>
              <w:marRight w:val="0"/>
              <w:marTop w:val="0"/>
              <w:marBottom w:val="0"/>
              <w:divBdr>
                <w:top w:val="none" w:sz="0" w:space="0" w:color="auto"/>
                <w:left w:val="none" w:sz="0" w:space="0" w:color="auto"/>
                <w:bottom w:val="none" w:sz="0" w:space="0" w:color="auto"/>
                <w:right w:val="none" w:sz="0" w:space="0" w:color="auto"/>
              </w:divBdr>
            </w:div>
            <w:div w:id="2032875997">
              <w:marLeft w:val="0"/>
              <w:marRight w:val="0"/>
              <w:marTop w:val="0"/>
              <w:marBottom w:val="0"/>
              <w:divBdr>
                <w:top w:val="none" w:sz="0" w:space="0" w:color="auto"/>
                <w:left w:val="none" w:sz="0" w:space="0" w:color="auto"/>
                <w:bottom w:val="none" w:sz="0" w:space="0" w:color="auto"/>
                <w:right w:val="none" w:sz="0" w:space="0" w:color="auto"/>
              </w:divBdr>
            </w:div>
            <w:div w:id="1617055252">
              <w:marLeft w:val="0"/>
              <w:marRight w:val="0"/>
              <w:marTop w:val="0"/>
              <w:marBottom w:val="0"/>
              <w:divBdr>
                <w:top w:val="none" w:sz="0" w:space="0" w:color="auto"/>
                <w:left w:val="none" w:sz="0" w:space="0" w:color="auto"/>
                <w:bottom w:val="none" w:sz="0" w:space="0" w:color="auto"/>
                <w:right w:val="none" w:sz="0" w:space="0" w:color="auto"/>
              </w:divBdr>
            </w:div>
            <w:div w:id="2060786213">
              <w:marLeft w:val="0"/>
              <w:marRight w:val="0"/>
              <w:marTop w:val="0"/>
              <w:marBottom w:val="0"/>
              <w:divBdr>
                <w:top w:val="none" w:sz="0" w:space="0" w:color="auto"/>
                <w:left w:val="none" w:sz="0" w:space="0" w:color="auto"/>
                <w:bottom w:val="none" w:sz="0" w:space="0" w:color="auto"/>
                <w:right w:val="none" w:sz="0" w:space="0" w:color="auto"/>
              </w:divBdr>
            </w:div>
            <w:div w:id="428234947">
              <w:marLeft w:val="0"/>
              <w:marRight w:val="0"/>
              <w:marTop w:val="0"/>
              <w:marBottom w:val="0"/>
              <w:divBdr>
                <w:top w:val="none" w:sz="0" w:space="0" w:color="auto"/>
                <w:left w:val="none" w:sz="0" w:space="0" w:color="auto"/>
                <w:bottom w:val="none" w:sz="0" w:space="0" w:color="auto"/>
                <w:right w:val="none" w:sz="0" w:space="0" w:color="auto"/>
              </w:divBdr>
            </w:div>
            <w:div w:id="1626421918">
              <w:marLeft w:val="0"/>
              <w:marRight w:val="0"/>
              <w:marTop w:val="0"/>
              <w:marBottom w:val="0"/>
              <w:divBdr>
                <w:top w:val="none" w:sz="0" w:space="0" w:color="auto"/>
                <w:left w:val="none" w:sz="0" w:space="0" w:color="auto"/>
                <w:bottom w:val="none" w:sz="0" w:space="0" w:color="auto"/>
                <w:right w:val="none" w:sz="0" w:space="0" w:color="auto"/>
              </w:divBdr>
            </w:div>
            <w:div w:id="1481195938">
              <w:marLeft w:val="0"/>
              <w:marRight w:val="0"/>
              <w:marTop w:val="0"/>
              <w:marBottom w:val="0"/>
              <w:divBdr>
                <w:top w:val="none" w:sz="0" w:space="0" w:color="auto"/>
                <w:left w:val="none" w:sz="0" w:space="0" w:color="auto"/>
                <w:bottom w:val="none" w:sz="0" w:space="0" w:color="auto"/>
                <w:right w:val="none" w:sz="0" w:space="0" w:color="auto"/>
              </w:divBdr>
            </w:div>
            <w:div w:id="2143187949">
              <w:marLeft w:val="0"/>
              <w:marRight w:val="0"/>
              <w:marTop w:val="0"/>
              <w:marBottom w:val="0"/>
              <w:divBdr>
                <w:top w:val="none" w:sz="0" w:space="0" w:color="auto"/>
                <w:left w:val="none" w:sz="0" w:space="0" w:color="auto"/>
                <w:bottom w:val="none" w:sz="0" w:space="0" w:color="auto"/>
                <w:right w:val="none" w:sz="0" w:space="0" w:color="auto"/>
              </w:divBdr>
            </w:div>
            <w:div w:id="2058700453">
              <w:marLeft w:val="0"/>
              <w:marRight w:val="0"/>
              <w:marTop w:val="0"/>
              <w:marBottom w:val="0"/>
              <w:divBdr>
                <w:top w:val="none" w:sz="0" w:space="0" w:color="auto"/>
                <w:left w:val="none" w:sz="0" w:space="0" w:color="auto"/>
                <w:bottom w:val="none" w:sz="0" w:space="0" w:color="auto"/>
                <w:right w:val="none" w:sz="0" w:space="0" w:color="auto"/>
              </w:divBdr>
            </w:div>
            <w:div w:id="864976032">
              <w:marLeft w:val="0"/>
              <w:marRight w:val="0"/>
              <w:marTop w:val="0"/>
              <w:marBottom w:val="0"/>
              <w:divBdr>
                <w:top w:val="none" w:sz="0" w:space="0" w:color="auto"/>
                <w:left w:val="none" w:sz="0" w:space="0" w:color="auto"/>
                <w:bottom w:val="none" w:sz="0" w:space="0" w:color="auto"/>
                <w:right w:val="none" w:sz="0" w:space="0" w:color="auto"/>
              </w:divBdr>
            </w:div>
            <w:div w:id="808863989">
              <w:marLeft w:val="0"/>
              <w:marRight w:val="0"/>
              <w:marTop w:val="0"/>
              <w:marBottom w:val="0"/>
              <w:divBdr>
                <w:top w:val="none" w:sz="0" w:space="0" w:color="auto"/>
                <w:left w:val="none" w:sz="0" w:space="0" w:color="auto"/>
                <w:bottom w:val="none" w:sz="0" w:space="0" w:color="auto"/>
                <w:right w:val="none" w:sz="0" w:space="0" w:color="auto"/>
              </w:divBdr>
            </w:div>
            <w:div w:id="1908998583">
              <w:marLeft w:val="0"/>
              <w:marRight w:val="0"/>
              <w:marTop w:val="0"/>
              <w:marBottom w:val="0"/>
              <w:divBdr>
                <w:top w:val="none" w:sz="0" w:space="0" w:color="auto"/>
                <w:left w:val="none" w:sz="0" w:space="0" w:color="auto"/>
                <w:bottom w:val="none" w:sz="0" w:space="0" w:color="auto"/>
                <w:right w:val="none" w:sz="0" w:space="0" w:color="auto"/>
              </w:divBdr>
            </w:div>
            <w:div w:id="1224217331">
              <w:marLeft w:val="0"/>
              <w:marRight w:val="0"/>
              <w:marTop w:val="0"/>
              <w:marBottom w:val="0"/>
              <w:divBdr>
                <w:top w:val="none" w:sz="0" w:space="0" w:color="auto"/>
                <w:left w:val="none" w:sz="0" w:space="0" w:color="auto"/>
                <w:bottom w:val="none" w:sz="0" w:space="0" w:color="auto"/>
                <w:right w:val="none" w:sz="0" w:space="0" w:color="auto"/>
              </w:divBdr>
            </w:div>
            <w:div w:id="2105304016">
              <w:marLeft w:val="0"/>
              <w:marRight w:val="0"/>
              <w:marTop w:val="0"/>
              <w:marBottom w:val="0"/>
              <w:divBdr>
                <w:top w:val="none" w:sz="0" w:space="0" w:color="auto"/>
                <w:left w:val="none" w:sz="0" w:space="0" w:color="auto"/>
                <w:bottom w:val="none" w:sz="0" w:space="0" w:color="auto"/>
                <w:right w:val="none" w:sz="0" w:space="0" w:color="auto"/>
              </w:divBdr>
            </w:div>
            <w:div w:id="1016272546">
              <w:marLeft w:val="0"/>
              <w:marRight w:val="0"/>
              <w:marTop w:val="0"/>
              <w:marBottom w:val="0"/>
              <w:divBdr>
                <w:top w:val="none" w:sz="0" w:space="0" w:color="auto"/>
                <w:left w:val="none" w:sz="0" w:space="0" w:color="auto"/>
                <w:bottom w:val="none" w:sz="0" w:space="0" w:color="auto"/>
                <w:right w:val="none" w:sz="0" w:space="0" w:color="auto"/>
              </w:divBdr>
            </w:div>
            <w:div w:id="1557424718">
              <w:marLeft w:val="0"/>
              <w:marRight w:val="0"/>
              <w:marTop w:val="0"/>
              <w:marBottom w:val="0"/>
              <w:divBdr>
                <w:top w:val="none" w:sz="0" w:space="0" w:color="auto"/>
                <w:left w:val="none" w:sz="0" w:space="0" w:color="auto"/>
                <w:bottom w:val="none" w:sz="0" w:space="0" w:color="auto"/>
                <w:right w:val="none" w:sz="0" w:space="0" w:color="auto"/>
              </w:divBdr>
            </w:div>
            <w:div w:id="1530414456">
              <w:marLeft w:val="0"/>
              <w:marRight w:val="0"/>
              <w:marTop w:val="0"/>
              <w:marBottom w:val="0"/>
              <w:divBdr>
                <w:top w:val="none" w:sz="0" w:space="0" w:color="auto"/>
                <w:left w:val="none" w:sz="0" w:space="0" w:color="auto"/>
                <w:bottom w:val="none" w:sz="0" w:space="0" w:color="auto"/>
                <w:right w:val="none" w:sz="0" w:space="0" w:color="auto"/>
              </w:divBdr>
            </w:div>
            <w:div w:id="591477481">
              <w:marLeft w:val="0"/>
              <w:marRight w:val="0"/>
              <w:marTop w:val="0"/>
              <w:marBottom w:val="0"/>
              <w:divBdr>
                <w:top w:val="none" w:sz="0" w:space="0" w:color="auto"/>
                <w:left w:val="none" w:sz="0" w:space="0" w:color="auto"/>
                <w:bottom w:val="none" w:sz="0" w:space="0" w:color="auto"/>
                <w:right w:val="none" w:sz="0" w:space="0" w:color="auto"/>
              </w:divBdr>
            </w:div>
            <w:div w:id="356279350">
              <w:marLeft w:val="0"/>
              <w:marRight w:val="0"/>
              <w:marTop w:val="0"/>
              <w:marBottom w:val="0"/>
              <w:divBdr>
                <w:top w:val="none" w:sz="0" w:space="0" w:color="auto"/>
                <w:left w:val="none" w:sz="0" w:space="0" w:color="auto"/>
                <w:bottom w:val="none" w:sz="0" w:space="0" w:color="auto"/>
                <w:right w:val="none" w:sz="0" w:space="0" w:color="auto"/>
              </w:divBdr>
            </w:div>
            <w:div w:id="165903964">
              <w:marLeft w:val="0"/>
              <w:marRight w:val="0"/>
              <w:marTop w:val="0"/>
              <w:marBottom w:val="0"/>
              <w:divBdr>
                <w:top w:val="none" w:sz="0" w:space="0" w:color="auto"/>
                <w:left w:val="none" w:sz="0" w:space="0" w:color="auto"/>
                <w:bottom w:val="none" w:sz="0" w:space="0" w:color="auto"/>
                <w:right w:val="none" w:sz="0" w:space="0" w:color="auto"/>
              </w:divBdr>
            </w:div>
            <w:div w:id="1343165734">
              <w:marLeft w:val="0"/>
              <w:marRight w:val="0"/>
              <w:marTop w:val="0"/>
              <w:marBottom w:val="0"/>
              <w:divBdr>
                <w:top w:val="none" w:sz="0" w:space="0" w:color="auto"/>
                <w:left w:val="none" w:sz="0" w:space="0" w:color="auto"/>
                <w:bottom w:val="none" w:sz="0" w:space="0" w:color="auto"/>
                <w:right w:val="none" w:sz="0" w:space="0" w:color="auto"/>
              </w:divBdr>
            </w:div>
            <w:div w:id="1629041835">
              <w:marLeft w:val="0"/>
              <w:marRight w:val="0"/>
              <w:marTop w:val="0"/>
              <w:marBottom w:val="0"/>
              <w:divBdr>
                <w:top w:val="none" w:sz="0" w:space="0" w:color="auto"/>
                <w:left w:val="none" w:sz="0" w:space="0" w:color="auto"/>
                <w:bottom w:val="none" w:sz="0" w:space="0" w:color="auto"/>
                <w:right w:val="none" w:sz="0" w:space="0" w:color="auto"/>
              </w:divBdr>
            </w:div>
            <w:div w:id="529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63518">
      <w:bodyDiv w:val="1"/>
      <w:marLeft w:val="0"/>
      <w:marRight w:val="0"/>
      <w:marTop w:val="0"/>
      <w:marBottom w:val="0"/>
      <w:divBdr>
        <w:top w:val="none" w:sz="0" w:space="0" w:color="auto"/>
        <w:left w:val="none" w:sz="0" w:space="0" w:color="auto"/>
        <w:bottom w:val="none" w:sz="0" w:space="0" w:color="auto"/>
        <w:right w:val="none" w:sz="0" w:space="0" w:color="auto"/>
      </w:divBdr>
    </w:div>
    <w:div w:id="2082948224">
      <w:bodyDiv w:val="1"/>
      <w:marLeft w:val="0"/>
      <w:marRight w:val="0"/>
      <w:marTop w:val="0"/>
      <w:marBottom w:val="0"/>
      <w:divBdr>
        <w:top w:val="none" w:sz="0" w:space="0" w:color="auto"/>
        <w:left w:val="none" w:sz="0" w:space="0" w:color="auto"/>
        <w:bottom w:val="none" w:sz="0" w:space="0" w:color="auto"/>
        <w:right w:val="none" w:sz="0" w:space="0" w:color="auto"/>
      </w:divBdr>
    </w:div>
    <w:div w:id="2089842912">
      <w:bodyDiv w:val="1"/>
      <w:marLeft w:val="0"/>
      <w:marRight w:val="0"/>
      <w:marTop w:val="0"/>
      <w:marBottom w:val="0"/>
      <w:divBdr>
        <w:top w:val="none" w:sz="0" w:space="0" w:color="auto"/>
        <w:left w:val="none" w:sz="0" w:space="0" w:color="auto"/>
        <w:bottom w:val="none" w:sz="0" w:space="0" w:color="auto"/>
        <w:right w:val="none" w:sz="0" w:space="0" w:color="auto"/>
      </w:divBdr>
    </w:div>
    <w:div w:id="2095273651">
      <w:bodyDiv w:val="1"/>
      <w:marLeft w:val="0"/>
      <w:marRight w:val="0"/>
      <w:marTop w:val="0"/>
      <w:marBottom w:val="0"/>
      <w:divBdr>
        <w:top w:val="none" w:sz="0" w:space="0" w:color="auto"/>
        <w:left w:val="none" w:sz="0" w:space="0" w:color="auto"/>
        <w:bottom w:val="none" w:sz="0" w:space="0" w:color="auto"/>
        <w:right w:val="none" w:sz="0" w:space="0" w:color="auto"/>
      </w:divBdr>
      <w:divsChild>
        <w:div w:id="1834836854">
          <w:marLeft w:val="979"/>
          <w:marRight w:val="0"/>
          <w:marTop w:val="84"/>
          <w:marBottom w:val="84"/>
          <w:divBdr>
            <w:top w:val="none" w:sz="0" w:space="0" w:color="auto"/>
            <w:left w:val="none" w:sz="0" w:space="0" w:color="auto"/>
            <w:bottom w:val="none" w:sz="0" w:space="0" w:color="auto"/>
            <w:right w:val="none" w:sz="0" w:space="0" w:color="auto"/>
          </w:divBdr>
        </w:div>
        <w:div w:id="1484543191">
          <w:marLeft w:val="979"/>
          <w:marRight w:val="0"/>
          <w:marTop w:val="84"/>
          <w:marBottom w:val="84"/>
          <w:divBdr>
            <w:top w:val="none" w:sz="0" w:space="0" w:color="auto"/>
            <w:left w:val="none" w:sz="0" w:space="0" w:color="auto"/>
            <w:bottom w:val="none" w:sz="0" w:space="0" w:color="auto"/>
            <w:right w:val="none" w:sz="0" w:space="0" w:color="auto"/>
          </w:divBdr>
        </w:div>
        <w:div w:id="1571690894">
          <w:marLeft w:val="979"/>
          <w:marRight w:val="0"/>
          <w:marTop w:val="84"/>
          <w:marBottom w:val="84"/>
          <w:divBdr>
            <w:top w:val="none" w:sz="0" w:space="0" w:color="auto"/>
            <w:left w:val="none" w:sz="0" w:space="0" w:color="auto"/>
            <w:bottom w:val="none" w:sz="0" w:space="0" w:color="auto"/>
            <w:right w:val="none" w:sz="0" w:space="0" w:color="auto"/>
          </w:divBdr>
        </w:div>
        <w:div w:id="1947806116">
          <w:marLeft w:val="979"/>
          <w:marRight w:val="0"/>
          <w:marTop w:val="84"/>
          <w:marBottom w:val="84"/>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ogin.opennetworking.org/bin/c5i?mid=4&amp;rid=7&amp;gid=0&amp;k1=1498&amp;k2=1&amp;k3=9&amp;tid=144965208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oter" Target="footer3.xml"/><Relationship Id="rId21" Type="http://schemas.microsoft.com/office/2011/relationships/commentsExtended" Target="commentsExtended.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78.emf"/><Relationship Id="rId16" Type="http://schemas.openxmlformats.org/officeDocument/2006/relationships/hyperlink" Target="http://v.youku.com/v_show/id_XMTQ4NDc2NDg0OA==.html" TargetMode="External"/><Relationship Id="rId107" Type="http://schemas.openxmlformats.org/officeDocument/2006/relationships/footer" Target="footer2.xml"/><Relationship Id="rId11" Type="http://schemas.openxmlformats.org/officeDocument/2006/relationships/hyperlink" Target="http://www.yang-central.org/"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hyperlink" Target="mailto:project-name@..."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emf"/><Relationship Id="rId19" Type="http://schemas.openxmlformats.org/officeDocument/2006/relationships/package" Target="embeddings/Microsoft_PowerPoint_Slide.sldx"/><Relationship Id="rId14" Type="http://schemas.openxmlformats.org/officeDocument/2006/relationships/hyperlink" Target="https://github.com/OpenNetworkingFoundation/EAGLE-Open-Model-Profile-and-Tools/tree/UmlYangTools" TargetMode="External"/><Relationship Id="rId22" Type="http://schemas.microsoft.com/office/2016/09/relationships/commentsIds" Target="commentsIds.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5.png"/><Relationship Id="rId100" Type="http://schemas.openxmlformats.org/officeDocument/2006/relationships/footer" Target="footer1.xml"/><Relationship Id="rId105" Type="http://schemas.openxmlformats.org/officeDocument/2006/relationships/hyperlink" Target="mailto:project-editor@example.com" TargetMode="External"/><Relationship Id="rId113" Type="http://schemas.openxmlformats.org/officeDocument/2006/relationships/package" Target="embeddings/Microsoft_PowerPoint_Slide3.sldx"/><Relationship Id="rId11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package" Target="embeddings/Microsoft_PowerPoint_Slide2.sldx"/><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3vf60mmveq1g8vzn48q2o71a-wpengine.netdna-ssl.com/wp-content/uploads/2018/08/TR-514_UML_Modeling_Guidelines_v1.3-1-1.pdf" TargetMode="External"/><Relationship Id="rId17" Type="http://schemas.openxmlformats.org/officeDocument/2006/relationships/hyperlink" Target="http://www.openconfig.net/docs/style-guid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project-name/" TargetMode="External"/><Relationship Id="rId108" Type="http://schemas.openxmlformats.org/officeDocument/2006/relationships/header" Target="header3.xml"/><Relationship Id="rId116" Type="http://schemas.openxmlformats.org/officeDocument/2006/relationships/header" Target="header4.xml"/><Relationship Id="rId20" Type="http://schemas.openxmlformats.org/officeDocument/2006/relationships/comments" Target="comments.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emf"/><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package" Target="embeddings/Microsoft_PowerPoint_Slide1.sldx"/><Relationship Id="rId11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6At3YFrE8Ag&amp;feature=youtu.be"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2.xml"/><Relationship Id="rId114" Type="http://schemas.openxmlformats.org/officeDocument/2006/relationships/image" Target="media/image79.emf"/><Relationship Id="rId119" Type="http://schemas.openxmlformats.org/officeDocument/2006/relationships/fontTable" Target="fontTable.xml"/><Relationship Id="rId10" Type="http://schemas.openxmlformats.org/officeDocument/2006/relationships/hyperlink" Target="https://wiki.tools.ietf.org/wg/netmod/draft-ietf-netmod-rfc6087bis"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eader" Target="header1.xml"/><Relationship Id="rId101" Type="http://schemas.openxmlformats.org/officeDocument/2006/relationships/hyperlink" Target="https://.../project-name/" TargetMode="External"/><Relationship Id="rId4" Type="http://schemas.openxmlformats.org/officeDocument/2006/relationships/settings" Target="settings.xml"/><Relationship Id="rId9" Type="http://schemas.openxmlformats.org/officeDocument/2006/relationships/hyperlink" Target="http://www.opennetworking.org" TargetMode="External"/><Relationship Id="rId13" Type="http://schemas.openxmlformats.org/officeDocument/2006/relationships/hyperlink" Target="https://github.com/OpenNetworkingFoundation/EAGLE-Open-Model-Profile-and-Tools/tree/OpenModelProfile" TargetMode="External"/><Relationship Id="rId18" Type="http://schemas.openxmlformats.org/officeDocument/2006/relationships/image" Target="media/image2.emf"/><Relationship Id="rId39" Type="http://schemas.openxmlformats.org/officeDocument/2006/relationships/image" Target="media/image19.png"/><Relationship Id="rId109" Type="http://schemas.openxmlformats.org/officeDocument/2006/relationships/image" Target="media/image7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login.opennetworking.org/bin/c5i?mid=4&amp;rid=7&amp;gid=0&amp;k1=1498&amp;k2=1&amp;k3=9&amp;tid=1449652081" TargetMode="External"/><Relationship Id="rId97" Type="http://schemas.openxmlformats.org/officeDocument/2006/relationships/image" Target="media/image74.emf"/><Relationship Id="rId104" Type="http://schemas.openxmlformats.org/officeDocument/2006/relationships/hyperlink" Target="mailto:project-name@..." TargetMode="External"/><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76.png"/><Relationship Id="rId115" Type="http://schemas.openxmlformats.org/officeDocument/2006/relationships/package" Target="embeddings/Microsoft_Word_Document.docx"/></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69FC7D-0D9F-467E-AB57-0C4715636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14259</Words>
  <Characters>89834</Characters>
  <Application>Microsoft Office Word</Application>
  <DocSecurity>0</DocSecurity>
  <Lines>748</Lines>
  <Paragraphs>207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Tompertdesign</Company>
  <LinksUpToDate>false</LinksUpToDate>
  <CharactersWithSpaces>103886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Cassandra Blair</dc:creator>
  <cp:lastModifiedBy>Bernd Zeuner</cp:lastModifiedBy>
  <cp:revision>27</cp:revision>
  <dcterms:created xsi:type="dcterms:W3CDTF">2021-10-22T08:04:00Z</dcterms:created>
  <dcterms:modified xsi:type="dcterms:W3CDTF">2023-08-29T07:50:00Z</dcterms:modified>
</cp:coreProperties>
</file>